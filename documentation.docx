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13132536"/>
        <w:docPartObj>
          <w:docPartGallery w:val="Cover Pages"/>
          <w:docPartUnique/>
        </w:docPartObj>
      </w:sdtPr>
      <w:sdtEndPr/>
      <w:sdtContent>
        <w:p w14:paraId="272EDFEC" w14:textId="77777777" w:rsidR="00116449" w:rsidRDefault="00116449">
          <w:r>
            <w:rPr>
              <w:noProof/>
            </w:rPr>
            <mc:AlternateContent>
              <mc:Choice Requires="wpg">
                <w:drawing>
                  <wp:anchor distT="0" distB="0" distL="114300" distR="114300" simplePos="0" relativeHeight="251659264" behindDoc="1" locked="0" layoutInCell="1" allowOverlap="1" wp14:anchorId="1B22A739" wp14:editId="1B75F985">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6F324CE" w14:textId="77777777" w:rsidR="00ED1434" w:rsidRDefault="00ED1434">
                                      <w:pPr>
                                        <w:pStyle w:val="NoSpacing"/>
                                        <w:spacing w:before="120"/>
                                        <w:jc w:val="center"/>
                                        <w:rPr>
                                          <w:color w:val="FFFFFF" w:themeColor="background1"/>
                                        </w:rPr>
                                      </w:pPr>
                                      <w:r>
                                        <w:rPr>
                                          <w:color w:val="FFFFFF" w:themeColor="background1"/>
                                        </w:rPr>
                                        <w:t>Kiran DARJI</w:t>
                                      </w:r>
                                    </w:p>
                                  </w:sdtContent>
                                </w:sdt>
                                <w:p w14:paraId="78D7CB19" w14:textId="3DADDF7A" w:rsidR="00ED1434" w:rsidRDefault="000C066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ED1434">
                                        <w:rPr>
                                          <w:caps/>
                                          <w:color w:val="FFFFFF" w:themeColor="background1"/>
                                        </w:rPr>
                                        <w:t>Highdown School and Sixth Form Centre</w:t>
                                      </w:r>
                                    </w:sdtContent>
                                  </w:sdt>
                                  <w:r w:rsidR="00ED143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ED1434">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3AC4A14" w14:textId="4153D194" w:rsidR="00ED1434" w:rsidRDefault="00ED143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Bridge builder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B22A73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6F324CE" w14:textId="77777777" w:rsidR="00ED1434" w:rsidRDefault="00ED1434">
                                <w:pPr>
                                  <w:pStyle w:val="NoSpacing"/>
                                  <w:spacing w:before="120"/>
                                  <w:jc w:val="center"/>
                                  <w:rPr>
                                    <w:color w:val="FFFFFF" w:themeColor="background1"/>
                                  </w:rPr>
                                </w:pPr>
                                <w:r>
                                  <w:rPr>
                                    <w:color w:val="FFFFFF" w:themeColor="background1"/>
                                  </w:rPr>
                                  <w:t>Kiran DARJI</w:t>
                                </w:r>
                              </w:p>
                            </w:sdtContent>
                          </w:sdt>
                          <w:p w14:paraId="78D7CB19" w14:textId="3DADDF7A" w:rsidR="00ED1434" w:rsidRDefault="00ED143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Highdown School and Sixth Form Centre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3AC4A14" w14:textId="4153D194" w:rsidR="00ED1434" w:rsidRDefault="00ED143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Bridge builder</w:t>
                                </w:r>
                              </w:p>
                            </w:sdtContent>
                          </w:sdt>
                        </w:txbxContent>
                      </v:textbox>
                    </v:shape>
                    <w10:wrap anchorx="page" anchory="page"/>
                  </v:group>
                </w:pict>
              </mc:Fallback>
            </mc:AlternateContent>
          </w:r>
        </w:p>
        <w:p w14:paraId="01952565" w14:textId="77777777" w:rsidR="00FA7E0F" w:rsidRDefault="00116449">
          <w:r>
            <w:br w:type="page"/>
          </w:r>
        </w:p>
        <w:p w14:paraId="4EC84B5C" w14:textId="77777777" w:rsidR="00FA7E0F" w:rsidRDefault="00FA7E0F" w:rsidP="00FA7E0F">
          <w:pPr>
            <w:jc w:val="center"/>
          </w:pPr>
        </w:p>
        <w:p w14:paraId="19A03E9B" w14:textId="77777777" w:rsidR="00FA7E0F" w:rsidRDefault="00FA7E0F" w:rsidP="00FA7E0F">
          <w:pPr>
            <w:jc w:val="center"/>
          </w:pPr>
        </w:p>
        <w:p w14:paraId="7E21937A" w14:textId="77777777" w:rsidR="00FA7E0F" w:rsidRDefault="00FA7E0F" w:rsidP="00FA7E0F">
          <w:pPr>
            <w:jc w:val="center"/>
          </w:pPr>
        </w:p>
        <w:p w14:paraId="188D3F61" w14:textId="77777777" w:rsidR="00FA7E0F" w:rsidRDefault="00FA7E0F" w:rsidP="00FA7E0F">
          <w:pPr>
            <w:jc w:val="center"/>
          </w:pPr>
        </w:p>
        <w:p w14:paraId="0F0259C9" w14:textId="77777777" w:rsidR="00FA7E0F" w:rsidRDefault="00FA7E0F" w:rsidP="00FA7E0F">
          <w:pPr>
            <w:jc w:val="center"/>
          </w:pPr>
        </w:p>
        <w:p w14:paraId="3FA38D9A" w14:textId="77777777" w:rsidR="00FA7E0F" w:rsidRDefault="00FA7E0F" w:rsidP="00FA7E0F">
          <w:pPr>
            <w:jc w:val="center"/>
          </w:pPr>
        </w:p>
        <w:p w14:paraId="3797EB4B" w14:textId="77777777" w:rsidR="00FA7E0F" w:rsidRDefault="00FA7E0F" w:rsidP="00FA7E0F">
          <w:pPr>
            <w:jc w:val="center"/>
          </w:pPr>
        </w:p>
        <w:p w14:paraId="29490F68" w14:textId="77777777" w:rsidR="00FA7E0F" w:rsidRDefault="00FA7E0F" w:rsidP="00FA7E0F">
          <w:pPr>
            <w:jc w:val="center"/>
          </w:pPr>
        </w:p>
        <w:p w14:paraId="3665F653" w14:textId="77777777" w:rsidR="00FA7E0F" w:rsidRDefault="00FA7E0F" w:rsidP="00FA7E0F">
          <w:pPr>
            <w:jc w:val="center"/>
          </w:pPr>
        </w:p>
        <w:p w14:paraId="3AEA4CB0" w14:textId="77777777" w:rsidR="00FA7E0F" w:rsidRDefault="00FA7E0F" w:rsidP="00FA7E0F">
          <w:pPr>
            <w:jc w:val="center"/>
          </w:pPr>
        </w:p>
        <w:p w14:paraId="22F0D1AC" w14:textId="77777777" w:rsidR="00FA7E0F" w:rsidRPr="007C5977" w:rsidRDefault="00FA7E0F" w:rsidP="00FA7E0F">
          <w:pPr>
            <w:jc w:val="center"/>
            <w:rPr>
              <w:sz w:val="24"/>
              <w:u w:val="single"/>
            </w:rPr>
          </w:pPr>
          <w:r w:rsidRPr="007C5977">
            <w:rPr>
              <w:sz w:val="24"/>
              <w:u w:val="single"/>
            </w:rPr>
            <w:t>Abstract</w:t>
          </w:r>
        </w:p>
        <w:p w14:paraId="4C513627" w14:textId="626561E3" w:rsidR="00116449" w:rsidRDefault="00FA7E0F" w:rsidP="00FA7E0F">
          <w:pPr>
            <w:jc w:val="center"/>
          </w:pPr>
          <w:r w:rsidRPr="007C5977">
            <w:rPr>
              <w:sz w:val="24"/>
            </w:rPr>
            <w:t xml:space="preserve">The objective of this </w:t>
          </w:r>
          <w:r w:rsidR="007C5977" w:rsidRPr="007C5977">
            <w:rPr>
              <w:sz w:val="24"/>
            </w:rPr>
            <w:t>project</w:t>
          </w:r>
          <w:r w:rsidRPr="007C5977">
            <w:rPr>
              <w:sz w:val="24"/>
            </w:rPr>
            <w:t xml:space="preserve"> is to create a bridge building simulation, involving simple graphics, a database, object orientated principles and </w:t>
          </w:r>
          <w:r w:rsidR="007C5977" w:rsidRPr="007C5977">
            <w:rPr>
              <w:sz w:val="24"/>
            </w:rPr>
            <w:t>a physics engine. Languages used are SQL and Python</w:t>
          </w:r>
          <w:r>
            <w:br w:type="page"/>
          </w:r>
        </w:p>
      </w:sdtContent>
    </w:sdt>
    <w:sdt>
      <w:sdtPr>
        <w:rPr>
          <w:rFonts w:asciiTheme="minorHAnsi" w:eastAsiaTheme="minorEastAsia" w:hAnsiTheme="minorHAnsi" w:cstheme="minorBidi"/>
          <w:color w:val="auto"/>
          <w:sz w:val="22"/>
          <w:szCs w:val="22"/>
          <w:lang w:val="en-GB" w:eastAsia="zh-CN"/>
        </w:rPr>
        <w:id w:val="2113462943"/>
        <w:docPartObj>
          <w:docPartGallery w:val="Table of Contents"/>
          <w:docPartUnique/>
        </w:docPartObj>
      </w:sdtPr>
      <w:sdtEndPr>
        <w:rPr>
          <w:b/>
          <w:bCs/>
          <w:noProof/>
        </w:rPr>
      </w:sdtEndPr>
      <w:sdtContent>
        <w:p w14:paraId="62975E34" w14:textId="77777777" w:rsidR="00116449" w:rsidRDefault="00116449">
          <w:pPr>
            <w:pStyle w:val="TOCHeading"/>
          </w:pPr>
          <w:r>
            <w:t>Contents</w:t>
          </w:r>
        </w:p>
        <w:p w14:paraId="50A990D0" w14:textId="2D1363B4" w:rsidR="001530BF" w:rsidRDefault="00C25FB3">
          <w:pPr>
            <w:pStyle w:val="TOC1"/>
            <w:tabs>
              <w:tab w:val="right" w:leader="dot" w:pos="9016"/>
            </w:tabs>
            <w:rPr>
              <w:noProof/>
            </w:rPr>
          </w:pPr>
          <w:r>
            <w:fldChar w:fldCharType="begin"/>
          </w:r>
          <w:r>
            <w:instrText xml:space="preserve"> TOC \o "1-3" \h \z \u </w:instrText>
          </w:r>
          <w:r>
            <w:fldChar w:fldCharType="separate"/>
          </w:r>
          <w:hyperlink w:anchor="_Toc8207609" w:history="1">
            <w:r w:rsidR="001530BF" w:rsidRPr="00911906">
              <w:rPr>
                <w:rStyle w:val="Hyperlink"/>
                <w:noProof/>
              </w:rPr>
              <w:t>Analysis</w:t>
            </w:r>
            <w:r w:rsidR="001530BF">
              <w:rPr>
                <w:noProof/>
                <w:webHidden/>
              </w:rPr>
              <w:tab/>
            </w:r>
            <w:r w:rsidR="001530BF">
              <w:rPr>
                <w:noProof/>
                <w:webHidden/>
              </w:rPr>
              <w:fldChar w:fldCharType="begin"/>
            </w:r>
            <w:r w:rsidR="001530BF">
              <w:rPr>
                <w:noProof/>
                <w:webHidden/>
              </w:rPr>
              <w:instrText xml:space="preserve"> PAGEREF _Toc8207609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142561EB" w14:textId="2AF9F1EB" w:rsidR="001530BF" w:rsidRDefault="000C066C">
          <w:pPr>
            <w:pStyle w:val="TOC2"/>
            <w:tabs>
              <w:tab w:val="right" w:leader="dot" w:pos="9016"/>
            </w:tabs>
            <w:rPr>
              <w:noProof/>
            </w:rPr>
          </w:pPr>
          <w:hyperlink w:anchor="_Toc8207610" w:history="1">
            <w:r w:rsidR="001530BF" w:rsidRPr="00911906">
              <w:rPr>
                <w:rStyle w:val="Hyperlink"/>
                <w:noProof/>
              </w:rPr>
              <w:t>Project outline</w:t>
            </w:r>
            <w:r w:rsidR="001530BF">
              <w:rPr>
                <w:noProof/>
                <w:webHidden/>
              </w:rPr>
              <w:tab/>
            </w:r>
            <w:r w:rsidR="001530BF">
              <w:rPr>
                <w:noProof/>
                <w:webHidden/>
              </w:rPr>
              <w:fldChar w:fldCharType="begin"/>
            </w:r>
            <w:r w:rsidR="001530BF">
              <w:rPr>
                <w:noProof/>
                <w:webHidden/>
              </w:rPr>
              <w:instrText xml:space="preserve"> PAGEREF _Toc8207610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792A2C7D" w14:textId="2D5707AD" w:rsidR="001530BF" w:rsidRDefault="000C066C">
          <w:pPr>
            <w:pStyle w:val="TOC3"/>
            <w:tabs>
              <w:tab w:val="right" w:leader="dot" w:pos="9016"/>
            </w:tabs>
            <w:rPr>
              <w:noProof/>
            </w:rPr>
          </w:pPr>
          <w:hyperlink w:anchor="_Toc8207611" w:history="1">
            <w:r w:rsidR="001530BF" w:rsidRPr="00911906">
              <w:rPr>
                <w:rStyle w:val="Hyperlink"/>
                <w:noProof/>
              </w:rPr>
              <w:t>Objective</w:t>
            </w:r>
            <w:r w:rsidR="001530BF">
              <w:rPr>
                <w:noProof/>
                <w:webHidden/>
              </w:rPr>
              <w:tab/>
            </w:r>
            <w:r w:rsidR="001530BF">
              <w:rPr>
                <w:noProof/>
                <w:webHidden/>
              </w:rPr>
              <w:fldChar w:fldCharType="begin"/>
            </w:r>
            <w:r w:rsidR="001530BF">
              <w:rPr>
                <w:noProof/>
                <w:webHidden/>
              </w:rPr>
              <w:instrText xml:space="preserve"> PAGEREF _Toc8207611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61F9B97C" w14:textId="4B1DEA40" w:rsidR="001530BF" w:rsidRDefault="000C066C">
          <w:pPr>
            <w:pStyle w:val="TOC3"/>
            <w:tabs>
              <w:tab w:val="right" w:leader="dot" w:pos="9016"/>
            </w:tabs>
            <w:rPr>
              <w:noProof/>
            </w:rPr>
          </w:pPr>
          <w:hyperlink w:anchor="_Toc8207612" w:history="1">
            <w:r w:rsidR="001530BF" w:rsidRPr="00911906">
              <w:rPr>
                <w:rStyle w:val="Hyperlink"/>
                <w:noProof/>
              </w:rPr>
              <w:t>Target audience</w:t>
            </w:r>
            <w:r w:rsidR="001530BF">
              <w:rPr>
                <w:noProof/>
                <w:webHidden/>
              </w:rPr>
              <w:tab/>
            </w:r>
            <w:r w:rsidR="001530BF">
              <w:rPr>
                <w:noProof/>
                <w:webHidden/>
              </w:rPr>
              <w:fldChar w:fldCharType="begin"/>
            </w:r>
            <w:r w:rsidR="001530BF">
              <w:rPr>
                <w:noProof/>
                <w:webHidden/>
              </w:rPr>
              <w:instrText xml:space="preserve"> PAGEREF _Toc8207612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444DB079" w14:textId="6B4221C9" w:rsidR="001530BF" w:rsidRDefault="000C066C">
          <w:pPr>
            <w:pStyle w:val="TOC2"/>
            <w:tabs>
              <w:tab w:val="right" w:leader="dot" w:pos="9016"/>
            </w:tabs>
            <w:rPr>
              <w:noProof/>
            </w:rPr>
          </w:pPr>
          <w:hyperlink w:anchor="_Toc8207613" w:history="1">
            <w:r w:rsidR="001530BF" w:rsidRPr="00911906">
              <w:rPr>
                <w:rStyle w:val="Hyperlink"/>
                <w:noProof/>
              </w:rPr>
              <w:t xml:space="preserve">Research </w:t>
            </w:r>
            <w:r w:rsidR="001530BF">
              <w:rPr>
                <w:noProof/>
                <w:webHidden/>
              </w:rPr>
              <w:tab/>
            </w:r>
            <w:r w:rsidR="001530BF">
              <w:rPr>
                <w:noProof/>
                <w:webHidden/>
              </w:rPr>
              <w:fldChar w:fldCharType="begin"/>
            </w:r>
            <w:r w:rsidR="001530BF">
              <w:rPr>
                <w:noProof/>
                <w:webHidden/>
              </w:rPr>
              <w:instrText xml:space="preserve"> PAGEREF _Toc8207613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7377F768" w14:textId="08074F71" w:rsidR="001530BF" w:rsidRDefault="000C066C">
          <w:pPr>
            <w:pStyle w:val="TOC3"/>
            <w:tabs>
              <w:tab w:val="right" w:leader="dot" w:pos="9016"/>
            </w:tabs>
            <w:rPr>
              <w:noProof/>
            </w:rPr>
          </w:pPr>
          <w:hyperlink w:anchor="_Toc8207614" w:history="1">
            <w:r w:rsidR="001530BF" w:rsidRPr="00911906">
              <w:rPr>
                <w:rStyle w:val="Hyperlink"/>
                <w:noProof/>
              </w:rPr>
              <w:t>Programming language and physics libraries</w:t>
            </w:r>
            <w:r w:rsidR="001530BF">
              <w:rPr>
                <w:noProof/>
                <w:webHidden/>
              </w:rPr>
              <w:tab/>
            </w:r>
            <w:r w:rsidR="001530BF">
              <w:rPr>
                <w:noProof/>
                <w:webHidden/>
              </w:rPr>
              <w:fldChar w:fldCharType="begin"/>
            </w:r>
            <w:r w:rsidR="001530BF">
              <w:rPr>
                <w:noProof/>
                <w:webHidden/>
              </w:rPr>
              <w:instrText xml:space="preserve"> PAGEREF _Toc8207614 \h </w:instrText>
            </w:r>
            <w:r w:rsidR="001530BF">
              <w:rPr>
                <w:noProof/>
                <w:webHidden/>
              </w:rPr>
            </w:r>
            <w:r w:rsidR="001530BF">
              <w:rPr>
                <w:noProof/>
                <w:webHidden/>
              </w:rPr>
              <w:fldChar w:fldCharType="separate"/>
            </w:r>
            <w:r w:rsidR="001F0BA1">
              <w:rPr>
                <w:noProof/>
                <w:webHidden/>
              </w:rPr>
              <w:t>6</w:t>
            </w:r>
            <w:r w:rsidR="001530BF">
              <w:rPr>
                <w:noProof/>
                <w:webHidden/>
              </w:rPr>
              <w:fldChar w:fldCharType="end"/>
            </w:r>
          </w:hyperlink>
        </w:p>
        <w:p w14:paraId="5C5B4EBC" w14:textId="7ED5CFA7" w:rsidR="001530BF" w:rsidRDefault="000C066C">
          <w:pPr>
            <w:pStyle w:val="TOC3"/>
            <w:tabs>
              <w:tab w:val="right" w:leader="dot" w:pos="9016"/>
            </w:tabs>
            <w:rPr>
              <w:noProof/>
            </w:rPr>
          </w:pPr>
          <w:hyperlink w:anchor="_Toc8207615" w:history="1">
            <w:r w:rsidR="001530BF" w:rsidRPr="00911906">
              <w:rPr>
                <w:rStyle w:val="Hyperlink"/>
                <w:noProof/>
              </w:rPr>
              <w:t>Maths and Physics</w:t>
            </w:r>
            <w:r w:rsidR="001530BF">
              <w:rPr>
                <w:noProof/>
                <w:webHidden/>
              </w:rPr>
              <w:tab/>
            </w:r>
            <w:r w:rsidR="001530BF">
              <w:rPr>
                <w:noProof/>
                <w:webHidden/>
              </w:rPr>
              <w:fldChar w:fldCharType="begin"/>
            </w:r>
            <w:r w:rsidR="001530BF">
              <w:rPr>
                <w:noProof/>
                <w:webHidden/>
              </w:rPr>
              <w:instrText xml:space="preserve"> PAGEREF _Toc8207615 \h </w:instrText>
            </w:r>
            <w:r w:rsidR="001530BF">
              <w:rPr>
                <w:noProof/>
                <w:webHidden/>
              </w:rPr>
            </w:r>
            <w:r w:rsidR="001530BF">
              <w:rPr>
                <w:noProof/>
                <w:webHidden/>
              </w:rPr>
              <w:fldChar w:fldCharType="separate"/>
            </w:r>
            <w:r w:rsidR="001F0BA1">
              <w:rPr>
                <w:noProof/>
                <w:webHidden/>
              </w:rPr>
              <w:t>8</w:t>
            </w:r>
            <w:r w:rsidR="001530BF">
              <w:rPr>
                <w:noProof/>
                <w:webHidden/>
              </w:rPr>
              <w:fldChar w:fldCharType="end"/>
            </w:r>
          </w:hyperlink>
        </w:p>
        <w:p w14:paraId="35E8692D" w14:textId="7B47AC58" w:rsidR="001530BF" w:rsidRDefault="000C066C">
          <w:pPr>
            <w:pStyle w:val="TOC2"/>
            <w:tabs>
              <w:tab w:val="right" w:leader="dot" w:pos="9016"/>
            </w:tabs>
            <w:rPr>
              <w:noProof/>
            </w:rPr>
          </w:pPr>
          <w:hyperlink w:anchor="_Toc8207616" w:history="1">
            <w:r w:rsidR="001530BF" w:rsidRPr="00911906">
              <w:rPr>
                <w:rStyle w:val="Hyperlink"/>
                <w:noProof/>
              </w:rPr>
              <w:t>Objectives</w:t>
            </w:r>
            <w:r w:rsidR="001530BF">
              <w:rPr>
                <w:noProof/>
                <w:webHidden/>
              </w:rPr>
              <w:tab/>
            </w:r>
            <w:r w:rsidR="001530BF">
              <w:rPr>
                <w:noProof/>
                <w:webHidden/>
              </w:rPr>
              <w:fldChar w:fldCharType="begin"/>
            </w:r>
            <w:r w:rsidR="001530BF">
              <w:rPr>
                <w:noProof/>
                <w:webHidden/>
              </w:rPr>
              <w:instrText xml:space="preserve"> PAGEREF _Toc8207616 \h </w:instrText>
            </w:r>
            <w:r w:rsidR="001530BF">
              <w:rPr>
                <w:noProof/>
                <w:webHidden/>
              </w:rPr>
            </w:r>
            <w:r w:rsidR="001530BF">
              <w:rPr>
                <w:noProof/>
                <w:webHidden/>
              </w:rPr>
              <w:fldChar w:fldCharType="separate"/>
            </w:r>
            <w:r w:rsidR="001F0BA1">
              <w:rPr>
                <w:noProof/>
                <w:webHidden/>
              </w:rPr>
              <w:t>9</w:t>
            </w:r>
            <w:r w:rsidR="001530BF">
              <w:rPr>
                <w:noProof/>
                <w:webHidden/>
              </w:rPr>
              <w:fldChar w:fldCharType="end"/>
            </w:r>
          </w:hyperlink>
        </w:p>
        <w:p w14:paraId="3017A5E3" w14:textId="5C610F1D" w:rsidR="001530BF" w:rsidRDefault="000C066C">
          <w:pPr>
            <w:pStyle w:val="TOC3"/>
            <w:tabs>
              <w:tab w:val="right" w:leader="dot" w:pos="9016"/>
            </w:tabs>
            <w:rPr>
              <w:noProof/>
            </w:rPr>
          </w:pPr>
          <w:hyperlink w:anchor="_Toc8207617" w:history="1">
            <w:r w:rsidR="001530BF" w:rsidRPr="00911906">
              <w:rPr>
                <w:rStyle w:val="Hyperlink"/>
                <w:noProof/>
              </w:rPr>
              <w:t>Target audience interview</w:t>
            </w:r>
            <w:r w:rsidR="001530BF">
              <w:rPr>
                <w:noProof/>
                <w:webHidden/>
              </w:rPr>
              <w:tab/>
            </w:r>
            <w:r w:rsidR="001530BF">
              <w:rPr>
                <w:noProof/>
                <w:webHidden/>
              </w:rPr>
              <w:fldChar w:fldCharType="begin"/>
            </w:r>
            <w:r w:rsidR="001530BF">
              <w:rPr>
                <w:noProof/>
                <w:webHidden/>
              </w:rPr>
              <w:instrText xml:space="preserve"> PAGEREF _Toc8207617 \h </w:instrText>
            </w:r>
            <w:r w:rsidR="001530BF">
              <w:rPr>
                <w:noProof/>
                <w:webHidden/>
              </w:rPr>
            </w:r>
            <w:r w:rsidR="001530BF">
              <w:rPr>
                <w:noProof/>
                <w:webHidden/>
              </w:rPr>
              <w:fldChar w:fldCharType="separate"/>
            </w:r>
            <w:r w:rsidR="001F0BA1">
              <w:rPr>
                <w:noProof/>
                <w:webHidden/>
              </w:rPr>
              <w:t>9</w:t>
            </w:r>
            <w:r w:rsidR="001530BF">
              <w:rPr>
                <w:noProof/>
                <w:webHidden/>
              </w:rPr>
              <w:fldChar w:fldCharType="end"/>
            </w:r>
          </w:hyperlink>
        </w:p>
        <w:p w14:paraId="1643B455" w14:textId="62302177" w:rsidR="001530BF" w:rsidRDefault="000C066C">
          <w:pPr>
            <w:pStyle w:val="TOC3"/>
            <w:tabs>
              <w:tab w:val="right" w:leader="dot" w:pos="9016"/>
            </w:tabs>
            <w:rPr>
              <w:noProof/>
            </w:rPr>
          </w:pPr>
          <w:hyperlink w:anchor="_Toc8207618" w:history="1">
            <w:r w:rsidR="001530BF" w:rsidRPr="00911906">
              <w:rPr>
                <w:rStyle w:val="Hyperlink"/>
                <w:noProof/>
              </w:rPr>
              <w:t>SMART criteria – user needs</w:t>
            </w:r>
            <w:r w:rsidR="001530BF">
              <w:rPr>
                <w:noProof/>
                <w:webHidden/>
              </w:rPr>
              <w:tab/>
            </w:r>
            <w:r w:rsidR="001530BF">
              <w:rPr>
                <w:noProof/>
                <w:webHidden/>
              </w:rPr>
              <w:fldChar w:fldCharType="begin"/>
            </w:r>
            <w:r w:rsidR="001530BF">
              <w:rPr>
                <w:noProof/>
                <w:webHidden/>
              </w:rPr>
              <w:instrText xml:space="preserve"> PAGEREF _Toc8207618 \h </w:instrText>
            </w:r>
            <w:r w:rsidR="001530BF">
              <w:rPr>
                <w:noProof/>
                <w:webHidden/>
              </w:rPr>
            </w:r>
            <w:r w:rsidR="001530BF">
              <w:rPr>
                <w:noProof/>
                <w:webHidden/>
              </w:rPr>
              <w:fldChar w:fldCharType="separate"/>
            </w:r>
            <w:r w:rsidR="001F0BA1">
              <w:rPr>
                <w:noProof/>
                <w:webHidden/>
              </w:rPr>
              <w:t>11</w:t>
            </w:r>
            <w:r w:rsidR="001530BF">
              <w:rPr>
                <w:noProof/>
                <w:webHidden/>
              </w:rPr>
              <w:fldChar w:fldCharType="end"/>
            </w:r>
          </w:hyperlink>
        </w:p>
        <w:p w14:paraId="3E69E391" w14:textId="426FDF0C" w:rsidR="001530BF" w:rsidRDefault="000C066C">
          <w:pPr>
            <w:pStyle w:val="TOC2"/>
            <w:tabs>
              <w:tab w:val="right" w:leader="dot" w:pos="9016"/>
            </w:tabs>
            <w:rPr>
              <w:noProof/>
            </w:rPr>
          </w:pPr>
          <w:hyperlink w:anchor="_Toc8207619" w:history="1">
            <w:r w:rsidR="001530BF" w:rsidRPr="00911906">
              <w:rPr>
                <w:rStyle w:val="Hyperlink"/>
                <w:noProof/>
              </w:rPr>
              <w:t>Data flow diagrams</w:t>
            </w:r>
            <w:r w:rsidR="001530BF">
              <w:rPr>
                <w:noProof/>
                <w:webHidden/>
              </w:rPr>
              <w:tab/>
            </w:r>
            <w:r w:rsidR="001530BF">
              <w:rPr>
                <w:noProof/>
                <w:webHidden/>
              </w:rPr>
              <w:fldChar w:fldCharType="begin"/>
            </w:r>
            <w:r w:rsidR="001530BF">
              <w:rPr>
                <w:noProof/>
                <w:webHidden/>
              </w:rPr>
              <w:instrText xml:space="preserve"> PAGEREF _Toc8207619 \h </w:instrText>
            </w:r>
            <w:r w:rsidR="001530BF">
              <w:rPr>
                <w:noProof/>
                <w:webHidden/>
              </w:rPr>
            </w:r>
            <w:r w:rsidR="001530BF">
              <w:rPr>
                <w:noProof/>
                <w:webHidden/>
              </w:rPr>
              <w:fldChar w:fldCharType="separate"/>
            </w:r>
            <w:r w:rsidR="001F0BA1">
              <w:rPr>
                <w:noProof/>
                <w:webHidden/>
              </w:rPr>
              <w:t>12</w:t>
            </w:r>
            <w:r w:rsidR="001530BF">
              <w:rPr>
                <w:noProof/>
                <w:webHidden/>
              </w:rPr>
              <w:fldChar w:fldCharType="end"/>
            </w:r>
          </w:hyperlink>
        </w:p>
        <w:p w14:paraId="7F4BFE79" w14:textId="3EA659A6" w:rsidR="001530BF" w:rsidRDefault="000C066C">
          <w:pPr>
            <w:pStyle w:val="TOC3"/>
            <w:tabs>
              <w:tab w:val="right" w:leader="dot" w:pos="9016"/>
            </w:tabs>
            <w:rPr>
              <w:noProof/>
            </w:rPr>
          </w:pPr>
          <w:hyperlink w:anchor="_Toc8207620" w:history="1">
            <w:r w:rsidR="001530BF" w:rsidRPr="00911906">
              <w:rPr>
                <w:rStyle w:val="Hyperlink"/>
                <w:noProof/>
              </w:rPr>
              <w:t>Login</w:t>
            </w:r>
            <w:r w:rsidR="001530BF">
              <w:rPr>
                <w:noProof/>
                <w:webHidden/>
              </w:rPr>
              <w:tab/>
            </w:r>
            <w:r w:rsidR="001530BF">
              <w:rPr>
                <w:noProof/>
                <w:webHidden/>
              </w:rPr>
              <w:fldChar w:fldCharType="begin"/>
            </w:r>
            <w:r w:rsidR="001530BF">
              <w:rPr>
                <w:noProof/>
                <w:webHidden/>
              </w:rPr>
              <w:instrText xml:space="preserve"> PAGEREF _Toc8207620 \h </w:instrText>
            </w:r>
            <w:r w:rsidR="001530BF">
              <w:rPr>
                <w:noProof/>
                <w:webHidden/>
              </w:rPr>
            </w:r>
            <w:r w:rsidR="001530BF">
              <w:rPr>
                <w:noProof/>
                <w:webHidden/>
              </w:rPr>
              <w:fldChar w:fldCharType="separate"/>
            </w:r>
            <w:r w:rsidR="001F0BA1">
              <w:rPr>
                <w:noProof/>
                <w:webHidden/>
              </w:rPr>
              <w:t>12</w:t>
            </w:r>
            <w:r w:rsidR="001530BF">
              <w:rPr>
                <w:noProof/>
                <w:webHidden/>
              </w:rPr>
              <w:fldChar w:fldCharType="end"/>
            </w:r>
          </w:hyperlink>
        </w:p>
        <w:p w14:paraId="216E6F21" w14:textId="76F92407" w:rsidR="001530BF" w:rsidRDefault="000C066C">
          <w:pPr>
            <w:pStyle w:val="TOC3"/>
            <w:tabs>
              <w:tab w:val="right" w:leader="dot" w:pos="9016"/>
            </w:tabs>
            <w:rPr>
              <w:noProof/>
            </w:rPr>
          </w:pPr>
          <w:hyperlink w:anchor="_Toc8207621" w:history="1">
            <w:r w:rsidR="001530BF" w:rsidRPr="00911906">
              <w:rPr>
                <w:rStyle w:val="Hyperlink"/>
                <w:noProof/>
              </w:rPr>
              <w:t>Register</w:t>
            </w:r>
            <w:r w:rsidR="001530BF">
              <w:rPr>
                <w:noProof/>
                <w:webHidden/>
              </w:rPr>
              <w:tab/>
            </w:r>
            <w:r w:rsidR="001530BF">
              <w:rPr>
                <w:noProof/>
                <w:webHidden/>
              </w:rPr>
              <w:fldChar w:fldCharType="begin"/>
            </w:r>
            <w:r w:rsidR="001530BF">
              <w:rPr>
                <w:noProof/>
                <w:webHidden/>
              </w:rPr>
              <w:instrText xml:space="preserve"> PAGEREF _Toc8207621 \h </w:instrText>
            </w:r>
            <w:r w:rsidR="001530BF">
              <w:rPr>
                <w:noProof/>
                <w:webHidden/>
              </w:rPr>
            </w:r>
            <w:r w:rsidR="001530BF">
              <w:rPr>
                <w:noProof/>
                <w:webHidden/>
              </w:rPr>
              <w:fldChar w:fldCharType="separate"/>
            </w:r>
            <w:r w:rsidR="001F0BA1">
              <w:rPr>
                <w:noProof/>
                <w:webHidden/>
              </w:rPr>
              <w:t>12</w:t>
            </w:r>
            <w:r w:rsidR="001530BF">
              <w:rPr>
                <w:noProof/>
                <w:webHidden/>
              </w:rPr>
              <w:fldChar w:fldCharType="end"/>
            </w:r>
          </w:hyperlink>
        </w:p>
        <w:p w14:paraId="24AA128B" w14:textId="378B302C" w:rsidR="001530BF" w:rsidRDefault="000C066C">
          <w:pPr>
            <w:pStyle w:val="TOC3"/>
            <w:tabs>
              <w:tab w:val="right" w:leader="dot" w:pos="9016"/>
            </w:tabs>
            <w:rPr>
              <w:noProof/>
            </w:rPr>
          </w:pPr>
          <w:hyperlink w:anchor="_Toc8207622" w:history="1">
            <w:r w:rsidR="001530BF" w:rsidRPr="00911906">
              <w:rPr>
                <w:rStyle w:val="Hyperlink"/>
                <w:noProof/>
              </w:rPr>
              <w:t>Building</w:t>
            </w:r>
            <w:r w:rsidR="001530BF">
              <w:rPr>
                <w:noProof/>
                <w:webHidden/>
              </w:rPr>
              <w:tab/>
            </w:r>
            <w:r w:rsidR="001530BF">
              <w:rPr>
                <w:noProof/>
                <w:webHidden/>
              </w:rPr>
              <w:fldChar w:fldCharType="begin"/>
            </w:r>
            <w:r w:rsidR="001530BF">
              <w:rPr>
                <w:noProof/>
                <w:webHidden/>
              </w:rPr>
              <w:instrText xml:space="preserve"> PAGEREF _Toc8207622 \h </w:instrText>
            </w:r>
            <w:r w:rsidR="001530BF">
              <w:rPr>
                <w:noProof/>
                <w:webHidden/>
              </w:rPr>
            </w:r>
            <w:r w:rsidR="001530BF">
              <w:rPr>
                <w:noProof/>
                <w:webHidden/>
              </w:rPr>
              <w:fldChar w:fldCharType="separate"/>
            </w:r>
            <w:r w:rsidR="001F0BA1">
              <w:rPr>
                <w:noProof/>
                <w:webHidden/>
              </w:rPr>
              <w:t>12</w:t>
            </w:r>
            <w:r w:rsidR="001530BF">
              <w:rPr>
                <w:noProof/>
                <w:webHidden/>
              </w:rPr>
              <w:fldChar w:fldCharType="end"/>
            </w:r>
          </w:hyperlink>
        </w:p>
        <w:p w14:paraId="2B9611E6" w14:textId="02735090" w:rsidR="001530BF" w:rsidRDefault="000C066C">
          <w:pPr>
            <w:pStyle w:val="TOC3"/>
            <w:tabs>
              <w:tab w:val="right" w:leader="dot" w:pos="9016"/>
            </w:tabs>
            <w:rPr>
              <w:noProof/>
            </w:rPr>
          </w:pPr>
          <w:hyperlink w:anchor="_Toc8207623" w:history="1">
            <w:r w:rsidR="001530BF" w:rsidRPr="00911906">
              <w:rPr>
                <w:rStyle w:val="Hyperlink"/>
                <w:noProof/>
              </w:rPr>
              <w:t>Testing</w:t>
            </w:r>
            <w:r w:rsidR="001530BF">
              <w:rPr>
                <w:noProof/>
                <w:webHidden/>
              </w:rPr>
              <w:tab/>
            </w:r>
            <w:r w:rsidR="001530BF">
              <w:rPr>
                <w:noProof/>
                <w:webHidden/>
              </w:rPr>
              <w:fldChar w:fldCharType="begin"/>
            </w:r>
            <w:r w:rsidR="001530BF">
              <w:rPr>
                <w:noProof/>
                <w:webHidden/>
              </w:rPr>
              <w:instrText xml:space="preserve"> PAGEREF _Toc8207623 \h </w:instrText>
            </w:r>
            <w:r w:rsidR="001530BF">
              <w:rPr>
                <w:noProof/>
                <w:webHidden/>
              </w:rPr>
            </w:r>
            <w:r w:rsidR="001530BF">
              <w:rPr>
                <w:noProof/>
                <w:webHidden/>
              </w:rPr>
              <w:fldChar w:fldCharType="separate"/>
            </w:r>
            <w:r w:rsidR="001F0BA1">
              <w:rPr>
                <w:noProof/>
                <w:webHidden/>
              </w:rPr>
              <w:t>12</w:t>
            </w:r>
            <w:r w:rsidR="001530BF">
              <w:rPr>
                <w:noProof/>
                <w:webHidden/>
              </w:rPr>
              <w:fldChar w:fldCharType="end"/>
            </w:r>
          </w:hyperlink>
        </w:p>
        <w:p w14:paraId="37396F42" w14:textId="49E58786" w:rsidR="001530BF" w:rsidRDefault="000C066C">
          <w:pPr>
            <w:pStyle w:val="TOC2"/>
            <w:tabs>
              <w:tab w:val="right" w:leader="dot" w:pos="9016"/>
            </w:tabs>
            <w:rPr>
              <w:noProof/>
            </w:rPr>
          </w:pPr>
          <w:hyperlink w:anchor="_Toc8207624" w:history="1">
            <w:r w:rsidR="001530BF" w:rsidRPr="00911906">
              <w:rPr>
                <w:rStyle w:val="Hyperlink"/>
                <w:noProof/>
              </w:rPr>
              <w:t>Acceptable limitation</w:t>
            </w:r>
            <w:r w:rsidR="001530BF">
              <w:rPr>
                <w:noProof/>
                <w:webHidden/>
              </w:rPr>
              <w:tab/>
            </w:r>
            <w:r w:rsidR="001530BF">
              <w:rPr>
                <w:noProof/>
                <w:webHidden/>
              </w:rPr>
              <w:fldChar w:fldCharType="begin"/>
            </w:r>
            <w:r w:rsidR="001530BF">
              <w:rPr>
                <w:noProof/>
                <w:webHidden/>
              </w:rPr>
              <w:instrText xml:space="preserve"> PAGEREF _Toc8207624 \h </w:instrText>
            </w:r>
            <w:r w:rsidR="001530BF">
              <w:rPr>
                <w:noProof/>
                <w:webHidden/>
              </w:rPr>
            </w:r>
            <w:r w:rsidR="001530BF">
              <w:rPr>
                <w:noProof/>
                <w:webHidden/>
              </w:rPr>
              <w:fldChar w:fldCharType="separate"/>
            </w:r>
            <w:r w:rsidR="001F0BA1">
              <w:rPr>
                <w:noProof/>
                <w:webHidden/>
              </w:rPr>
              <w:t>13</w:t>
            </w:r>
            <w:r w:rsidR="001530BF">
              <w:rPr>
                <w:noProof/>
                <w:webHidden/>
              </w:rPr>
              <w:fldChar w:fldCharType="end"/>
            </w:r>
          </w:hyperlink>
        </w:p>
        <w:p w14:paraId="316E147D" w14:textId="0EB73930" w:rsidR="001530BF" w:rsidRDefault="000C066C">
          <w:pPr>
            <w:pStyle w:val="TOC1"/>
            <w:tabs>
              <w:tab w:val="right" w:leader="dot" w:pos="9016"/>
            </w:tabs>
            <w:rPr>
              <w:noProof/>
            </w:rPr>
          </w:pPr>
          <w:hyperlink w:anchor="_Toc8207625" w:history="1">
            <w:r w:rsidR="001530BF" w:rsidRPr="00911906">
              <w:rPr>
                <w:rStyle w:val="Hyperlink"/>
                <w:noProof/>
              </w:rPr>
              <w:t>Design</w:t>
            </w:r>
            <w:r w:rsidR="001530BF">
              <w:rPr>
                <w:noProof/>
                <w:webHidden/>
              </w:rPr>
              <w:tab/>
            </w:r>
            <w:r w:rsidR="001530BF">
              <w:rPr>
                <w:noProof/>
                <w:webHidden/>
              </w:rPr>
              <w:fldChar w:fldCharType="begin"/>
            </w:r>
            <w:r w:rsidR="001530BF">
              <w:rPr>
                <w:noProof/>
                <w:webHidden/>
              </w:rPr>
              <w:instrText xml:space="preserve"> PAGEREF _Toc8207625 \h </w:instrText>
            </w:r>
            <w:r w:rsidR="001530BF">
              <w:rPr>
                <w:noProof/>
                <w:webHidden/>
              </w:rPr>
            </w:r>
            <w:r w:rsidR="001530BF">
              <w:rPr>
                <w:noProof/>
                <w:webHidden/>
              </w:rPr>
              <w:fldChar w:fldCharType="separate"/>
            </w:r>
            <w:r w:rsidR="001F0BA1">
              <w:rPr>
                <w:noProof/>
                <w:webHidden/>
              </w:rPr>
              <w:t>14</w:t>
            </w:r>
            <w:r w:rsidR="001530BF">
              <w:rPr>
                <w:noProof/>
                <w:webHidden/>
              </w:rPr>
              <w:fldChar w:fldCharType="end"/>
            </w:r>
          </w:hyperlink>
        </w:p>
        <w:p w14:paraId="6714CD42" w14:textId="3E945ECB" w:rsidR="001530BF" w:rsidRDefault="000C066C">
          <w:pPr>
            <w:pStyle w:val="TOC2"/>
            <w:tabs>
              <w:tab w:val="right" w:leader="dot" w:pos="9016"/>
            </w:tabs>
            <w:rPr>
              <w:noProof/>
            </w:rPr>
          </w:pPr>
          <w:hyperlink w:anchor="_Toc8207626" w:history="1">
            <w:r w:rsidR="001530BF" w:rsidRPr="00911906">
              <w:rPr>
                <w:rStyle w:val="Hyperlink"/>
                <w:noProof/>
              </w:rPr>
              <w:t>Hierarchy Diagram</w:t>
            </w:r>
            <w:r w:rsidR="001530BF">
              <w:rPr>
                <w:noProof/>
                <w:webHidden/>
              </w:rPr>
              <w:tab/>
            </w:r>
            <w:r w:rsidR="001530BF">
              <w:rPr>
                <w:noProof/>
                <w:webHidden/>
              </w:rPr>
              <w:fldChar w:fldCharType="begin"/>
            </w:r>
            <w:r w:rsidR="001530BF">
              <w:rPr>
                <w:noProof/>
                <w:webHidden/>
              </w:rPr>
              <w:instrText xml:space="preserve"> PAGEREF _Toc8207626 \h </w:instrText>
            </w:r>
            <w:r w:rsidR="001530BF">
              <w:rPr>
                <w:noProof/>
                <w:webHidden/>
              </w:rPr>
            </w:r>
            <w:r w:rsidR="001530BF">
              <w:rPr>
                <w:noProof/>
                <w:webHidden/>
              </w:rPr>
              <w:fldChar w:fldCharType="separate"/>
            </w:r>
            <w:r w:rsidR="001F0BA1">
              <w:rPr>
                <w:noProof/>
                <w:webHidden/>
              </w:rPr>
              <w:t>14</w:t>
            </w:r>
            <w:r w:rsidR="001530BF">
              <w:rPr>
                <w:noProof/>
                <w:webHidden/>
              </w:rPr>
              <w:fldChar w:fldCharType="end"/>
            </w:r>
          </w:hyperlink>
        </w:p>
        <w:p w14:paraId="2413529E" w14:textId="3364D205" w:rsidR="001530BF" w:rsidRDefault="000C066C">
          <w:pPr>
            <w:pStyle w:val="TOC3"/>
            <w:tabs>
              <w:tab w:val="right" w:leader="dot" w:pos="9016"/>
            </w:tabs>
            <w:rPr>
              <w:noProof/>
            </w:rPr>
          </w:pPr>
          <w:hyperlink w:anchor="_Toc8207627" w:history="1">
            <w:r w:rsidR="001530BF" w:rsidRPr="00911906">
              <w:rPr>
                <w:rStyle w:val="Hyperlink"/>
                <w:noProof/>
              </w:rPr>
              <w:t>SMART 1</w:t>
            </w:r>
            <w:r w:rsidR="001530BF">
              <w:rPr>
                <w:noProof/>
                <w:webHidden/>
              </w:rPr>
              <w:tab/>
            </w:r>
            <w:r w:rsidR="001530BF">
              <w:rPr>
                <w:noProof/>
                <w:webHidden/>
              </w:rPr>
              <w:fldChar w:fldCharType="begin"/>
            </w:r>
            <w:r w:rsidR="001530BF">
              <w:rPr>
                <w:noProof/>
                <w:webHidden/>
              </w:rPr>
              <w:instrText xml:space="preserve"> PAGEREF _Toc8207627 \h </w:instrText>
            </w:r>
            <w:r w:rsidR="001530BF">
              <w:rPr>
                <w:noProof/>
                <w:webHidden/>
              </w:rPr>
            </w:r>
            <w:r w:rsidR="001530BF">
              <w:rPr>
                <w:noProof/>
                <w:webHidden/>
              </w:rPr>
              <w:fldChar w:fldCharType="separate"/>
            </w:r>
            <w:r w:rsidR="001F0BA1">
              <w:rPr>
                <w:noProof/>
                <w:webHidden/>
              </w:rPr>
              <w:t>14</w:t>
            </w:r>
            <w:r w:rsidR="001530BF">
              <w:rPr>
                <w:noProof/>
                <w:webHidden/>
              </w:rPr>
              <w:fldChar w:fldCharType="end"/>
            </w:r>
          </w:hyperlink>
        </w:p>
        <w:p w14:paraId="1455319F" w14:textId="692AEAC8" w:rsidR="001530BF" w:rsidRDefault="000C066C">
          <w:pPr>
            <w:pStyle w:val="TOC3"/>
            <w:tabs>
              <w:tab w:val="right" w:leader="dot" w:pos="9016"/>
            </w:tabs>
            <w:rPr>
              <w:noProof/>
            </w:rPr>
          </w:pPr>
          <w:hyperlink w:anchor="_Toc8207628" w:history="1">
            <w:r w:rsidR="001530BF" w:rsidRPr="00911906">
              <w:rPr>
                <w:rStyle w:val="Hyperlink"/>
                <w:noProof/>
              </w:rPr>
              <w:t>SMART 2</w:t>
            </w:r>
            <w:r w:rsidR="001530BF">
              <w:rPr>
                <w:noProof/>
                <w:webHidden/>
              </w:rPr>
              <w:tab/>
            </w:r>
            <w:r w:rsidR="001530BF">
              <w:rPr>
                <w:noProof/>
                <w:webHidden/>
              </w:rPr>
              <w:fldChar w:fldCharType="begin"/>
            </w:r>
            <w:r w:rsidR="001530BF">
              <w:rPr>
                <w:noProof/>
                <w:webHidden/>
              </w:rPr>
              <w:instrText xml:space="preserve"> PAGEREF _Toc8207628 \h </w:instrText>
            </w:r>
            <w:r w:rsidR="001530BF">
              <w:rPr>
                <w:noProof/>
                <w:webHidden/>
              </w:rPr>
            </w:r>
            <w:r w:rsidR="001530BF">
              <w:rPr>
                <w:noProof/>
                <w:webHidden/>
              </w:rPr>
              <w:fldChar w:fldCharType="separate"/>
            </w:r>
            <w:r w:rsidR="001F0BA1">
              <w:rPr>
                <w:noProof/>
                <w:webHidden/>
              </w:rPr>
              <w:t>15</w:t>
            </w:r>
            <w:r w:rsidR="001530BF">
              <w:rPr>
                <w:noProof/>
                <w:webHidden/>
              </w:rPr>
              <w:fldChar w:fldCharType="end"/>
            </w:r>
          </w:hyperlink>
        </w:p>
        <w:p w14:paraId="235D5969" w14:textId="2F2ADCD5" w:rsidR="001530BF" w:rsidRDefault="000C066C">
          <w:pPr>
            <w:pStyle w:val="TOC3"/>
            <w:tabs>
              <w:tab w:val="right" w:leader="dot" w:pos="9016"/>
            </w:tabs>
            <w:rPr>
              <w:noProof/>
            </w:rPr>
          </w:pPr>
          <w:hyperlink w:anchor="_Toc8207629" w:history="1">
            <w:r w:rsidR="001530BF" w:rsidRPr="00911906">
              <w:rPr>
                <w:rStyle w:val="Hyperlink"/>
                <w:noProof/>
              </w:rPr>
              <w:t>SMART 3</w:t>
            </w:r>
            <w:r w:rsidR="001530BF">
              <w:rPr>
                <w:noProof/>
                <w:webHidden/>
              </w:rPr>
              <w:tab/>
            </w:r>
            <w:r w:rsidR="001530BF">
              <w:rPr>
                <w:noProof/>
                <w:webHidden/>
              </w:rPr>
              <w:fldChar w:fldCharType="begin"/>
            </w:r>
            <w:r w:rsidR="001530BF">
              <w:rPr>
                <w:noProof/>
                <w:webHidden/>
              </w:rPr>
              <w:instrText xml:space="preserve"> PAGEREF _Toc8207629 \h </w:instrText>
            </w:r>
            <w:r w:rsidR="001530BF">
              <w:rPr>
                <w:noProof/>
                <w:webHidden/>
              </w:rPr>
            </w:r>
            <w:r w:rsidR="001530BF">
              <w:rPr>
                <w:noProof/>
                <w:webHidden/>
              </w:rPr>
              <w:fldChar w:fldCharType="separate"/>
            </w:r>
            <w:r w:rsidR="001F0BA1">
              <w:rPr>
                <w:noProof/>
                <w:webHidden/>
              </w:rPr>
              <w:t>16</w:t>
            </w:r>
            <w:r w:rsidR="001530BF">
              <w:rPr>
                <w:noProof/>
                <w:webHidden/>
              </w:rPr>
              <w:fldChar w:fldCharType="end"/>
            </w:r>
          </w:hyperlink>
        </w:p>
        <w:p w14:paraId="4F3BD0E8" w14:textId="6E567DC9" w:rsidR="001530BF" w:rsidRDefault="000C066C">
          <w:pPr>
            <w:pStyle w:val="TOC3"/>
            <w:tabs>
              <w:tab w:val="right" w:leader="dot" w:pos="9016"/>
            </w:tabs>
            <w:rPr>
              <w:noProof/>
            </w:rPr>
          </w:pPr>
          <w:hyperlink w:anchor="_Toc8207630" w:history="1">
            <w:r w:rsidR="001530BF" w:rsidRPr="00911906">
              <w:rPr>
                <w:rStyle w:val="Hyperlink"/>
                <w:noProof/>
              </w:rPr>
              <w:t>SMART 4</w:t>
            </w:r>
            <w:r w:rsidR="001530BF">
              <w:rPr>
                <w:noProof/>
                <w:webHidden/>
              </w:rPr>
              <w:tab/>
            </w:r>
            <w:r w:rsidR="001530BF">
              <w:rPr>
                <w:noProof/>
                <w:webHidden/>
              </w:rPr>
              <w:fldChar w:fldCharType="begin"/>
            </w:r>
            <w:r w:rsidR="001530BF">
              <w:rPr>
                <w:noProof/>
                <w:webHidden/>
              </w:rPr>
              <w:instrText xml:space="preserve"> PAGEREF _Toc8207630 \h </w:instrText>
            </w:r>
            <w:r w:rsidR="001530BF">
              <w:rPr>
                <w:noProof/>
                <w:webHidden/>
              </w:rPr>
            </w:r>
            <w:r w:rsidR="001530BF">
              <w:rPr>
                <w:noProof/>
                <w:webHidden/>
              </w:rPr>
              <w:fldChar w:fldCharType="separate"/>
            </w:r>
            <w:r w:rsidR="001F0BA1">
              <w:rPr>
                <w:noProof/>
                <w:webHidden/>
              </w:rPr>
              <w:t>17</w:t>
            </w:r>
            <w:r w:rsidR="001530BF">
              <w:rPr>
                <w:noProof/>
                <w:webHidden/>
              </w:rPr>
              <w:fldChar w:fldCharType="end"/>
            </w:r>
          </w:hyperlink>
        </w:p>
        <w:p w14:paraId="44CA4439" w14:textId="1B1597E0" w:rsidR="001530BF" w:rsidRDefault="000C066C">
          <w:pPr>
            <w:pStyle w:val="TOC3"/>
            <w:tabs>
              <w:tab w:val="right" w:leader="dot" w:pos="9016"/>
            </w:tabs>
            <w:rPr>
              <w:noProof/>
            </w:rPr>
          </w:pPr>
          <w:hyperlink w:anchor="_Toc8207631" w:history="1">
            <w:r w:rsidR="001530BF" w:rsidRPr="00911906">
              <w:rPr>
                <w:rStyle w:val="Hyperlink"/>
                <w:noProof/>
              </w:rPr>
              <w:t>SMART 5</w:t>
            </w:r>
            <w:r w:rsidR="001530BF">
              <w:rPr>
                <w:noProof/>
                <w:webHidden/>
              </w:rPr>
              <w:tab/>
            </w:r>
            <w:r w:rsidR="001530BF">
              <w:rPr>
                <w:noProof/>
                <w:webHidden/>
              </w:rPr>
              <w:fldChar w:fldCharType="begin"/>
            </w:r>
            <w:r w:rsidR="001530BF">
              <w:rPr>
                <w:noProof/>
                <w:webHidden/>
              </w:rPr>
              <w:instrText xml:space="preserve"> PAGEREF _Toc8207631 \h </w:instrText>
            </w:r>
            <w:r w:rsidR="001530BF">
              <w:rPr>
                <w:noProof/>
                <w:webHidden/>
              </w:rPr>
            </w:r>
            <w:r w:rsidR="001530BF">
              <w:rPr>
                <w:noProof/>
                <w:webHidden/>
              </w:rPr>
              <w:fldChar w:fldCharType="separate"/>
            </w:r>
            <w:r w:rsidR="001F0BA1">
              <w:rPr>
                <w:noProof/>
                <w:webHidden/>
              </w:rPr>
              <w:t>18</w:t>
            </w:r>
            <w:r w:rsidR="001530BF">
              <w:rPr>
                <w:noProof/>
                <w:webHidden/>
              </w:rPr>
              <w:fldChar w:fldCharType="end"/>
            </w:r>
          </w:hyperlink>
        </w:p>
        <w:p w14:paraId="1EA826C9" w14:textId="367FDFFF" w:rsidR="001530BF" w:rsidRDefault="000C066C">
          <w:pPr>
            <w:pStyle w:val="TOC2"/>
            <w:tabs>
              <w:tab w:val="right" w:leader="dot" w:pos="9016"/>
            </w:tabs>
            <w:rPr>
              <w:noProof/>
            </w:rPr>
          </w:pPr>
          <w:hyperlink w:anchor="_Toc8207632" w:history="1">
            <w:r w:rsidR="001530BF" w:rsidRPr="00911906">
              <w:rPr>
                <w:rStyle w:val="Hyperlink"/>
                <w:noProof/>
              </w:rPr>
              <w:t>PyBox2d</w:t>
            </w:r>
            <w:r w:rsidR="001530BF">
              <w:rPr>
                <w:noProof/>
                <w:webHidden/>
              </w:rPr>
              <w:tab/>
            </w:r>
            <w:r w:rsidR="001530BF">
              <w:rPr>
                <w:noProof/>
                <w:webHidden/>
              </w:rPr>
              <w:fldChar w:fldCharType="begin"/>
            </w:r>
            <w:r w:rsidR="001530BF">
              <w:rPr>
                <w:noProof/>
                <w:webHidden/>
              </w:rPr>
              <w:instrText xml:space="preserve"> PAGEREF _Toc8207632 \h </w:instrText>
            </w:r>
            <w:r w:rsidR="001530BF">
              <w:rPr>
                <w:noProof/>
                <w:webHidden/>
              </w:rPr>
            </w:r>
            <w:r w:rsidR="001530BF">
              <w:rPr>
                <w:noProof/>
                <w:webHidden/>
              </w:rPr>
              <w:fldChar w:fldCharType="separate"/>
            </w:r>
            <w:r w:rsidR="001F0BA1">
              <w:rPr>
                <w:noProof/>
                <w:webHidden/>
              </w:rPr>
              <w:t>19</w:t>
            </w:r>
            <w:r w:rsidR="001530BF">
              <w:rPr>
                <w:noProof/>
                <w:webHidden/>
              </w:rPr>
              <w:fldChar w:fldCharType="end"/>
            </w:r>
          </w:hyperlink>
        </w:p>
        <w:p w14:paraId="33E4ABF6" w14:textId="24A1DAA8" w:rsidR="001530BF" w:rsidRDefault="000C066C">
          <w:pPr>
            <w:pStyle w:val="TOC2"/>
            <w:tabs>
              <w:tab w:val="right" w:leader="dot" w:pos="9016"/>
            </w:tabs>
            <w:rPr>
              <w:noProof/>
            </w:rPr>
          </w:pPr>
          <w:hyperlink w:anchor="_Toc8207633" w:history="1">
            <w:r w:rsidR="001530BF" w:rsidRPr="00911906">
              <w:rPr>
                <w:rStyle w:val="Hyperlink"/>
                <w:noProof/>
              </w:rPr>
              <w:t>GUI design</w:t>
            </w:r>
            <w:r w:rsidR="001530BF">
              <w:rPr>
                <w:noProof/>
                <w:webHidden/>
              </w:rPr>
              <w:tab/>
            </w:r>
            <w:r w:rsidR="001530BF">
              <w:rPr>
                <w:noProof/>
                <w:webHidden/>
              </w:rPr>
              <w:fldChar w:fldCharType="begin"/>
            </w:r>
            <w:r w:rsidR="001530BF">
              <w:rPr>
                <w:noProof/>
                <w:webHidden/>
              </w:rPr>
              <w:instrText xml:space="preserve"> PAGEREF _Toc8207633 \h </w:instrText>
            </w:r>
            <w:r w:rsidR="001530BF">
              <w:rPr>
                <w:noProof/>
                <w:webHidden/>
              </w:rPr>
            </w:r>
            <w:r w:rsidR="001530BF">
              <w:rPr>
                <w:noProof/>
                <w:webHidden/>
              </w:rPr>
              <w:fldChar w:fldCharType="separate"/>
            </w:r>
            <w:r w:rsidR="001F0BA1">
              <w:rPr>
                <w:noProof/>
                <w:webHidden/>
              </w:rPr>
              <w:t>25</w:t>
            </w:r>
            <w:r w:rsidR="001530BF">
              <w:rPr>
                <w:noProof/>
                <w:webHidden/>
              </w:rPr>
              <w:fldChar w:fldCharType="end"/>
            </w:r>
          </w:hyperlink>
        </w:p>
        <w:p w14:paraId="66A5C605" w14:textId="025346EC" w:rsidR="001530BF" w:rsidRDefault="000C066C">
          <w:pPr>
            <w:pStyle w:val="TOC3"/>
            <w:tabs>
              <w:tab w:val="right" w:leader="dot" w:pos="9016"/>
            </w:tabs>
            <w:rPr>
              <w:noProof/>
            </w:rPr>
          </w:pPr>
          <w:hyperlink w:anchor="_Toc8207634" w:history="1">
            <w:r w:rsidR="001530BF" w:rsidRPr="00911906">
              <w:rPr>
                <w:rStyle w:val="Hyperlink"/>
                <w:noProof/>
              </w:rPr>
              <w:t>Menus</w:t>
            </w:r>
            <w:r w:rsidR="001530BF">
              <w:rPr>
                <w:noProof/>
                <w:webHidden/>
              </w:rPr>
              <w:tab/>
            </w:r>
            <w:r w:rsidR="001530BF">
              <w:rPr>
                <w:noProof/>
                <w:webHidden/>
              </w:rPr>
              <w:fldChar w:fldCharType="begin"/>
            </w:r>
            <w:r w:rsidR="001530BF">
              <w:rPr>
                <w:noProof/>
                <w:webHidden/>
              </w:rPr>
              <w:instrText xml:space="preserve"> PAGEREF _Toc8207634 \h </w:instrText>
            </w:r>
            <w:r w:rsidR="001530BF">
              <w:rPr>
                <w:noProof/>
                <w:webHidden/>
              </w:rPr>
            </w:r>
            <w:r w:rsidR="001530BF">
              <w:rPr>
                <w:noProof/>
                <w:webHidden/>
              </w:rPr>
              <w:fldChar w:fldCharType="separate"/>
            </w:r>
            <w:r w:rsidR="001F0BA1">
              <w:rPr>
                <w:noProof/>
                <w:webHidden/>
              </w:rPr>
              <w:t>25</w:t>
            </w:r>
            <w:r w:rsidR="001530BF">
              <w:rPr>
                <w:noProof/>
                <w:webHidden/>
              </w:rPr>
              <w:fldChar w:fldCharType="end"/>
            </w:r>
          </w:hyperlink>
        </w:p>
        <w:p w14:paraId="00AA9CDD" w14:textId="26EA433E" w:rsidR="001530BF" w:rsidRDefault="000C066C">
          <w:pPr>
            <w:pStyle w:val="TOC3"/>
            <w:tabs>
              <w:tab w:val="right" w:leader="dot" w:pos="9016"/>
            </w:tabs>
            <w:rPr>
              <w:noProof/>
            </w:rPr>
          </w:pPr>
          <w:hyperlink w:anchor="_Toc8207635" w:history="1">
            <w:r w:rsidR="001530BF" w:rsidRPr="00911906">
              <w:rPr>
                <w:rStyle w:val="Hyperlink"/>
                <w:noProof/>
              </w:rPr>
              <w:t>Login/Register</w:t>
            </w:r>
            <w:r w:rsidR="001530BF">
              <w:rPr>
                <w:noProof/>
                <w:webHidden/>
              </w:rPr>
              <w:tab/>
            </w:r>
            <w:r w:rsidR="001530BF">
              <w:rPr>
                <w:noProof/>
                <w:webHidden/>
              </w:rPr>
              <w:fldChar w:fldCharType="begin"/>
            </w:r>
            <w:r w:rsidR="001530BF">
              <w:rPr>
                <w:noProof/>
                <w:webHidden/>
              </w:rPr>
              <w:instrText xml:space="preserve"> PAGEREF _Toc8207635 \h </w:instrText>
            </w:r>
            <w:r w:rsidR="001530BF">
              <w:rPr>
                <w:noProof/>
                <w:webHidden/>
              </w:rPr>
            </w:r>
            <w:r w:rsidR="001530BF">
              <w:rPr>
                <w:noProof/>
                <w:webHidden/>
              </w:rPr>
              <w:fldChar w:fldCharType="separate"/>
            </w:r>
            <w:r w:rsidR="001F0BA1">
              <w:rPr>
                <w:noProof/>
                <w:webHidden/>
              </w:rPr>
              <w:t>25</w:t>
            </w:r>
            <w:r w:rsidR="001530BF">
              <w:rPr>
                <w:noProof/>
                <w:webHidden/>
              </w:rPr>
              <w:fldChar w:fldCharType="end"/>
            </w:r>
          </w:hyperlink>
        </w:p>
        <w:p w14:paraId="2C50851B" w14:textId="34884E25" w:rsidR="001530BF" w:rsidRDefault="000C066C">
          <w:pPr>
            <w:pStyle w:val="TOC3"/>
            <w:tabs>
              <w:tab w:val="right" w:leader="dot" w:pos="9016"/>
            </w:tabs>
            <w:rPr>
              <w:noProof/>
            </w:rPr>
          </w:pPr>
          <w:hyperlink w:anchor="_Toc8207636" w:history="1">
            <w:r w:rsidR="001530BF" w:rsidRPr="00911906">
              <w:rPr>
                <w:rStyle w:val="Hyperlink"/>
                <w:noProof/>
              </w:rPr>
              <w:t>Instructions</w:t>
            </w:r>
            <w:r w:rsidR="001530BF">
              <w:rPr>
                <w:noProof/>
                <w:webHidden/>
              </w:rPr>
              <w:tab/>
            </w:r>
            <w:r w:rsidR="001530BF">
              <w:rPr>
                <w:noProof/>
                <w:webHidden/>
              </w:rPr>
              <w:fldChar w:fldCharType="begin"/>
            </w:r>
            <w:r w:rsidR="001530BF">
              <w:rPr>
                <w:noProof/>
                <w:webHidden/>
              </w:rPr>
              <w:instrText xml:space="preserve"> PAGEREF _Toc8207636 \h </w:instrText>
            </w:r>
            <w:r w:rsidR="001530BF">
              <w:rPr>
                <w:noProof/>
                <w:webHidden/>
              </w:rPr>
            </w:r>
            <w:r w:rsidR="001530BF">
              <w:rPr>
                <w:noProof/>
                <w:webHidden/>
              </w:rPr>
              <w:fldChar w:fldCharType="separate"/>
            </w:r>
            <w:r w:rsidR="001F0BA1">
              <w:rPr>
                <w:noProof/>
                <w:webHidden/>
              </w:rPr>
              <w:t>25</w:t>
            </w:r>
            <w:r w:rsidR="001530BF">
              <w:rPr>
                <w:noProof/>
                <w:webHidden/>
              </w:rPr>
              <w:fldChar w:fldCharType="end"/>
            </w:r>
          </w:hyperlink>
        </w:p>
        <w:p w14:paraId="280F26D7" w14:textId="3FAFDBB3" w:rsidR="001530BF" w:rsidRDefault="000C066C">
          <w:pPr>
            <w:pStyle w:val="TOC3"/>
            <w:tabs>
              <w:tab w:val="right" w:leader="dot" w:pos="9016"/>
            </w:tabs>
            <w:rPr>
              <w:noProof/>
            </w:rPr>
          </w:pPr>
          <w:hyperlink w:anchor="_Toc8207637" w:history="1">
            <w:r w:rsidR="001530BF" w:rsidRPr="00911906">
              <w:rPr>
                <w:rStyle w:val="Hyperlink"/>
                <w:noProof/>
              </w:rPr>
              <w:t>Difficulty selector</w:t>
            </w:r>
            <w:r w:rsidR="001530BF">
              <w:rPr>
                <w:noProof/>
                <w:webHidden/>
              </w:rPr>
              <w:tab/>
            </w:r>
            <w:r w:rsidR="001530BF">
              <w:rPr>
                <w:noProof/>
                <w:webHidden/>
              </w:rPr>
              <w:fldChar w:fldCharType="begin"/>
            </w:r>
            <w:r w:rsidR="001530BF">
              <w:rPr>
                <w:noProof/>
                <w:webHidden/>
              </w:rPr>
              <w:instrText xml:space="preserve"> PAGEREF _Toc8207637 \h </w:instrText>
            </w:r>
            <w:r w:rsidR="001530BF">
              <w:rPr>
                <w:noProof/>
                <w:webHidden/>
              </w:rPr>
            </w:r>
            <w:r w:rsidR="001530BF">
              <w:rPr>
                <w:noProof/>
                <w:webHidden/>
              </w:rPr>
              <w:fldChar w:fldCharType="separate"/>
            </w:r>
            <w:r w:rsidR="001F0BA1">
              <w:rPr>
                <w:noProof/>
                <w:webHidden/>
              </w:rPr>
              <w:t>26</w:t>
            </w:r>
            <w:r w:rsidR="001530BF">
              <w:rPr>
                <w:noProof/>
                <w:webHidden/>
              </w:rPr>
              <w:fldChar w:fldCharType="end"/>
            </w:r>
          </w:hyperlink>
        </w:p>
        <w:p w14:paraId="6851D6C3" w14:textId="138EAB9B" w:rsidR="001530BF" w:rsidRDefault="000C066C">
          <w:pPr>
            <w:pStyle w:val="TOC3"/>
            <w:tabs>
              <w:tab w:val="right" w:leader="dot" w:pos="9016"/>
            </w:tabs>
            <w:rPr>
              <w:noProof/>
            </w:rPr>
          </w:pPr>
          <w:hyperlink w:anchor="_Toc8207638" w:history="1">
            <w:r w:rsidR="001530BF" w:rsidRPr="00911906">
              <w:rPr>
                <w:rStyle w:val="Hyperlink"/>
                <w:noProof/>
              </w:rPr>
              <w:t>Build</w:t>
            </w:r>
            <w:r w:rsidR="001530BF">
              <w:rPr>
                <w:noProof/>
                <w:webHidden/>
              </w:rPr>
              <w:tab/>
            </w:r>
            <w:r w:rsidR="001530BF">
              <w:rPr>
                <w:noProof/>
                <w:webHidden/>
              </w:rPr>
              <w:fldChar w:fldCharType="begin"/>
            </w:r>
            <w:r w:rsidR="001530BF">
              <w:rPr>
                <w:noProof/>
                <w:webHidden/>
              </w:rPr>
              <w:instrText xml:space="preserve"> PAGEREF _Toc8207638 \h </w:instrText>
            </w:r>
            <w:r w:rsidR="001530BF">
              <w:rPr>
                <w:noProof/>
                <w:webHidden/>
              </w:rPr>
            </w:r>
            <w:r w:rsidR="001530BF">
              <w:rPr>
                <w:noProof/>
                <w:webHidden/>
              </w:rPr>
              <w:fldChar w:fldCharType="separate"/>
            </w:r>
            <w:r w:rsidR="001F0BA1">
              <w:rPr>
                <w:noProof/>
                <w:webHidden/>
              </w:rPr>
              <w:t>26</w:t>
            </w:r>
            <w:r w:rsidR="001530BF">
              <w:rPr>
                <w:noProof/>
                <w:webHidden/>
              </w:rPr>
              <w:fldChar w:fldCharType="end"/>
            </w:r>
          </w:hyperlink>
        </w:p>
        <w:p w14:paraId="26A8F86E" w14:textId="0F6D1AEC" w:rsidR="001530BF" w:rsidRDefault="000C066C">
          <w:pPr>
            <w:pStyle w:val="TOC3"/>
            <w:tabs>
              <w:tab w:val="right" w:leader="dot" w:pos="9016"/>
            </w:tabs>
            <w:rPr>
              <w:noProof/>
            </w:rPr>
          </w:pPr>
          <w:hyperlink w:anchor="_Toc8207639" w:history="1">
            <w:r w:rsidR="001530BF" w:rsidRPr="00911906">
              <w:rPr>
                <w:rStyle w:val="Hyperlink"/>
                <w:noProof/>
              </w:rPr>
              <w:t>Bridge selector</w:t>
            </w:r>
            <w:r w:rsidR="001530BF">
              <w:rPr>
                <w:noProof/>
                <w:webHidden/>
              </w:rPr>
              <w:tab/>
            </w:r>
            <w:r w:rsidR="001530BF">
              <w:rPr>
                <w:noProof/>
                <w:webHidden/>
              </w:rPr>
              <w:fldChar w:fldCharType="begin"/>
            </w:r>
            <w:r w:rsidR="001530BF">
              <w:rPr>
                <w:noProof/>
                <w:webHidden/>
              </w:rPr>
              <w:instrText xml:space="preserve"> PAGEREF _Toc8207639 \h </w:instrText>
            </w:r>
            <w:r w:rsidR="001530BF">
              <w:rPr>
                <w:noProof/>
                <w:webHidden/>
              </w:rPr>
            </w:r>
            <w:r w:rsidR="001530BF">
              <w:rPr>
                <w:noProof/>
                <w:webHidden/>
              </w:rPr>
              <w:fldChar w:fldCharType="separate"/>
            </w:r>
            <w:r w:rsidR="001F0BA1">
              <w:rPr>
                <w:noProof/>
                <w:webHidden/>
              </w:rPr>
              <w:t>26</w:t>
            </w:r>
            <w:r w:rsidR="001530BF">
              <w:rPr>
                <w:noProof/>
                <w:webHidden/>
              </w:rPr>
              <w:fldChar w:fldCharType="end"/>
            </w:r>
          </w:hyperlink>
        </w:p>
        <w:p w14:paraId="3B4F603D" w14:textId="2BCD0D39" w:rsidR="001530BF" w:rsidRDefault="000C066C">
          <w:pPr>
            <w:pStyle w:val="TOC3"/>
            <w:tabs>
              <w:tab w:val="right" w:leader="dot" w:pos="9016"/>
            </w:tabs>
            <w:rPr>
              <w:noProof/>
            </w:rPr>
          </w:pPr>
          <w:hyperlink w:anchor="_Toc8207640" w:history="1">
            <w:r w:rsidR="001530BF" w:rsidRPr="00911906">
              <w:rPr>
                <w:rStyle w:val="Hyperlink"/>
                <w:noProof/>
              </w:rPr>
              <w:t>Test</w:t>
            </w:r>
            <w:r w:rsidR="001530BF">
              <w:rPr>
                <w:noProof/>
                <w:webHidden/>
              </w:rPr>
              <w:tab/>
            </w:r>
            <w:r w:rsidR="001530BF">
              <w:rPr>
                <w:noProof/>
                <w:webHidden/>
              </w:rPr>
              <w:fldChar w:fldCharType="begin"/>
            </w:r>
            <w:r w:rsidR="001530BF">
              <w:rPr>
                <w:noProof/>
                <w:webHidden/>
              </w:rPr>
              <w:instrText xml:space="preserve"> PAGEREF _Toc8207640 \h </w:instrText>
            </w:r>
            <w:r w:rsidR="001530BF">
              <w:rPr>
                <w:noProof/>
                <w:webHidden/>
              </w:rPr>
            </w:r>
            <w:r w:rsidR="001530BF">
              <w:rPr>
                <w:noProof/>
                <w:webHidden/>
              </w:rPr>
              <w:fldChar w:fldCharType="separate"/>
            </w:r>
            <w:r w:rsidR="001F0BA1">
              <w:rPr>
                <w:noProof/>
                <w:webHidden/>
              </w:rPr>
              <w:t>27</w:t>
            </w:r>
            <w:r w:rsidR="001530BF">
              <w:rPr>
                <w:noProof/>
                <w:webHidden/>
              </w:rPr>
              <w:fldChar w:fldCharType="end"/>
            </w:r>
          </w:hyperlink>
        </w:p>
        <w:p w14:paraId="6F2BDA8D" w14:textId="16CAA762" w:rsidR="001530BF" w:rsidRDefault="000C066C">
          <w:pPr>
            <w:pStyle w:val="TOC2"/>
            <w:tabs>
              <w:tab w:val="right" w:leader="dot" w:pos="9016"/>
            </w:tabs>
            <w:rPr>
              <w:noProof/>
            </w:rPr>
          </w:pPr>
          <w:hyperlink w:anchor="_Toc8207641" w:history="1">
            <w:r w:rsidR="001530BF" w:rsidRPr="00911906">
              <w:rPr>
                <w:rStyle w:val="Hyperlink"/>
                <w:noProof/>
              </w:rPr>
              <w:t>Entity relationship diagrams</w:t>
            </w:r>
            <w:r w:rsidR="001530BF">
              <w:rPr>
                <w:noProof/>
                <w:webHidden/>
              </w:rPr>
              <w:tab/>
            </w:r>
            <w:r w:rsidR="001530BF">
              <w:rPr>
                <w:noProof/>
                <w:webHidden/>
              </w:rPr>
              <w:fldChar w:fldCharType="begin"/>
            </w:r>
            <w:r w:rsidR="001530BF">
              <w:rPr>
                <w:noProof/>
                <w:webHidden/>
              </w:rPr>
              <w:instrText xml:space="preserve"> PAGEREF _Toc8207641 \h </w:instrText>
            </w:r>
            <w:r w:rsidR="001530BF">
              <w:rPr>
                <w:noProof/>
                <w:webHidden/>
              </w:rPr>
            </w:r>
            <w:r w:rsidR="001530BF">
              <w:rPr>
                <w:noProof/>
                <w:webHidden/>
              </w:rPr>
              <w:fldChar w:fldCharType="separate"/>
            </w:r>
            <w:r w:rsidR="001F0BA1">
              <w:rPr>
                <w:noProof/>
                <w:webHidden/>
              </w:rPr>
              <w:t>28</w:t>
            </w:r>
            <w:r w:rsidR="001530BF">
              <w:rPr>
                <w:noProof/>
                <w:webHidden/>
              </w:rPr>
              <w:fldChar w:fldCharType="end"/>
            </w:r>
          </w:hyperlink>
        </w:p>
        <w:p w14:paraId="006C3DA0" w14:textId="1F08F35B" w:rsidR="001530BF" w:rsidRDefault="000C066C">
          <w:pPr>
            <w:pStyle w:val="TOC2"/>
            <w:tabs>
              <w:tab w:val="right" w:leader="dot" w:pos="9016"/>
            </w:tabs>
            <w:rPr>
              <w:noProof/>
            </w:rPr>
          </w:pPr>
          <w:hyperlink w:anchor="_Toc8207642" w:history="1">
            <w:r w:rsidR="001530BF" w:rsidRPr="00911906">
              <w:rPr>
                <w:rStyle w:val="Hyperlink"/>
                <w:noProof/>
              </w:rPr>
              <w:t>OOP classes</w:t>
            </w:r>
            <w:r w:rsidR="001530BF">
              <w:rPr>
                <w:noProof/>
                <w:webHidden/>
              </w:rPr>
              <w:tab/>
            </w:r>
            <w:r w:rsidR="001530BF">
              <w:rPr>
                <w:noProof/>
                <w:webHidden/>
              </w:rPr>
              <w:fldChar w:fldCharType="begin"/>
            </w:r>
            <w:r w:rsidR="001530BF">
              <w:rPr>
                <w:noProof/>
                <w:webHidden/>
              </w:rPr>
              <w:instrText xml:space="preserve"> PAGEREF _Toc8207642 \h </w:instrText>
            </w:r>
            <w:r w:rsidR="001530BF">
              <w:rPr>
                <w:noProof/>
                <w:webHidden/>
              </w:rPr>
            </w:r>
            <w:r w:rsidR="001530BF">
              <w:rPr>
                <w:noProof/>
                <w:webHidden/>
              </w:rPr>
              <w:fldChar w:fldCharType="separate"/>
            </w:r>
            <w:r w:rsidR="001F0BA1">
              <w:rPr>
                <w:noProof/>
                <w:webHidden/>
              </w:rPr>
              <w:t>29</w:t>
            </w:r>
            <w:r w:rsidR="001530BF">
              <w:rPr>
                <w:noProof/>
                <w:webHidden/>
              </w:rPr>
              <w:fldChar w:fldCharType="end"/>
            </w:r>
          </w:hyperlink>
        </w:p>
        <w:p w14:paraId="5384D3E7" w14:textId="24A4CE45" w:rsidR="001530BF" w:rsidRDefault="000C066C">
          <w:pPr>
            <w:pStyle w:val="TOC3"/>
            <w:tabs>
              <w:tab w:val="right" w:leader="dot" w:pos="9016"/>
            </w:tabs>
            <w:rPr>
              <w:noProof/>
            </w:rPr>
          </w:pPr>
          <w:hyperlink w:anchor="_Toc8207643" w:history="1">
            <w:r w:rsidR="001530BF" w:rsidRPr="00911906">
              <w:rPr>
                <w:rStyle w:val="Hyperlink"/>
                <w:noProof/>
              </w:rPr>
              <w:t>TextBox</w:t>
            </w:r>
            <w:r w:rsidR="001530BF">
              <w:rPr>
                <w:noProof/>
                <w:webHidden/>
              </w:rPr>
              <w:tab/>
            </w:r>
            <w:r w:rsidR="001530BF">
              <w:rPr>
                <w:noProof/>
                <w:webHidden/>
              </w:rPr>
              <w:fldChar w:fldCharType="begin"/>
            </w:r>
            <w:r w:rsidR="001530BF">
              <w:rPr>
                <w:noProof/>
                <w:webHidden/>
              </w:rPr>
              <w:instrText xml:space="preserve"> PAGEREF _Toc8207643 \h </w:instrText>
            </w:r>
            <w:r w:rsidR="001530BF">
              <w:rPr>
                <w:noProof/>
                <w:webHidden/>
              </w:rPr>
            </w:r>
            <w:r w:rsidR="001530BF">
              <w:rPr>
                <w:noProof/>
                <w:webHidden/>
              </w:rPr>
              <w:fldChar w:fldCharType="separate"/>
            </w:r>
            <w:r w:rsidR="001F0BA1">
              <w:rPr>
                <w:noProof/>
                <w:webHidden/>
              </w:rPr>
              <w:t>29</w:t>
            </w:r>
            <w:r w:rsidR="001530BF">
              <w:rPr>
                <w:noProof/>
                <w:webHidden/>
              </w:rPr>
              <w:fldChar w:fldCharType="end"/>
            </w:r>
          </w:hyperlink>
        </w:p>
        <w:p w14:paraId="29C22847" w14:textId="02CB36E9" w:rsidR="001530BF" w:rsidRDefault="000C066C">
          <w:pPr>
            <w:pStyle w:val="TOC3"/>
            <w:tabs>
              <w:tab w:val="right" w:leader="dot" w:pos="9016"/>
            </w:tabs>
            <w:rPr>
              <w:noProof/>
            </w:rPr>
          </w:pPr>
          <w:hyperlink w:anchor="_Toc8207644" w:history="1">
            <w:r w:rsidR="001530BF" w:rsidRPr="00911906">
              <w:rPr>
                <w:rStyle w:val="Hyperlink"/>
                <w:noProof/>
              </w:rPr>
              <w:t>InputBox</w:t>
            </w:r>
            <w:r w:rsidR="001530BF">
              <w:rPr>
                <w:noProof/>
                <w:webHidden/>
              </w:rPr>
              <w:tab/>
            </w:r>
            <w:r w:rsidR="001530BF">
              <w:rPr>
                <w:noProof/>
                <w:webHidden/>
              </w:rPr>
              <w:fldChar w:fldCharType="begin"/>
            </w:r>
            <w:r w:rsidR="001530BF">
              <w:rPr>
                <w:noProof/>
                <w:webHidden/>
              </w:rPr>
              <w:instrText xml:space="preserve"> PAGEREF _Toc8207644 \h </w:instrText>
            </w:r>
            <w:r w:rsidR="001530BF">
              <w:rPr>
                <w:noProof/>
                <w:webHidden/>
              </w:rPr>
            </w:r>
            <w:r w:rsidR="001530BF">
              <w:rPr>
                <w:noProof/>
                <w:webHidden/>
              </w:rPr>
              <w:fldChar w:fldCharType="separate"/>
            </w:r>
            <w:r w:rsidR="001F0BA1">
              <w:rPr>
                <w:noProof/>
                <w:webHidden/>
              </w:rPr>
              <w:t>29</w:t>
            </w:r>
            <w:r w:rsidR="001530BF">
              <w:rPr>
                <w:noProof/>
                <w:webHidden/>
              </w:rPr>
              <w:fldChar w:fldCharType="end"/>
            </w:r>
          </w:hyperlink>
        </w:p>
        <w:p w14:paraId="188FE531" w14:textId="11092E3F" w:rsidR="001530BF" w:rsidRDefault="000C066C">
          <w:pPr>
            <w:pStyle w:val="TOC3"/>
            <w:tabs>
              <w:tab w:val="right" w:leader="dot" w:pos="9016"/>
            </w:tabs>
            <w:rPr>
              <w:noProof/>
            </w:rPr>
          </w:pPr>
          <w:hyperlink w:anchor="_Toc8207645" w:history="1">
            <w:r w:rsidR="001530BF" w:rsidRPr="00911906">
              <w:rPr>
                <w:rStyle w:val="Hyperlink"/>
                <w:noProof/>
              </w:rPr>
              <w:t>Buttons</w:t>
            </w:r>
            <w:r w:rsidR="001530BF">
              <w:rPr>
                <w:noProof/>
                <w:webHidden/>
              </w:rPr>
              <w:tab/>
            </w:r>
            <w:r w:rsidR="001530BF">
              <w:rPr>
                <w:noProof/>
                <w:webHidden/>
              </w:rPr>
              <w:fldChar w:fldCharType="begin"/>
            </w:r>
            <w:r w:rsidR="001530BF">
              <w:rPr>
                <w:noProof/>
                <w:webHidden/>
              </w:rPr>
              <w:instrText xml:space="preserve"> PAGEREF _Toc8207645 \h </w:instrText>
            </w:r>
            <w:r w:rsidR="001530BF">
              <w:rPr>
                <w:noProof/>
                <w:webHidden/>
              </w:rPr>
            </w:r>
            <w:r w:rsidR="001530BF">
              <w:rPr>
                <w:noProof/>
                <w:webHidden/>
              </w:rPr>
              <w:fldChar w:fldCharType="separate"/>
            </w:r>
            <w:r w:rsidR="001F0BA1">
              <w:rPr>
                <w:noProof/>
                <w:webHidden/>
              </w:rPr>
              <w:t>30</w:t>
            </w:r>
            <w:r w:rsidR="001530BF">
              <w:rPr>
                <w:noProof/>
                <w:webHidden/>
              </w:rPr>
              <w:fldChar w:fldCharType="end"/>
            </w:r>
          </w:hyperlink>
        </w:p>
        <w:p w14:paraId="63584185" w14:textId="36F638F2" w:rsidR="001530BF" w:rsidRDefault="000C066C">
          <w:pPr>
            <w:pStyle w:val="TOC3"/>
            <w:tabs>
              <w:tab w:val="right" w:leader="dot" w:pos="9016"/>
            </w:tabs>
            <w:rPr>
              <w:noProof/>
            </w:rPr>
          </w:pPr>
          <w:hyperlink w:anchor="_Toc8207646" w:history="1">
            <w:r w:rsidR="001530BF" w:rsidRPr="00911906">
              <w:rPr>
                <w:rStyle w:val="Hyperlink"/>
                <w:noProof/>
              </w:rPr>
              <w:t>StickButtons</w:t>
            </w:r>
            <w:r w:rsidR="001530BF">
              <w:rPr>
                <w:noProof/>
                <w:webHidden/>
              </w:rPr>
              <w:tab/>
            </w:r>
            <w:r w:rsidR="001530BF">
              <w:rPr>
                <w:noProof/>
                <w:webHidden/>
              </w:rPr>
              <w:fldChar w:fldCharType="begin"/>
            </w:r>
            <w:r w:rsidR="001530BF">
              <w:rPr>
                <w:noProof/>
                <w:webHidden/>
              </w:rPr>
              <w:instrText xml:space="preserve"> PAGEREF _Toc8207646 \h </w:instrText>
            </w:r>
            <w:r w:rsidR="001530BF">
              <w:rPr>
                <w:noProof/>
                <w:webHidden/>
              </w:rPr>
            </w:r>
            <w:r w:rsidR="001530BF">
              <w:rPr>
                <w:noProof/>
                <w:webHidden/>
              </w:rPr>
              <w:fldChar w:fldCharType="separate"/>
            </w:r>
            <w:r w:rsidR="001F0BA1">
              <w:rPr>
                <w:noProof/>
                <w:webHidden/>
              </w:rPr>
              <w:t>31</w:t>
            </w:r>
            <w:r w:rsidR="001530BF">
              <w:rPr>
                <w:noProof/>
                <w:webHidden/>
              </w:rPr>
              <w:fldChar w:fldCharType="end"/>
            </w:r>
          </w:hyperlink>
        </w:p>
        <w:p w14:paraId="4BD67869" w14:textId="7CC860FB" w:rsidR="001530BF" w:rsidRDefault="000C066C">
          <w:pPr>
            <w:pStyle w:val="TOC3"/>
            <w:tabs>
              <w:tab w:val="right" w:leader="dot" w:pos="9016"/>
            </w:tabs>
            <w:rPr>
              <w:noProof/>
            </w:rPr>
          </w:pPr>
          <w:hyperlink w:anchor="_Toc8207647" w:history="1">
            <w:r w:rsidR="001530BF" w:rsidRPr="00911906">
              <w:rPr>
                <w:rStyle w:val="Hyperlink"/>
                <w:noProof/>
              </w:rPr>
              <w:t>Materials</w:t>
            </w:r>
            <w:r w:rsidR="001530BF">
              <w:rPr>
                <w:noProof/>
                <w:webHidden/>
              </w:rPr>
              <w:tab/>
            </w:r>
            <w:r w:rsidR="001530BF">
              <w:rPr>
                <w:noProof/>
                <w:webHidden/>
              </w:rPr>
              <w:fldChar w:fldCharType="begin"/>
            </w:r>
            <w:r w:rsidR="001530BF">
              <w:rPr>
                <w:noProof/>
                <w:webHidden/>
              </w:rPr>
              <w:instrText xml:space="preserve"> PAGEREF _Toc8207647 \h </w:instrText>
            </w:r>
            <w:r w:rsidR="001530BF">
              <w:rPr>
                <w:noProof/>
                <w:webHidden/>
              </w:rPr>
            </w:r>
            <w:r w:rsidR="001530BF">
              <w:rPr>
                <w:noProof/>
                <w:webHidden/>
              </w:rPr>
              <w:fldChar w:fldCharType="separate"/>
            </w:r>
            <w:r w:rsidR="001F0BA1">
              <w:rPr>
                <w:noProof/>
                <w:webHidden/>
              </w:rPr>
              <w:t>31</w:t>
            </w:r>
            <w:r w:rsidR="001530BF">
              <w:rPr>
                <w:noProof/>
                <w:webHidden/>
              </w:rPr>
              <w:fldChar w:fldCharType="end"/>
            </w:r>
          </w:hyperlink>
        </w:p>
        <w:p w14:paraId="7DD63FF7" w14:textId="06EEFCED" w:rsidR="001530BF" w:rsidRDefault="000C066C">
          <w:pPr>
            <w:pStyle w:val="TOC3"/>
            <w:tabs>
              <w:tab w:val="right" w:leader="dot" w:pos="9016"/>
            </w:tabs>
            <w:rPr>
              <w:noProof/>
            </w:rPr>
          </w:pPr>
          <w:hyperlink w:anchor="_Toc8207648" w:history="1">
            <w:r w:rsidR="001530BF" w:rsidRPr="00911906">
              <w:rPr>
                <w:rStyle w:val="Hyperlink"/>
                <w:noProof/>
              </w:rPr>
              <w:t>Vehicles</w:t>
            </w:r>
            <w:r w:rsidR="001530BF">
              <w:rPr>
                <w:noProof/>
                <w:webHidden/>
              </w:rPr>
              <w:tab/>
            </w:r>
            <w:r w:rsidR="001530BF">
              <w:rPr>
                <w:noProof/>
                <w:webHidden/>
              </w:rPr>
              <w:fldChar w:fldCharType="begin"/>
            </w:r>
            <w:r w:rsidR="001530BF">
              <w:rPr>
                <w:noProof/>
                <w:webHidden/>
              </w:rPr>
              <w:instrText xml:space="preserve"> PAGEREF _Toc8207648 \h </w:instrText>
            </w:r>
            <w:r w:rsidR="001530BF">
              <w:rPr>
                <w:noProof/>
                <w:webHidden/>
              </w:rPr>
            </w:r>
            <w:r w:rsidR="001530BF">
              <w:rPr>
                <w:noProof/>
                <w:webHidden/>
              </w:rPr>
              <w:fldChar w:fldCharType="separate"/>
            </w:r>
            <w:r w:rsidR="001F0BA1">
              <w:rPr>
                <w:noProof/>
                <w:webHidden/>
              </w:rPr>
              <w:t>34</w:t>
            </w:r>
            <w:r w:rsidR="001530BF">
              <w:rPr>
                <w:noProof/>
                <w:webHidden/>
              </w:rPr>
              <w:fldChar w:fldCharType="end"/>
            </w:r>
          </w:hyperlink>
        </w:p>
        <w:p w14:paraId="1F60CF2F" w14:textId="0A9D4346" w:rsidR="001530BF" w:rsidRDefault="000C066C">
          <w:pPr>
            <w:pStyle w:val="TOC3"/>
            <w:tabs>
              <w:tab w:val="right" w:leader="dot" w:pos="9016"/>
            </w:tabs>
            <w:rPr>
              <w:noProof/>
            </w:rPr>
          </w:pPr>
          <w:hyperlink w:anchor="_Toc8207649" w:history="1">
            <w:r w:rsidR="001530BF" w:rsidRPr="00911906">
              <w:rPr>
                <w:rStyle w:val="Hyperlink"/>
                <w:noProof/>
              </w:rPr>
              <w:t>Class diagram - Materials</w:t>
            </w:r>
            <w:r w:rsidR="001530BF">
              <w:rPr>
                <w:noProof/>
                <w:webHidden/>
              </w:rPr>
              <w:tab/>
            </w:r>
            <w:r w:rsidR="001530BF">
              <w:rPr>
                <w:noProof/>
                <w:webHidden/>
              </w:rPr>
              <w:fldChar w:fldCharType="begin"/>
            </w:r>
            <w:r w:rsidR="001530BF">
              <w:rPr>
                <w:noProof/>
                <w:webHidden/>
              </w:rPr>
              <w:instrText xml:space="preserve"> PAGEREF _Toc8207649 \h </w:instrText>
            </w:r>
            <w:r w:rsidR="001530BF">
              <w:rPr>
                <w:noProof/>
                <w:webHidden/>
              </w:rPr>
            </w:r>
            <w:r w:rsidR="001530BF">
              <w:rPr>
                <w:noProof/>
                <w:webHidden/>
              </w:rPr>
              <w:fldChar w:fldCharType="separate"/>
            </w:r>
            <w:r w:rsidR="001F0BA1">
              <w:rPr>
                <w:noProof/>
                <w:webHidden/>
              </w:rPr>
              <w:t>36</w:t>
            </w:r>
            <w:r w:rsidR="001530BF">
              <w:rPr>
                <w:noProof/>
                <w:webHidden/>
              </w:rPr>
              <w:fldChar w:fldCharType="end"/>
            </w:r>
          </w:hyperlink>
        </w:p>
        <w:p w14:paraId="5FF8F9A4" w14:textId="52B4E98B" w:rsidR="001530BF" w:rsidRDefault="000C066C">
          <w:pPr>
            <w:pStyle w:val="TOC3"/>
            <w:tabs>
              <w:tab w:val="right" w:leader="dot" w:pos="9016"/>
            </w:tabs>
            <w:rPr>
              <w:noProof/>
            </w:rPr>
          </w:pPr>
          <w:hyperlink w:anchor="_Toc8207650" w:history="1">
            <w:r w:rsidR="001530BF" w:rsidRPr="00911906">
              <w:rPr>
                <w:rStyle w:val="Hyperlink"/>
                <w:noProof/>
              </w:rPr>
              <w:t>Class diagram - Vehicles</w:t>
            </w:r>
            <w:r w:rsidR="001530BF">
              <w:rPr>
                <w:noProof/>
                <w:webHidden/>
              </w:rPr>
              <w:tab/>
            </w:r>
            <w:r w:rsidR="001530BF">
              <w:rPr>
                <w:noProof/>
                <w:webHidden/>
              </w:rPr>
              <w:fldChar w:fldCharType="begin"/>
            </w:r>
            <w:r w:rsidR="001530BF">
              <w:rPr>
                <w:noProof/>
                <w:webHidden/>
              </w:rPr>
              <w:instrText xml:space="preserve"> PAGEREF _Toc8207650 \h </w:instrText>
            </w:r>
            <w:r w:rsidR="001530BF">
              <w:rPr>
                <w:noProof/>
                <w:webHidden/>
              </w:rPr>
            </w:r>
            <w:r w:rsidR="001530BF">
              <w:rPr>
                <w:noProof/>
                <w:webHidden/>
              </w:rPr>
              <w:fldChar w:fldCharType="separate"/>
            </w:r>
            <w:r w:rsidR="001F0BA1">
              <w:rPr>
                <w:noProof/>
                <w:webHidden/>
              </w:rPr>
              <w:t>37</w:t>
            </w:r>
            <w:r w:rsidR="001530BF">
              <w:rPr>
                <w:noProof/>
                <w:webHidden/>
              </w:rPr>
              <w:fldChar w:fldCharType="end"/>
            </w:r>
          </w:hyperlink>
        </w:p>
        <w:p w14:paraId="6D8DF1ED" w14:textId="505BD7D5" w:rsidR="001530BF" w:rsidRDefault="000C066C">
          <w:pPr>
            <w:pStyle w:val="TOC3"/>
            <w:tabs>
              <w:tab w:val="right" w:leader="dot" w:pos="9016"/>
            </w:tabs>
            <w:rPr>
              <w:noProof/>
            </w:rPr>
          </w:pPr>
          <w:hyperlink w:anchor="_Toc8207651" w:history="1">
            <w:r w:rsidR="001530BF" w:rsidRPr="00911906">
              <w:rPr>
                <w:rStyle w:val="Hyperlink"/>
                <w:noProof/>
              </w:rPr>
              <w:t>Class diagram - Button</w:t>
            </w:r>
            <w:r w:rsidR="001530BF">
              <w:rPr>
                <w:noProof/>
                <w:webHidden/>
              </w:rPr>
              <w:tab/>
            </w:r>
            <w:r w:rsidR="001530BF">
              <w:rPr>
                <w:noProof/>
                <w:webHidden/>
              </w:rPr>
              <w:fldChar w:fldCharType="begin"/>
            </w:r>
            <w:r w:rsidR="001530BF">
              <w:rPr>
                <w:noProof/>
                <w:webHidden/>
              </w:rPr>
              <w:instrText xml:space="preserve"> PAGEREF _Toc8207651 \h </w:instrText>
            </w:r>
            <w:r w:rsidR="001530BF">
              <w:rPr>
                <w:noProof/>
                <w:webHidden/>
              </w:rPr>
            </w:r>
            <w:r w:rsidR="001530BF">
              <w:rPr>
                <w:noProof/>
                <w:webHidden/>
              </w:rPr>
              <w:fldChar w:fldCharType="separate"/>
            </w:r>
            <w:r w:rsidR="001F0BA1">
              <w:rPr>
                <w:noProof/>
                <w:webHidden/>
              </w:rPr>
              <w:t>38</w:t>
            </w:r>
            <w:r w:rsidR="001530BF">
              <w:rPr>
                <w:noProof/>
                <w:webHidden/>
              </w:rPr>
              <w:fldChar w:fldCharType="end"/>
            </w:r>
          </w:hyperlink>
        </w:p>
        <w:p w14:paraId="7986F9C5" w14:textId="6E878050" w:rsidR="001530BF" w:rsidRDefault="000C066C">
          <w:pPr>
            <w:pStyle w:val="TOC2"/>
            <w:tabs>
              <w:tab w:val="right" w:leader="dot" w:pos="9016"/>
            </w:tabs>
            <w:rPr>
              <w:noProof/>
            </w:rPr>
          </w:pPr>
          <w:hyperlink w:anchor="_Toc8207652" w:history="1">
            <w:r w:rsidR="001530BF" w:rsidRPr="00911906">
              <w:rPr>
                <w:rStyle w:val="Hyperlink"/>
                <w:noProof/>
              </w:rPr>
              <w:t>Pseudocode – important algorithms</w:t>
            </w:r>
            <w:r w:rsidR="001530BF">
              <w:rPr>
                <w:noProof/>
                <w:webHidden/>
              </w:rPr>
              <w:tab/>
            </w:r>
            <w:r w:rsidR="001530BF">
              <w:rPr>
                <w:noProof/>
                <w:webHidden/>
              </w:rPr>
              <w:fldChar w:fldCharType="begin"/>
            </w:r>
            <w:r w:rsidR="001530BF">
              <w:rPr>
                <w:noProof/>
                <w:webHidden/>
              </w:rPr>
              <w:instrText xml:space="preserve"> PAGEREF _Toc8207652 \h </w:instrText>
            </w:r>
            <w:r w:rsidR="001530BF">
              <w:rPr>
                <w:noProof/>
                <w:webHidden/>
              </w:rPr>
            </w:r>
            <w:r w:rsidR="001530BF">
              <w:rPr>
                <w:noProof/>
                <w:webHidden/>
              </w:rPr>
              <w:fldChar w:fldCharType="separate"/>
            </w:r>
            <w:r w:rsidR="001F0BA1">
              <w:rPr>
                <w:noProof/>
                <w:webHidden/>
              </w:rPr>
              <w:t>39</w:t>
            </w:r>
            <w:r w:rsidR="001530BF">
              <w:rPr>
                <w:noProof/>
                <w:webHidden/>
              </w:rPr>
              <w:fldChar w:fldCharType="end"/>
            </w:r>
          </w:hyperlink>
        </w:p>
        <w:p w14:paraId="4A28F154" w14:textId="798877DD" w:rsidR="001530BF" w:rsidRDefault="000C066C">
          <w:pPr>
            <w:pStyle w:val="TOC3"/>
            <w:tabs>
              <w:tab w:val="right" w:leader="dot" w:pos="9016"/>
            </w:tabs>
            <w:rPr>
              <w:noProof/>
            </w:rPr>
          </w:pPr>
          <w:hyperlink w:anchor="_Toc8207653" w:history="1">
            <w:r w:rsidR="001530BF" w:rsidRPr="00911906">
              <w:rPr>
                <w:rStyle w:val="Hyperlink"/>
                <w:noProof/>
              </w:rPr>
              <w:t>Build</w:t>
            </w:r>
            <w:r w:rsidR="001530BF">
              <w:rPr>
                <w:noProof/>
                <w:webHidden/>
              </w:rPr>
              <w:tab/>
            </w:r>
            <w:r w:rsidR="001530BF">
              <w:rPr>
                <w:noProof/>
                <w:webHidden/>
              </w:rPr>
              <w:fldChar w:fldCharType="begin"/>
            </w:r>
            <w:r w:rsidR="001530BF">
              <w:rPr>
                <w:noProof/>
                <w:webHidden/>
              </w:rPr>
              <w:instrText xml:space="preserve"> PAGEREF _Toc8207653 \h </w:instrText>
            </w:r>
            <w:r w:rsidR="001530BF">
              <w:rPr>
                <w:noProof/>
                <w:webHidden/>
              </w:rPr>
            </w:r>
            <w:r w:rsidR="001530BF">
              <w:rPr>
                <w:noProof/>
                <w:webHidden/>
              </w:rPr>
              <w:fldChar w:fldCharType="separate"/>
            </w:r>
            <w:r w:rsidR="001F0BA1">
              <w:rPr>
                <w:noProof/>
                <w:webHidden/>
              </w:rPr>
              <w:t>39</w:t>
            </w:r>
            <w:r w:rsidR="001530BF">
              <w:rPr>
                <w:noProof/>
                <w:webHidden/>
              </w:rPr>
              <w:fldChar w:fldCharType="end"/>
            </w:r>
          </w:hyperlink>
        </w:p>
        <w:p w14:paraId="1FBEF99C" w14:textId="455B2481" w:rsidR="001530BF" w:rsidRDefault="000C066C">
          <w:pPr>
            <w:pStyle w:val="TOC3"/>
            <w:tabs>
              <w:tab w:val="right" w:leader="dot" w:pos="9016"/>
            </w:tabs>
            <w:rPr>
              <w:noProof/>
            </w:rPr>
          </w:pPr>
          <w:hyperlink w:anchor="_Toc8207654" w:history="1">
            <w:r w:rsidR="001530BF" w:rsidRPr="00911906">
              <w:rPr>
                <w:rStyle w:val="Hyperlink"/>
                <w:noProof/>
              </w:rPr>
              <w:t>MAIN</w:t>
            </w:r>
            <w:r w:rsidR="001530BF">
              <w:rPr>
                <w:noProof/>
                <w:webHidden/>
              </w:rPr>
              <w:tab/>
            </w:r>
            <w:r w:rsidR="001530BF">
              <w:rPr>
                <w:noProof/>
                <w:webHidden/>
              </w:rPr>
              <w:fldChar w:fldCharType="begin"/>
            </w:r>
            <w:r w:rsidR="001530BF">
              <w:rPr>
                <w:noProof/>
                <w:webHidden/>
              </w:rPr>
              <w:instrText xml:space="preserve"> PAGEREF _Toc8207654 \h </w:instrText>
            </w:r>
            <w:r w:rsidR="001530BF">
              <w:rPr>
                <w:noProof/>
                <w:webHidden/>
              </w:rPr>
            </w:r>
            <w:r w:rsidR="001530BF">
              <w:rPr>
                <w:noProof/>
                <w:webHidden/>
              </w:rPr>
              <w:fldChar w:fldCharType="separate"/>
            </w:r>
            <w:r w:rsidR="001F0BA1">
              <w:rPr>
                <w:noProof/>
                <w:webHidden/>
              </w:rPr>
              <w:t>47</w:t>
            </w:r>
            <w:r w:rsidR="001530BF">
              <w:rPr>
                <w:noProof/>
                <w:webHidden/>
              </w:rPr>
              <w:fldChar w:fldCharType="end"/>
            </w:r>
          </w:hyperlink>
        </w:p>
        <w:p w14:paraId="7C7AA432" w14:textId="55C47117" w:rsidR="001530BF" w:rsidRDefault="000C066C">
          <w:pPr>
            <w:pStyle w:val="TOC3"/>
            <w:tabs>
              <w:tab w:val="right" w:leader="dot" w:pos="9016"/>
            </w:tabs>
            <w:rPr>
              <w:noProof/>
            </w:rPr>
          </w:pPr>
          <w:hyperlink w:anchor="_Toc8207655" w:history="1">
            <w:r w:rsidR="001530BF" w:rsidRPr="00911906">
              <w:rPr>
                <w:rStyle w:val="Hyperlink"/>
                <w:noProof/>
              </w:rPr>
              <w:t>Save</w:t>
            </w:r>
            <w:r w:rsidR="001530BF">
              <w:rPr>
                <w:noProof/>
                <w:webHidden/>
              </w:rPr>
              <w:tab/>
            </w:r>
            <w:r w:rsidR="001530BF">
              <w:rPr>
                <w:noProof/>
                <w:webHidden/>
              </w:rPr>
              <w:fldChar w:fldCharType="begin"/>
            </w:r>
            <w:r w:rsidR="001530BF">
              <w:rPr>
                <w:noProof/>
                <w:webHidden/>
              </w:rPr>
              <w:instrText xml:space="preserve"> PAGEREF _Toc8207655 \h </w:instrText>
            </w:r>
            <w:r w:rsidR="001530BF">
              <w:rPr>
                <w:noProof/>
                <w:webHidden/>
              </w:rPr>
            </w:r>
            <w:r w:rsidR="001530BF">
              <w:rPr>
                <w:noProof/>
                <w:webHidden/>
              </w:rPr>
              <w:fldChar w:fldCharType="separate"/>
            </w:r>
            <w:r w:rsidR="001F0BA1">
              <w:rPr>
                <w:noProof/>
                <w:webHidden/>
              </w:rPr>
              <w:t>55</w:t>
            </w:r>
            <w:r w:rsidR="001530BF">
              <w:rPr>
                <w:noProof/>
                <w:webHidden/>
              </w:rPr>
              <w:fldChar w:fldCharType="end"/>
            </w:r>
          </w:hyperlink>
        </w:p>
        <w:p w14:paraId="07F9F9CB" w14:textId="08D20643" w:rsidR="001530BF" w:rsidRDefault="000C066C">
          <w:pPr>
            <w:pStyle w:val="TOC3"/>
            <w:tabs>
              <w:tab w:val="right" w:leader="dot" w:pos="9016"/>
            </w:tabs>
            <w:rPr>
              <w:noProof/>
            </w:rPr>
          </w:pPr>
          <w:hyperlink w:anchor="_Toc8207656" w:history="1">
            <w:r w:rsidR="001530BF" w:rsidRPr="00911906">
              <w:rPr>
                <w:rStyle w:val="Hyperlink"/>
                <w:noProof/>
              </w:rPr>
              <w:t>Test</w:t>
            </w:r>
            <w:r w:rsidR="001530BF">
              <w:rPr>
                <w:noProof/>
                <w:webHidden/>
              </w:rPr>
              <w:tab/>
            </w:r>
            <w:r w:rsidR="001530BF">
              <w:rPr>
                <w:noProof/>
                <w:webHidden/>
              </w:rPr>
              <w:fldChar w:fldCharType="begin"/>
            </w:r>
            <w:r w:rsidR="001530BF">
              <w:rPr>
                <w:noProof/>
                <w:webHidden/>
              </w:rPr>
              <w:instrText xml:space="preserve"> PAGEREF _Toc8207656 \h </w:instrText>
            </w:r>
            <w:r w:rsidR="001530BF">
              <w:rPr>
                <w:noProof/>
                <w:webHidden/>
              </w:rPr>
            </w:r>
            <w:r w:rsidR="001530BF">
              <w:rPr>
                <w:noProof/>
                <w:webHidden/>
              </w:rPr>
              <w:fldChar w:fldCharType="separate"/>
            </w:r>
            <w:r w:rsidR="001F0BA1">
              <w:rPr>
                <w:noProof/>
                <w:webHidden/>
              </w:rPr>
              <w:t>57</w:t>
            </w:r>
            <w:r w:rsidR="001530BF">
              <w:rPr>
                <w:noProof/>
                <w:webHidden/>
              </w:rPr>
              <w:fldChar w:fldCharType="end"/>
            </w:r>
          </w:hyperlink>
        </w:p>
        <w:p w14:paraId="1BF09C51" w14:textId="48CE7737" w:rsidR="001530BF" w:rsidRDefault="000C066C">
          <w:pPr>
            <w:pStyle w:val="TOC3"/>
            <w:tabs>
              <w:tab w:val="right" w:leader="dot" w:pos="9016"/>
            </w:tabs>
            <w:rPr>
              <w:noProof/>
            </w:rPr>
          </w:pPr>
          <w:hyperlink w:anchor="_Toc8207657" w:history="1">
            <w:r w:rsidR="001530BF" w:rsidRPr="00911906">
              <w:rPr>
                <w:rStyle w:val="Hyperlink"/>
                <w:noProof/>
              </w:rPr>
              <w:t>Classes</w:t>
            </w:r>
            <w:r w:rsidR="001530BF">
              <w:rPr>
                <w:noProof/>
                <w:webHidden/>
              </w:rPr>
              <w:tab/>
            </w:r>
            <w:r w:rsidR="001530BF">
              <w:rPr>
                <w:noProof/>
                <w:webHidden/>
              </w:rPr>
              <w:fldChar w:fldCharType="begin"/>
            </w:r>
            <w:r w:rsidR="001530BF">
              <w:rPr>
                <w:noProof/>
                <w:webHidden/>
              </w:rPr>
              <w:instrText xml:space="preserve"> PAGEREF _Toc8207657 \h </w:instrText>
            </w:r>
            <w:r w:rsidR="001530BF">
              <w:rPr>
                <w:noProof/>
                <w:webHidden/>
              </w:rPr>
            </w:r>
            <w:r w:rsidR="001530BF">
              <w:rPr>
                <w:noProof/>
                <w:webHidden/>
              </w:rPr>
              <w:fldChar w:fldCharType="separate"/>
            </w:r>
            <w:r w:rsidR="001F0BA1">
              <w:rPr>
                <w:noProof/>
                <w:webHidden/>
              </w:rPr>
              <w:t>65</w:t>
            </w:r>
            <w:r w:rsidR="001530BF">
              <w:rPr>
                <w:noProof/>
                <w:webHidden/>
              </w:rPr>
              <w:fldChar w:fldCharType="end"/>
            </w:r>
          </w:hyperlink>
        </w:p>
        <w:p w14:paraId="78A99269" w14:textId="774F7044" w:rsidR="001530BF" w:rsidRDefault="000C066C">
          <w:pPr>
            <w:pStyle w:val="TOC2"/>
            <w:tabs>
              <w:tab w:val="right" w:leader="dot" w:pos="9016"/>
            </w:tabs>
            <w:rPr>
              <w:noProof/>
            </w:rPr>
          </w:pPr>
          <w:hyperlink w:anchor="_Toc8207658" w:history="1">
            <w:r w:rsidR="001530BF" w:rsidRPr="00911906">
              <w:rPr>
                <w:rStyle w:val="Hyperlink"/>
                <w:noProof/>
              </w:rPr>
              <w:t>Data Structures</w:t>
            </w:r>
            <w:r w:rsidR="001530BF">
              <w:rPr>
                <w:noProof/>
                <w:webHidden/>
              </w:rPr>
              <w:tab/>
            </w:r>
            <w:r w:rsidR="001530BF">
              <w:rPr>
                <w:noProof/>
                <w:webHidden/>
              </w:rPr>
              <w:fldChar w:fldCharType="begin"/>
            </w:r>
            <w:r w:rsidR="001530BF">
              <w:rPr>
                <w:noProof/>
                <w:webHidden/>
              </w:rPr>
              <w:instrText xml:space="preserve"> PAGEREF _Toc8207658 \h </w:instrText>
            </w:r>
            <w:r w:rsidR="001530BF">
              <w:rPr>
                <w:noProof/>
                <w:webHidden/>
              </w:rPr>
            </w:r>
            <w:r w:rsidR="001530BF">
              <w:rPr>
                <w:noProof/>
                <w:webHidden/>
              </w:rPr>
              <w:fldChar w:fldCharType="separate"/>
            </w:r>
            <w:r w:rsidR="001F0BA1">
              <w:rPr>
                <w:noProof/>
                <w:webHidden/>
              </w:rPr>
              <w:t>68</w:t>
            </w:r>
            <w:r w:rsidR="001530BF">
              <w:rPr>
                <w:noProof/>
                <w:webHidden/>
              </w:rPr>
              <w:fldChar w:fldCharType="end"/>
            </w:r>
          </w:hyperlink>
        </w:p>
        <w:p w14:paraId="1C62AED2" w14:textId="42FF61BE" w:rsidR="001530BF" w:rsidRDefault="000C066C">
          <w:pPr>
            <w:pStyle w:val="TOC3"/>
            <w:tabs>
              <w:tab w:val="right" w:leader="dot" w:pos="9016"/>
            </w:tabs>
            <w:rPr>
              <w:noProof/>
            </w:rPr>
          </w:pPr>
          <w:hyperlink w:anchor="_Toc8207659" w:history="1">
            <w:r w:rsidR="001530BF" w:rsidRPr="00911906">
              <w:rPr>
                <w:rStyle w:val="Hyperlink"/>
                <w:noProof/>
              </w:rPr>
              <w:t>Stack</w:t>
            </w:r>
            <w:r w:rsidR="001530BF">
              <w:rPr>
                <w:noProof/>
                <w:webHidden/>
              </w:rPr>
              <w:tab/>
            </w:r>
            <w:r w:rsidR="001530BF">
              <w:rPr>
                <w:noProof/>
                <w:webHidden/>
              </w:rPr>
              <w:fldChar w:fldCharType="begin"/>
            </w:r>
            <w:r w:rsidR="001530BF">
              <w:rPr>
                <w:noProof/>
                <w:webHidden/>
              </w:rPr>
              <w:instrText xml:space="preserve"> PAGEREF _Toc8207659 \h </w:instrText>
            </w:r>
            <w:r w:rsidR="001530BF">
              <w:rPr>
                <w:noProof/>
                <w:webHidden/>
              </w:rPr>
            </w:r>
            <w:r w:rsidR="001530BF">
              <w:rPr>
                <w:noProof/>
                <w:webHidden/>
              </w:rPr>
              <w:fldChar w:fldCharType="separate"/>
            </w:r>
            <w:r w:rsidR="001F0BA1">
              <w:rPr>
                <w:noProof/>
                <w:webHidden/>
              </w:rPr>
              <w:t>68</w:t>
            </w:r>
            <w:r w:rsidR="001530BF">
              <w:rPr>
                <w:noProof/>
                <w:webHidden/>
              </w:rPr>
              <w:fldChar w:fldCharType="end"/>
            </w:r>
          </w:hyperlink>
        </w:p>
        <w:p w14:paraId="10D97EB1" w14:textId="1C7D657D" w:rsidR="001530BF" w:rsidRDefault="000C066C">
          <w:pPr>
            <w:pStyle w:val="TOC3"/>
            <w:tabs>
              <w:tab w:val="right" w:leader="dot" w:pos="9016"/>
            </w:tabs>
            <w:rPr>
              <w:noProof/>
            </w:rPr>
          </w:pPr>
          <w:hyperlink w:anchor="_Toc8207660" w:history="1">
            <w:r w:rsidR="001530BF" w:rsidRPr="00911906">
              <w:rPr>
                <w:rStyle w:val="Hyperlink"/>
                <w:noProof/>
              </w:rPr>
              <w:t>Dictionary</w:t>
            </w:r>
            <w:r w:rsidR="001530BF">
              <w:rPr>
                <w:noProof/>
                <w:webHidden/>
              </w:rPr>
              <w:tab/>
            </w:r>
            <w:r w:rsidR="001530BF">
              <w:rPr>
                <w:noProof/>
                <w:webHidden/>
              </w:rPr>
              <w:fldChar w:fldCharType="begin"/>
            </w:r>
            <w:r w:rsidR="001530BF">
              <w:rPr>
                <w:noProof/>
                <w:webHidden/>
              </w:rPr>
              <w:instrText xml:space="preserve"> PAGEREF _Toc8207660 \h </w:instrText>
            </w:r>
            <w:r w:rsidR="001530BF">
              <w:rPr>
                <w:noProof/>
                <w:webHidden/>
              </w:rPr>
            </w:r>
            <w:r w:rsidR="001530BF">
              <w:rPr>
                <w:noProof/>
                <w:webHidden/>
              </w:rPr>
              <w:fldChar w:fldCharType="separate"/>
            </w:r>
            <w:r w:rsidR="001F0BA1">
              <w:rPr>
                <w:noProof/>
                <w:webHidden/>
              </w:rPr>
              <w:t>68</w:t>
            </w:r>
            <w:r w:rsidR="001530BF">
              <w:rPr>
                <w:noProof/>
                <w:webHidden/>
              </w:rPr>
              <w:fldChar w:fldCharType="end"/>
            </w:r>
          </w:hyperlink>
        </w:p>
        <w:p w14:paraId="02DDFBF6" w14:textId="70CD0CC6" w:rsidR="001530BF" w:rsidRDefault="000C066C">
          <w:pPr>
            <w:pStyle w:val="TOC3"/>
            <w:tabs>
              <w:tab w:val="right" w:leader="dot" w:pos="9016"/>
            </w:tabs>
            <w:rPr>
              <w:noProof/>
            </w:rPr>
          </w:pPr>
          <w:hyperlink w:anchor="_Toc8207661" w:history="1">
            <w:r w:rsidR="001530BF" w:rsidRPr="00911906">
              <w:rPr>
                <w:rStyle w:val="Hyperlink"/>
                <w:noProof/>
              </w:rPr>
              <w:t>Adjacency List</w:t>
            </w:r>
            <w:r w:rsidR="001530BF">
              <w:rPr>
                <w:noProof/>
                <w:webHidden/>
              </w:rPr>
              <w:tab/>
            </w:r>
            <w:r w:rsidR="001530BF">
              <w:rPr>
                <w:noProof/>
                <w:webHidden/>
              </w:rPr>
              <w:fldChar w:fldCharType="begin"/>
            </w:r>
            <w:r w:rsidR="001530BF">
              <w:rPr>
                <w:noProof/>
                <w:webHidden/>
              </w:rPr>
              <w:instrText xml:space="preserve"> PAGEREF _Toc8207661 \h </w:instrText>
            </w:r>
            <w:r w:rsidR="001530BF">
              <w:rPr>
                <w:noProof/>
                <w:webHidden/>
              </w:rPr>
            </w:r>
            <w:r w:rsidR="001530BF">
              <w:rPr>
                <w:noProof/>
                <w:webHidden/>
              </w:rPr>
              <w:fldChar w:fldCharType="separate"/>
            </w:r>
            <w:r w:rsidR="001F0BA1">
              <w:rPr>
                <w:noProof/>
                <w:webHidden/>
              </w:rPr>
              <w:t>68</w:t>
            </w:r>
            <w:r w:rsidR="001530BF">
              <w:rPr>
                <w:noProof/>
                <w:webHidden/>
              </w:rPr>
              <w:fldChar w:fldCharType="end"/>
            </w:r>
          </w:hyperlink>
        </w:p>
        <w:p w14:paraId="1917AD90" w14:textId="36C6A895" w:rsidR="001530BF" w:rsidRDefault="000C066C">
          <w:pPr>
            <w:pStyle w:val="TOC2"/>
            <w:tabs>
              <w:tab w:val="right" w:leader="dot" w:pos="9016"/>
            </w:tabs>
            <w:rPr>
              <w:noProof/>
            </w:rPr>
          </w:pPr>
          <w:hyperlink w:anchor="_Toc8207662" w:history="1">
            <w:r w:rsidR="001530BF" w:rsidRPr="00911906">
              <w:rPr>
                <w:rStyle w:val="Hyperlink"/>
                <w:noProof/>
              </w:rPr>
              <w:t>SQL Queries</w:t>
            </w:r>
            <w:r w:rsidR="001530BF">
              <w:rPr>
                <w:noProof/>
                <w:webHidden/>
              </w:rPr>
              <w:tab/>
            </w:r>
            <w:r w:rsidR="001530BF">
              <w:rPr>
                <w:noProof/>
                <w:webHidden/>
              </w:rPr>
              <w:fldChar w:fldCharType="begin"/>
            </w:r>
            <w:r w:rsidR="001530BF">
              <w:rPr>
                <w:noProof/>
                <w:webHidden/>
              </w:rPr>
              <w:instrText xml:space="preserve"> PAGEREF _Toc8207662 \h </w:instrText>
            </w:r>
            <w:r w:rsidR="001530BF">
              <w:rPr>
                <w:noProof/>
                <w:webHidden/>
              </w:rPr>
            </w:r>
            <w:r w:rsidR="001530BF">
              <w:rPr>
                <w:noProof/>
                <w:webHidden/>
              </w:rPr>
              <w:fldChar w:fldCharType="separate"/>
            </w:r>
            <w:r w:rsidR="001F0BA1">
              <w:rPr>
                <w:noProof/>
                <w:webHidden/>
              </w:rPr>
              <w:t>69</w:t>
            </w:r>
            <w:r w:rsidR="001530BF">
              <w:rPr>
                <w:noProof/>
                <w:webHidden/>
              </w:rPr>
              <w:fldChar w:fldCharType="end"/>
            </w:r>
          </w:hyperlink>
        </w:p>
        <w:p w14:paraId="3C6A32B3" w14:textId="3480D311" w:rsidR="001530BF" w:rsidRDefault="000C066C">
          <w:pPr>
            <w:pStyle w:val="TOC3"/>
            <w:tabs>
              <w:tab w:val="right" w:leader="dot" w:pos="9016"/>
            </w:tabs>
            <w:rPr>
              <w:noProof/>
            </w:rPr>
          </w:pPr>
          <w:hyperlink w:anchor="_Toc8207663" w:history="1">
            <w:r w:rsidR="001530BF" w:rsidRPr="00911906">
              <w:rPr>
                <w:rStyle w:val="Hyperlink"/>
                <w:noProof/>
              </w:rPr>
              <w:t>Python parameterised queries</w:t>
            </w:r>
            <w:r w:rsidR="001530BF">
              <w:rPr>
                <w:noProof/>
                <w:webHidden/>
              </w:rPr>
              <w:tab/>
            </w:r>
            <w:r w:rsidR="001530BF">
              <w:rPr>
                <w:noProof/>
                <w:webHidden/>
              </w:rPr>
              <w:fldChar w:fldCharType="begin"/>
            </w:r>
            <w:r w:rsidR="001530BF">
              <w:rPr>
                <w:noProof/>
                <w:webHidden/>
              </w:rPr>
              <w:instrText xml:space="preserve"> PAGEREF _Toc8207663 \h </w:instrText>
            </w:r>
            <w:r w:rsidR="001530BF">
              <w:rPr>
                <w:noProof/>
                <w:webHidden/>
              </w:rPr>
            </w:r>
            <w:r w:rsidR="001530BF">
              <w:rPr>
                <w:noProof/>
                <w:webHidden/>
              </w:rPr>
              <w:fldChar w:fldCharType="separate"/>
            </w:r>
            <w:r w:rsidR="001F0BA1">
              <w:rPr>
                <w:noProof/>
                <w:webHidden/>
              </w:rPr>
              <w:t>69</w:t>
            </w:r>
            <w:r w:rsidR="001530BF">
              <w:rPr>
                <w:noProof/>
                <w:webHidden/>
              </w:rPr>
              <w:fldChar w:fldCharType="end"/>
            </w:r>
          </w:hyperlink>
        </w:p>
        <w:p w14:paraId="5127CF26" w14:textId="7A546885" w:rsidR="001530BF" w:rsidRDefault="000C066C">
          <w:pPr>
            <w:pStyle w:val="TOC3"/>
            <w:tabs>
              <w:tab w:val="right" w:leader="dot" w:pos="9016"/>
            </w:tabs>
            <w:rPr>
              <w:noProof/>
            </w:rPr>
          </w:pPr>
          <w:hyperlink w:anchor="_Toc8207664" w:history="1">
            <w:r w:rsidR="001530BF" w:rsidRPr="00911906">
              <w:rPr>
                <w:rStyle w:val="Hyperlink"/>
                <w:noProof/>
              </w:rPr>
              <w:t>Creating the database</w:t>
            </w:r>
            <w:r w:rsidR="001530BF">
              <w:rPr>
                <w:noProof/>
                <w:webHidden/>
              </w:rPr>
              <w:tab/>
            </w:r>
            <w:r w:rsidR="001530BF">
              <w:rPr>
                <w:noProof/>
                <w:webHidden/>
              </w:rPr>
              <w:fldChar w:fldCharType="begin"/>
            </w:r>
            <w:r w:rsidR="001530BF">
              <w:rPr>
                <w:noProof/>
                <w:webHidden/>
              </w:rPr>
              <w:instrText xml:space="preserve"> PAGEREF _Toc8207664 \h </w:instrText>
            </w:r>
            <w:r w:rsidR="001530BF">
              <w:rPr>
                <w:noProof/>
                <w:webHidden/>
              </w:rPr>
            </w:r>
            <w:r w:rsidR="001530BF">
              <w:rPr>
                <w:noProof/>
                <w:webHidden/>
              </w:rPr>
              <w:fldChar w:fldCharType="separate"/>
            </w:r>
            <w:r w:rsidR="001F0BA1">
              <w:rPr>
                <w:noProof/>
                <w:webHidden/>
              </w:rPr>
              <w:t>69</w:t>
            </w:r>
            <w:r w:rsidR="001530BF">
              <w:rPr>
                <w:noProof/>
                <w:webHidden/>
              </w:rPr>
              <w:fldChar w:fldCharType="end"/>
            </w:r>
          </w:hyperlink>
        </w:p>
        <w:p w14:paraId="7F42C1A3" w14:textId="4C67F5DC" w:rsidR="001530BF" w:rsidRDefault="000C066C">
          <w:pPr>
            <w:pStyle w:val="TOC3"/>
            <w:tabs>
              <w:tab w:val="right" w:leader="dot" w:pos="9016"/>
            </w:tabs>
            <w:rPr>
              <w:noProof/>
            </w:rPr>
          </w:pPr>
          <w:hyperlink w:anchor="_Toc8207665" w:history="1">
            <w:r w:rsidR="001530BF" w:rsidRPr="00911906">
              <w:rPr>
                <w:rStyle w:val="Hyperlink"/>
                <w:noProof/>
              </w:rPr>
              <w:t>Creating User table</w:t>
            </w:r>
            <w:r w:rsidR="001530BF">
              <w:rPr>
                <w:noProof/>
                <w:webHidden/>
              </w:rPr>
              <w:tab/>
            </w:r>
            <w:r w:rsidR="001530BF">
              <w:rPr>
                <w:noProof/>
                <w:webHidden/>
              </w:rPr>
              <w:fldChar w:fldCharType="begin"/>
            </w:r>
            <w:r w:rsidR="001530BF">
              <w:rPr>
                <w:noProof/>
                <w:webHidden/>
              </w:rPr>
              <w:instrText xml:space="preserve"> PAGEREF _Toc8207665 \h </w:instrText>
            </w:r>
            <w:r w:rsidR="001530BF">
              <w:rPr>
                <w:noProof/>
                <w:webHidden/>
              </w:rPr>
            </w:r>
            <w:r w:rsidR="001530BF">
              <w:rPr>
                <w:noProof/>
                <w:webHidden/>
              </w:rPr>
              <w:fldChar w:fldCharType="separate"/>
            </w:r>
            <w:r w:rsidR="001F0BA1">
              <w:rPr>
                <w:noProof/>
                <w:webHidden/>
              </w:rPr>
              <w:t>69</w:t>
            </w:r>
            <w:r w:rsidR="001530BF">
              <w:rPr>
                <w:noProof/>
                <w:webHidden/>
              </w:rPr>
              <w:fldChar w:fldCharType="end"/>
            </w:r>
          </w:hyperlink>
        </w:p>
        <w:p w14:paraId="3F0B8C71" w14:textId="4FF678C7" w:rsidR="001530BF" w:rsidRDefault="000C066C">
          <w:pPr>
            <w:pStyle w:val="TOC3"/>
            <w:tabs>
              <w:tab w:val="right" w:leader="dot" w:pos="9016"/>
            </w:tabs>
            <w:rPr>
              <w:noProof/>
            </w:rPr>
          </w:pPr>
          <w:hyperlink w:anchor="_Toc8207666" w:history="1">
            <w:r w:rsidR="001530BF" w:rsidRPr="00911906">
              <w:rPr>
                <w:rStyle w:val="Hyperlink"/>
                <w:noProof/>
              </w:rPr>
              <w:t>Creating Bridge table</w:t>
            </w:r>
            <w:r w:rsidR="001530BF">
              <w:rPr>
                <w:noProof/>
                <w:webHidden/>
              </w:rPr>
              <w:tab/>
            </w:r>
            <w:r w:rsidR="001530BF">
              <w:rPr>
                <w:noProof/>
                <w:webHidden/>
              </w:rPr>
              <w:fldChar w:fldCharType="begin"/>
            </w:r>
            <w:r w:rsidR="001530BF">
              <w:rPr>
                <w:noProof/>
                <w:webHidden/>
              </w:rPr>
              <w:instrText xml:space="preserve"> PAGEREF _Toc8207666 \h </w:instrText>
            </w:r>
            <w:r w:rsidR="001530BF">
              <w:rPr>
                <w:noProof/>
                <w:webHidden/>
              </w:rPr>
            </w:r>
            <w:r w:rsidR="001530BF">
              <w:rPr>
                <w:noProof/>
                <w:webHidden/>
              </w:rPr>
              <w:fldChar w:fldCharType="separate"/>
            </w:r>
            <w:r w:rsidR="001F0BA1">
              <w:rPr>
                <w:noProof/>
                <w:webHidden/>
              </w:rPr>
              <w:t>70</w:t>
            </w:r>
            <w:r w:rsidR="001530BF">
              <w:rPr>
                <w:noProof/>
                <w:webHidden/>
              </w:rPr>
              <w:fldChar w:fldCharType="end"/>
            </w:r>
          </w:hyperlink>
        </w:p>
        <w:p w14:paraId="39179934" w14:textId="19475AB8" w:rsidR="001530BF" w:rsidRDefault="000C066C">
          <w:pPr>
            <w:pStyle w:val="TOC3"/>
            <w:tabs>
              <w:tab w:val="right" w:leader="dot" w:pos="9016"/>
            </w:tabs>
            <w:rPr>
              <w:noProof/>
            </w:rPr>
          </w:pPr>
          <w:hyperlink w:anchor="_Toc8207667" w:history="1">
            <w:r w:rsidR="001530BF" w:rsidRPr="00911906">
              <w:rPr>
                <w:rStyle w:val="Hyperlink"/>
                <w:noProof/>
              </w:rPr>
              <w:t>findUsername</w:t>
            </w:r>
            <w:r w:rsidR="001530BF">
              <w:rPr>
                <w:noProof/>
                <w:webHidden/>
              </w:rPr>
              <w:tab/>
            </w:r>
            <w:r w:rsidR="001530BF">
              <w:rPr>
                <w:noProof/>
                <w:webHidden/>
              </w:rPr>
              <w:fldChar w:fldCharType="begin"/>
            </w:r>
            <w:r w:rsidR="001530BF">
              <w:rPr>
                <w:noProof/>
                <w:webHidden/>
              </w:rPr>
              <w:instrText xml:space="preserve"> PAGEREF _Toc8207667 \h </w:instrText>
            </w:r>
            <w:r w:rsidR="001530BF">
              <w:rPr>
                <w:noProof/>
                <w:webHidden/>
              </w:rPr>
            </w:r>
            <w:r w:rsidR="001530BF">
              <w:rPr>
                <w:noProof/>
                <w:webHidden/>
              </w:rPr>
              <w:fldChar w:fldCharType="separate"/>
            </w:r>
            <w:r w:rsidR="001F0BA1">
              <w:rPr>
                <w:noProof/>
                <w:webHidden/>
              </w:rPr>
              <w:t>70</w:t>
            </w:r>
            <w:r w:rsidR="001530BF">
              <w:rPr>
                <w:noProof/>
                <w:webHidden/>
              </w:rPr>
              <w:fldChar w:fldCharType="end"/>
            </w:r>
          </w:hyperlink>
        </w:p>
        <w:p w14:paraId="595D24AC" w14:textId="2364A79F" w:rsidR="001530BF" w:rsidRDefault="000C066C">
          <w:pPr>
            <w:pStyle w:val="TOC3"/>
            <w:tabs>
              <w:tab w:val="right" w:leader="dot" w:pos="9016"/>
            </w:tabs>
            <w:rPr>
              <w:noProof/>
            </w:rPr>
          </w:pPr>
          <w:hyperlink w:anchor="_Toc8207668" w:history="1">
            <w:r w:rsidR="001530BF" w:rsidRPr="00911906">
              <w:rPr>
                <w:rStyle w:val="Hyperlink"/>
                <w:noProof/>
              </w:rPr>
              <w:t>findEmail</w:t>
            </w:r>
            <w:r w:rsidR="001530BF">
              <w:rPr>
                <w:noProof/>
                <w:webHidden/>
              </w:rPr>
              <w:tab/>
            </w:r>
            <w:r w:rsidR="001530BF">
              <w:rPr>
                <w:noProof/>
                <w:webHidden/>
              </w:rPr>
              <w:fldChar w:fldCharType="begin"/>
            </w:r>
            <w:r w:rsidR="001530BF">
              <w:rPr>
                <w:noProof/>
                <w:webHidden/>
              </w:rPr>
              <w:instrText xml:space="preserve"> PAGEREF _Toc8207668 \h </w:instrText>
            </w:r>
            <w:r w:rsidR="001530BF">
              <w:rPr>
                <w:noProof/>
                <w:webHidden/>
              </w:rPr>
            </w:r>
            <w:r w:rsidR="001530BF">
              <w:rPr>
                <w:noProof/>
                <w:webHidden/>
              </w:rPr>
              <w:fldChar w:fldCharType="separate"/>
            </w:r>
            <w:r w:rsidR="001F0BA1">
              <w:rPr>
                <w:noProof/>
                <w:webHidden/>
              </w:rPr>
              <w:t>70</w:t>
            </w:r>
            <w:r w:rsidR="001530BF">
              <w:rPr>
                <w:noProof/>
                <w:webHidden/>
              </w:rPr>
              <w:fldChar w:fldCharType="end"/>
            </w:r>
          </w:hyperlink>
        </w:p>
        <w:p w14:paraId="6554D0F2" w14:textId="190159F1" w:rsidR="001530BF" w:rsidRDefault="000C066C">
          <w:pPr>
            <w:pStyle w:val="TOC3"/>
            <w:tabs>
              <w:tab w:val="right" w:leader="dot" w:pos="9016"/>
            </w:tabs>
            <w:rPr>
              <w:noProof/>
            </w:rPr>
          </w:pPr>
          <w:hyperlink w:anchor="_Toc8207669" w:history="1">
            <w:r w:rsidR="001530BF" w:rsidRPr="00911906">
              <w:rPr>
                <w:rStyle w:val="Hyperlink"/>
                <w:noProof/>
              </w:rPr>
              <w:t>addUser</w:t>
            </w:r>
            <w:r w:rsidR="001530BF">
              <w:rPr>
                <w:noProof/>
                <w:webHidden/>
              </w:rPr>
              <w:tab/>
            </w:r>
            <w:r w:rsidR="001530BF">
              <w:rPr>
                <w:noProof/>
                <w:webHidden/>
              </w:rPr>
              <w:fldChar w:fldCharType="begin"/>
            </w:r>
            <w:r w:rsidR="001530BF">
              <w:rPr>
                <w:noProof/>
                <w:webHidden/>
              </w:rPr>
              <w:instrText xml:space="preserve"> PAGEREF _Toc8207669 \h </w:instrText>
            </w:r>
            <w:r w:rsidR="001530BF">
              <w:rPr>
                <w:noProof/>
                <w:webHidden/>
              </w:rPr>
            </w:r>
            <w:r w:rsidR="001530BF">
              <w:rPr>
                <w:noProof/>
                <w:webHidden/>
              </w:rPr>
              <w:fldChar w:fldCharType="separate"/>
            </w:r>
            <w:r w:rsidR="001F0BA1">
              <w:rPr>
                <w:noProof/>
                <w:webHidden/>
              </w:rPr>
              <w:t>71</w:t>
            </w:r>
            <w:r w:rsidR="001530BF">
              <w:rPr>
                <w:noProof/>
                <w:webHidden/>
              </w:rPr>
              <w:fldChar w:fldCharType="end"/>
            </w:r>
          </w:hyperlink>
        </w:p>
        <w:p w14:paraId="01E0B46D" w14:textId="4587AA34" w:rsidR="001530BF" w:rsidRDefault="000C066C">
          <w:pPr>
            <w:pStyle w:val="TOC3"/>
            <w:tabs>
              <w:tab w:val="right" w:leader="dot" w:pos="9016"/>
            </w:tabs>
            <w:rPr>
              <w:noProof/>
            </w:rPr>
          </w:pPr>
          <w:hyperlink w:anchor="_Toc8207670" w:history="1">
            <w:r w:rsidR="001530BF" w:rsidRPr="00911906">
              <w:rPr>
                <w:rStyle w:val="Hyperlink"/>
                <w:noProof/>
              </w:rPr>
              <w:t>findUser</w:t>
            </w:r>
            <w:r w:rsidR="001530BF">
              <w:rPr>
                <w:noProof/>
                <w:webHidden/>
              </w:rPr>
              <w:tab/>
            </w:r>
            <w:r w:rsidR="001530BF">
              <w:rPr>
                <w:noProof/>
                <w:webHidden/>
              </w:rPr>
              <w:fldChar w:fldCharType="begin"/>
            </w:r>
            <w:r w:rsidR="001530BF">
              <w:rPr>
                <w:noProof/>
                <w:webHidden/>
              </w:rPr>
              <w:instrText xml:space="preserve"> PAGEREF _Toc8207670 \h </w:instrText>
            </w:r>
            <w:r w:rsidR="001530BF">
              <w:rPr>
                <w:noProof/>
                <w:webHidden/>
              </w:rPr>
            </w:r>
            <w:r w:rsidR="001530BF">
              <w:rPr>
                <w:noProof/>
                <w:webHidden/>
              </w:rPr>
              <w:fldChar w:fldCharType="separate"/>
            </w:r>
            <w:r w:rsidR="001F0BA1">
              <w:rPr>
                <w:noProof/>
                <w:webHidden/>
              </w:rPr>
              <w:t>71</w:t>
            </w:r>
            <w:r w:rsidR="001530BF">
              <w:rPr>
                <w:noProof/>
                <w:webHidden/>
              </w:rPr>
              <w:fldChar w:fldCharType="end"/>
            </w:r>
          </w:hyperlink>
        </w:p>
        <w:p w14:paraId="24766B47" w14:textId="1682D711" w:rsidR="001530BF" w:rsidRDefault="000C066C">
          <w:pPr>
            <w:pStyle w:val="TOC3"/>
            <w:tabs>
              <w:tab w:val="right" w:leader="dot" w:pos="9016"/>
            </w:tabs>
            <w:rPr>
              <w:noProof/>
            </w:rPr>
          </w:pPr>
          <w:hyperlink w:anchor="_Toc8207671" w:history="1">
            <w:r w:rsidR="001530BF" w:rsidRPr="00911906">
              <w:rPr>
                <w:rStyle w:val="Hyperlink"/>
                <w:noProof/>
              </w:rPr>
              <w:t>getUser_ID</w:t>
            </w:r>
            <w:r w:rsidR="001530BF">
              <w:rPr>
                <w:noProof/>
                <w:webHidden/>
              </w:rPr>
              <w:tab/>
            </w:r>
            <w:r w:rsidR="001530BF">
              <w:rPr>
                <w:noProof/>
                <w:webHidden/>
              </w:rPr>
              <w:fldChar w:fldCharType="begin"/>
            </w:r>
            <w:r w:rsidR="001530BF">
              <w:rPr>
                <w:noProof/>
                <w:webHidden/>
              </w:rPr>
              <w:instrText xml:space="preserve"> PAGEREF _Toc8207671 \h </w:instrText>
            </w:r>
            <w:r w:rsidR="001530BF">
              <w:rPr>
                <w:noProof/>
                <w:webHidden/>
              </w:rPr>
            </w:r>
            <w:r w:rsidR="001530BF">
              <w:rPr>
                <w:noProof/>
                <w:webHidden/>
              </w:rPr>
              <w:fldChar w:fldCharType="separate"/>
            </w:r>
            <w:r w:rsidR="001F0BA1">
              <w:rPr>
                <w:noProof/>
                <w:webHidden/>
              </w:rPr>
              <w:t>71</w:t>
            </w:r>
            <w:r w:rsidR="001530BF">
              <w:rPr>
                <w:noProof/>
                <w:webHidden/>
              </w:rPr>
              <w:fldChar w:fldCharType="end"/>
            </w:r>
          </w:hyperlink>
        </w:p>
        <w:p w14:paraId="6DFE46AE" w14:textId="64511561" w:rsidR="001530BF" w:rsidRDefault="000C066C">
          <w:pPr>
            <w:pStyle w:val="TOC3"/>
            <w:tabs>
              <w:tab w:val="right" w:leader="dot" w:pos="9016"/>
            </w:tabs>
            <w:rPr>
              <w:noProof/>
            </w:rPr>
          </w:pPr>
          <w:hyperlink w:anchor="_Toc8207672" w:history="1">
            <w:r w:rsidR="001530BF" w:rsidRPr="00911906">
              <w:rPr>
                <w:rStyle w:val="Hyperlink"/>
                <w:noProof/>
              </w:rPr>
              <w:t>findBridge</w:t>
            </w:r>
            <w:r w:rsidR="001530BF">
              <w:rPr>
                <w:noProof/>
                <w:webHidden/>
              </w:rPr>
              <w:tab/>
            </w:r>
            <w:r w:rsidR="001530BF">
              <w:rPr>
                <w:noProof/>
                <w:webHidden/>
              </w:rPr>
              <w:fldChar w:fldCharType="begin"/>
            </w:r>
            <w:r w:rsidR="001530BF">
              <w:rPr>
                <w:noProof/>
                <w:webHidden/>
              </w:rPr>
              <w:instrText xml:space="preserve"> PAGEREF _Toc8207672 \h </w:instrText>
            </w:r>
            <w:r w:rsidR="001530BF">
              <w:rPr>
                <w:noProof/>
                <w:webHidden/>
              </w:rPr>
            </w:r>
            <w:r w:rsidR="001530BF">
              <w:rPr>
                <w:noProof/>
                <w:webHidden/>
              </w:rPr>
              <w:fldChar w:fldCharType="separate"/>
            </w:r>
            <w:r w:rsidR="001F0BA1">
              <w:rPr>
                <w:noProof/>
                <w:webHidden/>
              </w:rPr>
              <w:t>71</w:t>
            </w:r>
            <w:r w:rsidR="001530BF">
              <w:rPr>
                <w:noProof/>
                <w:webHidden/>
              </w:rPr>
              <w:fldChar w:fldCharType="end"/>
            </w:r>
          </w:hyperlink>
        </w:p>
        <w:p w14:paraId="4EEA616B" w14:textId="523699EF" w:rsidR="001530BF" w:rsidRDefault="000C066C">
          <w:pPr>
            <w:pStyle w:val="TOC3"/>
            <w:tabs>
              <w:tab w:val="right" w:leader="dot" w:pos="9016"/>
            </w:tabs>
            <w:rPr>
              <w:noProof/>
            </w:rPr>
          </w:pPr>
          <w:hyperlink w:anchor="_Toc8207673" w:history="1">
            <w:r w:rsidR="001530BF" w:rsidRPr="00911906">
              <w:rPr>
                <w:rStyle w:val="Hyperlink"/>
                <w:noProof/>
              </w:rPr>
              <w:t>addBridge</w:t>
            </w:r>
            <w:r w:rsidR="001530BF">
              <w:rPr>
                <w:noProof/>
                <w:webHidden/>
              </w:rPr>
              <w:tab/>
            </w:r>
            <w:r w:rsidR="001530BF">
              <w:rPr>
                <w:noProof/>
                <w:webHidden/>
              </w:rPr>
              <w:fldChar w:fldCharType="begin"/>
            </w:r>
            <w:r w:rsidR="001530BF">
              <w:rPr>
                <w:noProof/>
                <w:webHidden/>
              </w:rPr>
              <w:instrText xml:space="preserve"> PAGEREF _Toc8207673 \h </w:instrText>
            </w:r>
            <w:r w:rsidR="001530BF">
              <w:rPr>
                <w:noProof/>
                <w:webHidden/>
              </w:rPr>
            </w:r>
            <w:r w:rsidR="001530BF">
              <w:rPr>
                <w:noProof/>
                <w:webHidden/>
              </w:rPr>
              <w:fldChar w:fldCharType="separate"/>
            </w:r>
            <w:r w:rsidR="001F0BA1">
              <w:rPr>
                <w:noProof/>
                <w:webHidden/>
              </w:rPr>
              <w:t>71</w:t>
            </w:r>
            <w:r w:rsidR="001530BF">
              <w:rPr>
                <w:noProof/>
                <w:webHidden/>
              </w:rPr>
              <w:fldChar w:fldCharType="end"/>
            </w:r>
          </w:hyperlink>
        </w:p>
        <w:p w14:paraId="10A82868" w14:textId="3AC30D53" w:rsidR="001530BF" w:rsidRDefault="000C066C">
          <w:pPr>
            <w:pStyle w:val="TOC3"/>
            <w:tabs>
              <w:tab w:val="right" w:leader="dot" w:pos="9016"/>
            </w:tabs>
            <w:rPr>
              <w:noProof/>
            </w:rPr>
          </w:pPr>
          <w:hyperlink w:anchor="_Toc8207674" w:history="1">
            <w:r w:rsidR="001530BF" w:rsidRPr="00911906">
              <w:rPr>
                <w:rStyle w:val="Hyperlink"/>
                <w:noProof/>
              </w:rPr>
              <w:t>getBridges</w:t>
            </w:r>
            <w:r w:rsidR="001530BF">
              <w:rPr>
                <w:noProof/>
                <w:webHidden/>
              </w:rPr>
              <w:tab/>
            </w:r>
            <w:r w:rsidR="001530BF">
              <w:rPr>
                <w:noProof/>
                <w:webHidden/>
              </w:rPr>
              <w:fldChar w:fldCharType="begin"/>
            </w:r>
            <w:r w:rsidR="001530BF">
              <w:rPr>
                <w:noProof/>
                <w:webHidden/>
              </w:rPr>
              <w:instrText xml:space="preserve"> PAGEREF _Toc8207674 \h </w:instrText>
            </w:r>
            <w:r w:rsidR="001530BF">
              <w:rPr>
                <w:noProof/>
                <w:webHidden/>
              </w:rPr>
            </w:r>
            <w:r w:rsidR="001530BF">
              <w:rPr>
                <w:noProof/>
                <w:webHidden/>
              </w:rPr>
              <w:fldChar w:fldCharType="separate"/>
            </w:r>
            <w:r w:rsidR="001F0BA1">
              <w:rPr>
                <w:noProof/>
                <w:webHidden/>
              </w:rPr>
              <w:t>72</w:t>
            </w:r>
            <w:r w:rsidR="001530BF">
              <w:rPr>
                <w:noProof/>
                <w:webHidden/>
              </w:rPr>
              <w:fldChar w:fldCharType="end"/>
            </w:r>
          </w:hyperlink>
        </w:p>
        <w:p w14:paraId="1E22CBCA" w14:textId="08057DD5" w:rsidR="001530BF" w:rsidRDefault="000C066C">
          <w:pPr>
            <w:pStyle w:val="TOC3"/>
            <w:tabs>
              <w:tab w:val="right" w:leader="dot" w:pos="9016"/>
            </w:tabs>
            <w:rPr>
              <w:noProof/>
            </w:rPr>
          </w:pPr>
          <w:hyperlink w:anchor="_Toc8207675" w:history="1">
            <w:r w:rsidR="001530BF" w:rsidRPr="00911906">
              <w:rPr>
                <w:rStyle w:val="Hyperlink"/>
                <w:noProof/>
              </w:rPr>
              <w:t>deleteBridges</w:t>
            </w:r>
            <w:r w:rsidR="001530BF">
              <w:rPr>
                <w:noProof/>
                <w:webHidden/>
              </w:rPr>
              <w:tab/>
            </w:r>
            <w:r w:rsidR="001530BF">
              <w:rPr>
                <w:noProof/>
                <w:webHidden/>
              </w:rPr>
              <w:fldChar w:fldCharType="begin"/>
            </w:r>
            <w:r w:rsidR="001530BF">
              <w:rPr>
                <w:noProof/>
                <w:webHidden/>
              </w:rPr>
              <w:instrText xml:space="preserve"> PAGEREF _Toc8207675 \h </w:instrText>
            </w:r>
            <w:r w:rsidR="001530BF">
              <w:rPr>
                <w:noProof/>
                <w:webHidden/>
              </w:rPr>
            </w:r>
            <w:r w:rsidR="001530BF">
              <w:rPr>
                <w:noProof/>
                <w:webHidden/>
              </w:rPr>
              <w:fldChar w:fldCharType="separate"/>
            </w:r>
            <w:r w:rsidR="001F0BA1">
              <w:rPr>
                <w:noProof/>
                <w:webHidden/>
              </w:rPr>
              <w:t>72</w:t>
            </w:r>
            <w:r w:rsidR="001530BF">
              <w:rPr>
                <w:noProof/>
                <w:webHidden/>
              </w:rPr>
              <w:fldChar w:fldCharType="end"/>
            </w:r>
          </w:hyperlink>
        </w:p>
        <w:p w14:paraId="37F0CC17" w14:textId="3732A570" w:rsidR="001530BF" w:rsidRDefault="000C066C">
          <w:pPr>
            <w:pStyle w:val="TOC3"/>
            <w:tabs>
              <w:tab w:val="right" w:leader="dot" w:pos="9016"/>
            </w:tabs>
            <w:rPr>
              <w:noProof/>
            </w:rPr>
          </w:pPr>
          <w:hyperlink w:anchor="_Toc8207676" w:history="1">
            <w:r w:rsidR="001530BF" w:rsidRPr="00911906">
              <w:rPr>
                <w:rStyle w:val="Hyperlink"/>
                <w:noProof/>
              </w:rPr>
              <w:t>getBridgeFile</w:t>
            </w:r>
            <w:r w:rsidR="001530BF">
              <w:rPr>
                <w:noProof/>
                <w:webHidden/>
              </w:rPr>
              <w:tab/>
            </w:r>
            <w:r w:rsidR="001530BF">
              <w:rPr>
                <w:noProof/>
                <w:webHidden/>
              </w:rPr>
              <w:fldChar w:fldCharType="begin"/>
            </w:r>
            <w:r w:rsidR="001530BF">
              <w:rPr>
                <w:noProof/>
                <w:webHidden/>
              </w:rPr>
              <w:instrText xml:space="preserve"> PAGEREF _Toc8207676 \h </w:instrText>
            </w:r>
            <w:r w:rsidR="001530BF">
              <w:rPr>
                <w:noProof/>
                <w:webHidden/>
              </w:rPr>
            </w:r>
            <w:r w:rsidR="001530BF">
              <w:rPr>
                <w:noProof/>
                <w:webHidden/>
              </w:rPr>
              <w:fldChar w:fldCharType="separate"/>
            </w:r>
            <w:r w:rsidR="001F0BA1">
              <w:rPr>
                <w:noProof/>
                <w:webHidden/>
              </w:rPr>
              <w:t>72</w:t>
            </w:r>
            <w:r w:rsidR="001530BF">
              <w:rPr>
                <w:noProof/>
                <w:webHidden/>
              </w:rPr>
              <w:fldChar w:fldCharType="end"/>
            </w:r>
          </w:hyperlink>
        </w:p>
        <w:p w14:paraId="2BD261AD" w14:textId="2EB3C8AB" w:rsidR="001530BF" w:rsidRDefault="000C066C">
          <w:pPr>
            <w:pStyle w:val="TOC3"/>
            <w:tabs>
              <w:tab w:val="right" w:leader="dot" w:pos="9016"/>
            </w:tabs>
            <w:rPr>
              <w:noProof/>
            </w:rPr>
          </w:pPr>
          <w:hyperlink w:anchor="_Toc8207677" w:history="1">
            <w:r w:rsidR="001530BF" w:rsidRPr="00911906">
              <w:rPr>
                <w:rStyle w:val="Hyperlink"/>
                <w:noProof/>
              </w:rPr>
              <w:t>updateBridge</w:t>
            </w:r>
            <w:r w:rsidR="001530BF">
              <w:rPr>
                <w:noProof/>
                <w:webHidden/>
              </w:rPr>
              <w:tab/>
            </w:r>
            <w:r w:rsidR="001530BF">
              <w:rPr>
                <w:noProof/>
                <w:webHidden/>
              </w:rPr>
              <w:fldChar w:fldCharType="begin"/>
            </w:r>
            <w:r w:rsidR="001530BF">
              <w:rPr>
                <w:noProof/>
                <w:webHidden/>
              </w:rPr>
              <w:instrText xml:space="preserve"> PAGEREF _Toc8207677 \h </w:instrText>
            </w:r>
            <w:r w:rsidR="001530BF">
              <w:rPr>
                <w:noProof/>
                <w:webHidden/>
              </w:rPr>
            </w:r>
            <w:r w:rsidR="001530BF">
              <w:rPr>
                <w:noProof/>
                <w:webHidden/>
              </w:rPr>
              <w:fldChar w:fldCharType="separate"/>
            </w:r>
            <w:r w:rsidR="001F0BA1">
              <w:rPr>
                <w:noProof/>
                <w:webHidden/>
              </w:rPr>
              <w:t>72</w:t>
            </w:r>
            <w:r w:rsidR="001530BF">
              <w:rPr>
                <w:noProof/>
                <w:webHidden/>
              </w:rPr>
              <w:fldChar w:fldCharType="end"/>
            </w:r>
          </w:hyperlink>
        </w:p>
        <w:p w14:paraId="40FA0316" w14:textId="4870D463" w:rsidR="001530BF" w:rsidRDefault="000C066C">
          <w:pPr>
            <w:pStyle w:val="TOC3"/>
            <w:tabs>
              <w:tab w:val="right" w:leader="dot" w:pos="9016"/>
            </w:tabs>
            <w:rPr>
              <w:noProof/>
            </w:rPr>
          </w:pPr>
          <w:hyperlink w:anchor="_Toc8207678" w:history="1">
            <w:r w:rsidR="001530BF" w:rsidRPr="00911906">
              <w:rPr>
                <w:rStyle w:val="Hyperlink"/>
                <w:noProof/>
              </w:rPr>
              <w:t>getBridgeID</w:t>
            </w:r>
            <w:r w:rsidR="001530BF">
              <w:rPr>
                <w:noProof/>
                <w:webHidden/>
              </w:rPr>
              <w:tab/>
            </w:r>
            <w:r w:rsidR="001530BF">
              <w:rPr>
                <w:noProof/>
                <w:webHidden/>
              </w:rPr>
              <w:fldChar w:fldCharType="begin"/>
            </w:r>
            <w:r w:rsidR="001530BF">
              <w:rPr>
                <w:noProof/>
                <w:webHidden/>
              </w:rPr>
              <w:instrText xml:space="preserve"> PAGEREF _Toc8207678 \h </w:instrText>
            </w:r>
            <w:r w:rsidR="001530BF">
              <w:rPr>
                <w:noProof/>
                <w:webHidden/>
              </w:rPr>
            </w:r>
            <w:r w:rsidR="001530BF">
              <w:rPr>
                <w:noProof/>
                <w:webHidden/>
              </w:rPr>
              <w:fldChar w:fldCharType="separate"/>
            </w:r>
            <w:r w:rsidR="001F0BA1">
              <w:rPr>
                <w:noProof/>
                <w:webHidden/>
              </w:rPr>
              <w:t>72</w:t>
            </w:r>
            <w:r w:rsidR="001530BF">
              <w:rPr>
                <w:noProof/>
                <w:webHidden/>
              </w:rPr>
              <w:fldChar w:fldCharType="end"/>
            </w:r>
          </w:hyperlink>
        </w:p>
        <w:p w14:paraId="525549A5" w14:textId="6C345624" w:rsidR="001530BF" w:rsidRDefault="000C066C">
          <w:pPr>
            <w:pStyle w:val="TOC1"/>
            <w:tabs>
              <w:tab w:val="right" w:leader="dot" w:pos="9016"/>
            </w:tabs>
            <w:rPr>
              <w:noProof/>
            </w:rPr>
          </w:pPr>
          <w:hyperlink w:anchor="_Toc8207679" w:history="1">
            <w:r w:rsidR="001530BF" w:rsidRPr="00911906">
              <w:rPr>
                <w:rStyle w:val="Hyperlink"/>
                <w:noProof/>
              </w:rPr>
              <w:t>Implementation – important algorithms</w:t>
            </w:r>
            <w:r w:rsidR="001530BF">
              <w:rPr>
                <w:noProof/>
                <w:webHidden/>
              </w:rPr>
              <w:tab/>
            </w:r>
            <w:r w:rsidR="001530BF">
              <w:rPr>
                <w:noProof/>
                <w:webHidden/>
              </w:rPr>
              <w:fldChar w:fldCharType="begin"/>
            </w:r>
            <w:r w:rsidR="001530BF">
              <w:rPr>
                <w:noProof/>
                <w:webHidden/>
              </w:rPr>
              <w:instrText xml:space="preserve"> PAGEREF _Toc8207679 \h </w:instrText>
            </w:r>
            <w:r w:rsidR="001530BF">
              <w:rPr>
                <w:noProof/>
                <w:webHidden/>
              </w:rPr>
            </w:r>
            <w:r w:rsidR="001530BF">
              <w:rPr>
                <w:noProof/>
                <w:webHidden/>
              </w:rPr>
              <w:fldChar w:fldCharType="separate"/>
            </w:r>
            <w:r w:rsidR="001F0BA1">
              <w:rPr>
                <w:noProof/>
                <w:webHidden/>
              </w:rPr>
              <w:t>73</w:t>
            </w:r>
            <w:r w:rsidR="001530BF">
              <w:rPr>
                <w:noProof/>
                <w:webHidden/>
              </w:rPr>
              <w:fldChar w:fldCharType="end"/>
            </w:r>
          </w:hyperlink>
        </w:p>
        <w:p w14:paraId="2CF712F0" w14:textId="6A2C8303" w:rsidR="001530BF" w:rsidRDefault="000C066C">
          <w:pPr>
            <w:pStyle w:val="TOC2"/>
            <w:tabs>
              <w:tab w:val="right" w:leader="dot" w:pos="9016"/>
            </w:tabs>
            <w:rPr>
              <w:noProof/>
            </w:rPr>
          </w:pPr>
          <w:hyperlink w:anchor="_Toc8207680" w:history="1">
            <w:r w:rsidR="001530BF" w:rsidRPr="00911906">
              <w:rPr>
                <w:rStyle w:val="Hyperlink"/>
                <w:noProof/>
              </w:rPr>
              <w:t>File Structure</w:t>
            </w:r>
            <w:r w:rsidR="001530BF">
              <w:rPr>
                <w:noProof/>
                <w:webHidden/>
              </w:rPr>
              <w:tab/>
            </w:r>
            <w:r w:rsidR="001530BF">
              <w:rPr>
                <w:noProof/>
                <w:webHidden/>
              </w:rPr>
              <w:fldChar w:fldCharType="begin"/>
            </w:r>
            <w:r w:rsidR="001530BF">
              <w:rPr>
                <w:noProof/>
                <w:webHidden/>
              </w:rPr>
              <w:instrText xml:space="preserve"> PAGEREF _Toc8207680 \h </w:instrText>
            </w:r>
            <w:r w:rsidR="001530BF">
              <w:rPr>
                <w:noProof/>
                <w:webHidden/>
              </w:rPr>
            </w:r>
            <w:r w:rsidR="001530BF">
              <w:rPr>
                <w:noProof/>
                <w:webHidden/>
              </w:rPr>
              <w:fldChar w:fldCharType="separate"/>
            </w:r>
            <w:r w:rsidR="001F0BA1">
              <w:rPr>
                <w:noProof/>
                <w:webHidden/>
              </w:rPr>
              <w:t>73</w:t>
            </w:r>
            <w:r w:rsidR="001530BF">
              <w:rPr>
                <w:noProof/>
                <w:webHidden/>
              </w:rPr>
              <w:fldChar w:fldCharType="end"/>
            </w:r>
          </w:hyperlink>
        </w:p>
        <w:p w14:paraId="1D9E4C6B" w14:textId="5FB78A77" w:rsidR="001530BF" w:rsidRDefault="000C066C">
          <w:pPr>
            <w:pStyle w:val="TOC2"/>
            <w:tabs>
              <w:tab w:val="right" w:leader="dot" w:pos="9016"/>
            </w:tabs>
            <w:rPr>
              <w:noProof/>
            </w:rPr>
          </w:pPr>
          <w:hyperlink w:anchor="_Toc8207681" w:history="1">
            <w:r w:rsidR="001530BF" w:rsidRPr="00911906">
              <w:rPr>
                <w:rStyle w:val="Hyperlink"/>
                <w:noProof/>
              </w:rPr>
              <w:t>Build</w:t>
            </w:r>
            <w:r w:rsidR="001530BF">
              <w:rPr>
                <w:noProof/>
                <w:webHidden/>
              </w:rPr>
              <w:tab/>
            </w:r>
            <w:r w:rsidR="001530BF">
              <w:rPr>
                <w:noProof/>
                <w:webHidden/>
              </w:rPr>
              <w:fldChar w:fldCharType="begin"/>
            </w:r>
            <w:r w:rsidR="001530BF">
              <w:rPr>
                <w:noProof/>
                <w:webHidden/>
              </w:rPr>
              <w:instrText xml:space="preserve"> PAGEREF _Toc8207681 \h </w:instrText>
            </w:r>
            <w:r w:rsidR="001530BF">
              <w:rPr>
                <w:noProof/>
                <w:webHidden/>
              </w:rPr>
            </w:r>
            <w:r w:rsidR="001530BF">
              <w:rPr>
                <w:noProof/>
                <w:webHidden/>
              </w:rPr>
              <w:fldChar w:fldCharType="separate"/>
            </w:r>
            <w:r w:rsidR="001F0BA1">
              <w:rPr>
                <w:noProof/>
                <w:webHidden/>
              </w:rPr>
              <w:t>73</w:t>
            </w:r>
            <w:r w:rsidR="001530BF">
              <w:rPr>
                <w:noProof/>
                <w:webHidden/>
              </w:rPr>
              <w:fldChar w:fldCharType="end"/>
            </w:r>
          </w:hyperlink>
        </w:p>
        <w:p w14:paraId="5CE6666F" w14:textId="25B89CD6" w:rsidR="001530BF" w:rsidRDefault="000C066C">
          <w:pPr>
            <w:pStyle w:val="TOC3"/>
            <w:tabs>
              <w:tab w:val="right" w:leader="dot" w:pos="9016"/>
            </w:tabs>
            <w:rPr>
              <w:noProof/>
            </w:rPr>
          </w:pPr>
          <w:hyperlink w:anchor="_Toc8207682" w:history="1">
            <w:r w:rsidR="001530BF" w:rsidRPr="00911906">
              <w:rPr>
                <w:rStyle w:val="Hyperlink"/>
                <w:noProof/>
              </w:rPr>
              <w:t>loadBridge</w:t>
            </w:r>
            <w:r w:rsidR="001530BF">
              <w:rPr>
                <w:noProof/>
                <w:webHidden/>
              </w:rPr>
              <w:tab/>
            </w:r>
            <w:r w:rsidR="001530BF">
              <w:rPr>
                <w:noProof/>
                <w:webHidden/>
              </w:rPr>
              <w:fldChar w:fldCharType="begin"/>
            </w:r>
            <w:r w:rsidR="001530BF">
              <w:rPr>
                <w:noProof/>
                <w:webHidden/>
              </w:rPr>
              <w:instrText xml:space="preserve"> PAGEREF _Toc8207682 \h </w:instrText>
            </w:r>
            <w:r w:rsidR="001530BF">
              <w:rPr>
                <w:noProof/>
                <w:webHidden/>
              </w:rPr>
            </w:r>
            <w:r w:rsidR="001530BF">
              <w:rPr>
                <w:noProof/>
                <w:webHidden/>
              </w:rPr>
              <w:fldChar w:fldCharType="separate"/>
            </w:r>
            <w:r w:rsidR="001F0BA1">
              <w:rPr>
                <w:noProof/>
                <w:webHidden/>
              </w:rPr>
              <w:t>73</w:t>
            </w:r>
            <w:r w:rsidR="001530BF">
              <w:rPr>
                <w:noProof/>
                <w:webHidden/>
              </w:rPr>
              <w:fldChar w:fldCharType="end"/>
            </w:r>
          </w:hyperlink>
        </w:p>
        <w:p w14:paraId="0DF487B2" w14:textId="6F7B4312" w:rsidR="001530BF" w:rsidRDefault="000C066C">
          <w:pPr>
            <w:pStyle w:val="TOC3"/>
            <w:tabs>
              <w:tab w:val="right" w:leader="dot" w:pos="9016"/>
            </w:tabs>
            <w:rPr>
              <w:noProof/>
            </w:rPr>
          </w:pPr>
          <w:hyperlink w:anchor="_Toc8207683" w:history="1">
            <w:r w:rsidR="001530BF" w:rsidRPr="00911906">
              <w:rPr>
                <w:rStyle w:val="Hyperlink"/>
                <w:noProof/>
              </w:rPr>
              <w:t>deleteExcessJoint</w:t>
            </w:r>
            <w:r w:rsidR="001530BF">
              <w:rPr>
                <w:noProof/>
                <w:webHidden/>
              </w:rPr>
              <w:tab/>
            </w:r>
            <w:r w:rsidR="001530BF">
              <w:rPr>
                <w:noProof/>
                <w:webHidden/>
              </w:rPr>
              <w:fldChar w:fldCharType="begin"/>
            </w:r>
            <w:r w:rsidR="001530BF">
              <w:rPr>
                <w:noProof/>
                <w:webHidden/>
              </w:rPr>
              <w:instrText xml:space="preserve"> PAGEREF _Toc8207683 \h </w:instrText>
            </w:r>
            <w:r w:rsidR="001530BF">
              <w:rPr>
                <w:noProof/>
                <w:webHidden/>
              </w:rPr>
            </w:r>
            <w:r w:rsidR="001530BF">
              <w:rPr>
                <w:noProof/>
                <w:webHidden/>
              </w:rPr>
              <w:fldChar w:fldCharType="separate"/>
            </w:r>
            <w:r w:rsidR="001F0BA1">
              <w:rPr>
                <w:noProof/>
                <w:webHidden/>
              </w:rPr>
              <w:t>76</w:t>
            </w:r>
            <w:r w:rsidR="001530BF">
              <w:rPr>
                <w:noProof/>
                <w:webHidden/>
              </w:rPr>
              <w:fldChar w:fldCharType="end"/>
            </w:r>
          </w:hyperlink>
        </w:p>
        <w:p w14:paraId="79066332" w14:textId="466593C7" w:rsidR="001530BF" w:rsidRDefault="000C066C">
          <w:pPr>
            <w:pStyle w:val="TOC3"/>
            <w:tabs>
              <w:tab w:val="right" w:leader="dot" w:pos="9016"/>
            </w:tabs>
            <w:rPr>
              <w:noProof/>
            </w:rPr>
          </w:pPr>
          <w:hyperlink w:anchor="_Toc8207684" w:history="1">
            <w:r w:rsidR="001530BF" w:rsidRPr="00911906">
              <w:rPr>
                <w:rStyle w:val="Hyperlink"/>
                <w:noProof/>
              </w:rPr>
              <w:t>Build Loop</w:t>
            </w:r>
            <w:r w:rsidR="001530BF">
              <w:rPr>
                <w:noProof/>
                <w:webHidden/>
              </w:rPr>
              <w:tab/>
            </w:r>
            <w:r w:rsidR="001530BF">
              <w:rPr>
                <w:noProof/>
                <w:webHidden/>
              </w:rPr>
              <w:fldChar w:fldCharType="begin"/>
            </w:r>
            <w:r w:rsidR="001530BF">
              <w:rPr>
                <w:noProof/>
                <w:webHidden/>
              </w:rPr>
              <w:instrText xml:space="preserve"> PAGEREF _Toc8207684 \h </w:instrText>
            </w:r>
            <w:r w:rsidR="001530BF">
              <w:rPr>
                <w:noProof/>
                <w:webHidden/>
              </w:rPr>
            </w:r>
            <w:r w:rsidR="001530BF">
              <w:rPr>
                <w:noProof/>
                <w:webHidden/>
              </w:rPr>
              <w:fldChar w:fldCharType="separate"/>
            </w:r>
            <w:r w:rsidR="001F0BA1">
              <w:rPr>
                <w:noProof/>
                <w:webHidden/>
              </w:rPr>
              <w:t>77</w:t>
            </w:r>
            <w:r w:rsidR="001530BF">
              <w:rPr>
                <w:noProof/>
                <w:webHidden/>
              </w:rPr>
              <w:fldChar w:fldCharType="end"/>
            </w:r>
          </w:hyperlink>
        </w:p>
        <w:p w14:paraId="05186376" w14:textId="3F2573BD" w:rsidR="001530BF" w:rsidRDefault="000C066C">
          <w:pPr>
            <w:pStyle w:val="TOC2"/>
            <w:tabs>
              <w:tab w:val="right" w:leader="dot" w:pos="9016"/>
            </w:tabs>
            <w:rPr>
              <w:noProof/>
            </w:rPr>
          </w:pPr>
          <w:hyperlink w:anchor="_Toc8207685" w:history="1">
            <w:r w:rsidR="001530BF" w:rsidRPr="00911906">
              <w:rPr>
                <w:rStyle w:val="Hyperlink"/>
                <w:noProof/>
              </w:rPr>
              <w:t>MAIN</w:t>
            </w:r>
            <w:r w:rsidR="001530BF">
              <w:rPr>
                <w:noProof/>
                <w:webHidden/>
              </w:rPr>
              <w:tab/>
            </w:r>
            <w:r w:rsidR="001530BF">
              <w:rPr>
                <w:noProof/>
                <w:webHidden/>
              </w:rPr>
              <w:fldChar w:fldCharType="begin"/>
            </w:r>
            <w:r w:rsidR="001530BF">
              <w:rPr>
                <w:noProof/>
                <w:webHidden/>
              </w:rPr>
              <w:instrText xml:space="preserve"> PAGEREF _Toc8207685 \h </w:instrText>
            </w:r>
            <w:r w:rsidR="001530BF">
              <w:rPr>
                <w:noProof/>
                <w:webHidden/>
              </w:rPr>
            </w:r>
            <w:r w:rsidR="001530BF">
              <w:rPr>
                <w:noProof/>
                <w:webHidden/>
              </w:rPr>
              <w:fldChar w:fldCharType="separate"/>
            </w:r>
            <w:r w:rsidR="001F0BA1">
              <w:rPr>
                <w:noProof/>
                <w:webHidden/>
              </w:rPr>
              <w:t>82</w:t>
            </w:r>
            <w:r w:rsidR="001530BF">
              <w:rPr>
                <w:noProof/>
                <w:webHidden/>
              </w:rPr>
              <w:fldChar w:fldCharType="end"/>
            </w:r>
          </w:hyperlink>
        </w:p>
        <w:p w14:paraId="13AC67BB" w14:textId="1E529702" w:rsidR="001530BF" w:rsidRDefault="000C066C">
          <w:pPr>
            <w:pStyle w:val="TOC3"/>
            <w:tabs>
              <w:tab w:val="right" w:leader="dot" w:pos="9016"/>
            </w:tabs>
            <w:rPr>
              <w:noProof/>
            </w:rPr>
          </w:pPr>
          <w:hyperlink w:anchor="_Toc8207686" w:history="1">
            <w:r w:rsidR="001530BF" w:rsidRPr="00911906">
              <w:rPr>
                <w:rStyle w:val="Hyperlink"/>
                <w:noProof/>
              </w:rPr>
              <w:t>createButtonsLoad</w:t>
            </w:r>
            <w:r w:rsidR="001530BF">
              <w:rPr>
                <w:noProof/>
                <w:webHidden/>
              </w:rPr>
              <w:tab/>
            </w:r>
            <w:r w:rsidR="001530BF">
              <w:rPr>
                <w:noProof/>
                <w:webHidden/>
              </w:rPr>
              <w:fldChar w:fldCharType="begin"/>
            </w:r>
            <w:r w:rsidR="001530BF">
              <w:rPr>
                <w:noProof/>
                <w:webHidden/>
              </w:rPr>
              <w:instrText xml:space="preserve"> PAGEREF _Toc8207686 \h </w:instrText>
            </w:r>
            <w:r w:rsidR="001530BF">
              <w:rPr>
                <w:noProof/>
                <w:webHidden/>
              </w:rPr>
            </w:r>
            <w:r w:rsidR="001530BF">
              <w:rPr>
                <w:noProof/>
                <w:webHidden/>
              </w:rPr>
              <w:fldChar w:fldCharType="separate"/>
            </w:r>
            <w:r w:rsidR="001F0BA1">
              <w:rPr>
                <w:noProof/>
                <w:webHidden/>
              </w:rPr>
              <w:t>82</w:t>
            </w:r>
            <w:r w:rsidR="001530BF">
              <w:rPr>
                <w:noProof/>
                <w:webHidden/>
              </w:rPr>
              <w:fldChar w:fldCharType="end"/>
            </w:r>
          </w:hyperlink>
        </w:p>
        <w:p w14:paraId="58143DCF" w14:textId="515A2672" w:rsidR="001530BF" w:rsidRDefault="000C066C">
          <w:pPr>
            <w:pStyle w:val="TOC3"/>
            <w:tabs>
              <w:tab w:val="right" w:leader="dot" w:pos="9016"/>
            </w:tabs>
            <w:rPr>
              <w:noProof/>
            </w:rPr>
          </w:pPr>
          <w:hyperlink w:anchor="_Toc8207687" w:history="1">
            <w:r w:rsidR="001530BF" w:rsidRPr="00911906">
              <w:rPr>
                <w:rStyle w:val="Hyperlink"/>
                <w:noProof/>
              </w:rPr>
              <w:t>checkLogin</w:t>
            </w:r>
            <w:r w:rsidR="001530BF">
              <w:rPr>
                <w:noProof/>
                <w:webHidden/>
              </w:rPr>
              <w:tab/>
            </w:r>
            <w:r w:rsidR="001530BF">
              <w:rPr>
                <w:noProof/>
                <w:webHidden/>
              </w:rPr>
              <w:fldChar w:fldCharType="begin"/>
            </w:r>
            <w:r w:rsidR="001530BF">
              <w:rPr>
                <w:noProof/>
                <w:webHidden/>
              </w:rPr>
              <w:instrText xml:space="preserve"> PAGEREF _Toc8207687 \h </w:instrText>
            </w:r>
            <w:r w:rsidR="001530BF">
              <w:rPr>
                <w:noProof/>
                <w:webHidden/>
              </w:rPr>
            </w:r>
            <w:r w:rsidR="001530BF">
              <w:rPr>
                <w:noProof/>
                <w:webHidden/>
              </w:rPr>
              <w:fldChar w:fldCharType="separate"/>
            </w:r>
            <w:r w:rsidR="001F0BA1">
              <w:rPr>
                <w:noProof/>
                <w:webHidden/>
              </w:rPr>
              <w:t>86</w:t>
            </w:r>
            <w:r w:rsidR="001530BF">
              <w:rPr>
                <w:noProof/>
                <w:webHidden/>
              </w:rPr>
              <w:fldChar w:fldCharType="end"/>
            </w:r>
          </w:hyperlink>
        </w:p>
        <w:p w14:paraId="1B9415FA" w14:textId="2F2F0DD0" w:rsidR="001530BF" w:rsidRDefault="000C066C">
          <w:pPr>
            <w:pStyle w:val="TOC3"/>
            <w:tabs>
              <w:tab w:val="right" w:leader="dot" w:pos="9016"/>
            </w:tabs>
            <w:rPr>
              <w:noProof/>
            </w:rPr>
          </w:pPr>
          <w:hyperlink w:anchor="_Toc8207688" w:history="1">
            <w:r w:rsidR="001530BF" w:rsidRPr="00911906">
              <w:rPr>
                <w:rStyle w:val="Hyperlink"/>
                <w:noProof/>
              </w:rPr>
              <w:t>checkRegister</w:t>
            </w:r>
            <w:r w:rsidR="001530BF">
              <w:rPr>
                <w:noProof/>
                <w:webHidden/>
              </w:rPr>
              <w:tab/>
            </w:r>
            <w:r w:rsidR="001530BF">
              <w:rPr>
                <w:noProof/>
                <w:webHidden/>
              </w:rPr>
              <w:fldChar w:fldCharType="begin"/>
            </w:r>
            <w:r w:rsidR="001530BF">
              <w:rPr>
                <w:noProof/>
                <w:webHidden/>
              </w:rPr>
              <w:instrText xml:space="preserve"> PAGEREF _Toc8207688 \h </w:instrText>
            </w:r>
            <w:r w:rsidR="001530BF">
              <w:rPr>
                <w:noProof/>
                <w:webHidden/>
              </w:rPr>
            </w:r>
            <w:r w:rsidR="001530BF">
              <w:rPr>
                <w:noProof/>
                <w:webHidden/>
              </w:rPr>
              <w:fldChar w:fldCharType="separate"/>
            </w:r>
            <w:r w:rsidR="001F0BA1">
              <w:rPr>
                <w:noProof/>
                <w:webHidden/>
              </w:rPr>
              <w:t>88</w:t>
            </w:r>
            <w:r w:rsidR="001530BF">
              <w:rPr>
                <w:noProof/>
                <w:webHidden/>
              </w:rPr>
              <w:fldChar w:fldCharType="end"/>
            </w:r>
          </w:hyperlink>
        </w:p>
        <w:p w14:paraId="1B1BE141" w14:textId="7A49164A" w:rsidR="001530BF" w:rsidRDefault="000C066C">
          <w:pPr>
            <w:pStyle w:val="TOC3"/>
            <w:tabs>
              <w:tab w:val="right" w:leader="dot" w:pos="9016"/>
            </w:tabs>
            <w:rPr>
              <w:noProof/>
            </w:rPr>
          </w:pPr>
          <w:hyperlink w:anchor="_Toc8207689" w:history="1">
            <w:r w:rsidR="001530BF" w:rsidRPr="00911906">
              <w:rPr>
                <w:rStyle w:val="Hyperlink"/>
                <w:noProof/>
              </w:rPr>
              <w:t>Main</w:t>
            </w:r>
            <w:r w:rsidR="001530BF">
              <w:rPr>
                <w:noProof/>
                <w:webHidden/>
              </w:rPr>
              <w:tab/>
            </w:r>
            <w:r w:rsidR="001530BF">
              <w:rPr>
                <w:noProof/>
                <w:webHidden/>
              </w:rPr>
              <w:fldChar w:fldCharType="begin"/>
            </w:r>
            <w:r w:rsidR="001530BF">
              <w:rPr>
                <w:noProof/>
                <w:webHidden/>
              </w:rPr>
              <w:instrText xml:space="preserve"> PAGEREF _Toc8207689 \h </w:instrText>
            </w:r>
            <w:r w:rsidR="001530BF">
              <w:rPr>
                <w:noProof/>
                <w:webHidden/>
              </w:rPr>
            </w:r>
            <w:r w:rsidR="001530BF">
              <w:rPr>
                <w:noProof/>
                <w:webHidden/>
              </w:rPr>
              <w:fldChar w:fldCharType="separate"/>
            </w:r>
            <w:r w:rsidR="001F0BA1">
              <w:rPr>
                <w:noProof/>
                <w:webHidden/>
              </w:rPr>
              <w:t>91</w:t>
            </w:r>
            <w:r w:rsidR="001530BF">
              <w:rPr>
                <w:noProof/>
                <w:webHidden/>
              </w:rPr>
              <w:fldChar w:fldCharType="end"/>
            </w:r>
          </w:hyperlink>
        </w:p>
        <w:p w14:paraId="179D2E64" w14:textId="69FD119A" w:rsidR="001530BF" w:rsidRDefault="000C066C">
          <w:pPr>
            <w:pStyle w:val="TOC2"/>
            <w:tabs>
              <w:tab w:val="right" w:leader="dot" w:pos="9016"/>
            </w:tabs>
            <w:rPr>
              <w:noProof/>
            </w:rPr>
          </w:pPr>
          <w:hyperlink w:anchor="_Toc8207690" w:history="1">
            <w:r w:rsidR="001530BF" w:rsidRPr="00911906">
              <w:rPr>
                <w:rStyle w:val="Hyperlink"/>
                <w:noProof/>
              </w:rPr>
              <w:t>Save</w:t>
            </w:r>
            <w:r w:rsidR="001530BF">
              <w:rPr>
                <w:noProof/>
                <w:webHidden/>
              </w:rPr>
              <w:tab/>
            </w:r>
            <w:r w:rsidR="001530BF">
              <w:rPr>
                <w:noProof/>
                <w:webHidden/>
              </w:rPr>
              <w:fldChar w:fldCharType="begin"/>
            </w:r>
            <w:r w:rsidR="001530BF">
              <w:rPr>
                <w:noProof/>
                <w:webHidden/>
              </w:rPr>
              <w:instrText xml:space="preserve"> PAGEREF _Toc8207690 \h </w:instrText>
            </w:r>
            <w:r w:rsidR="001530BF">
              <w:rPr>
                <w:noProof/>
                <w:webHidden/>
              </w:rPr>
            </w:r>
            <w:r w:rsidR="001530BF">
              <w:rPr>
                <w:noProof/>
                <w:webHidden/>
              </w:rPr>
              <w:fldChar w:fldCharType="separate"/>
            </w:r>
            <w:r w:rsidR="001F0BA1">
              <w:rPr>
                <w:noProof/>
                <w:webHidden/>
              </w:rPr>
              <w:t>92</w:t>
            </w:r>
            <w:r w:rsidR="001530BF">
              <w:rPr>
                <w:noProof/>
                <w:webHidden/>
              </w:rPr>
              <w:fldChar w:fldCharType="end"/>
            </w:r>
          </w:hyperlink>
        </w:p>
        <w:p w14:paraId="04097984" w14:textId="09717983" w:rsidR="001530BF" w:rsidRDefault="000C066C">
          <w:pPr>
            <w:pStyle w:val="TOC3"/>
            <w:tabs>
              <w:tab w:val="right" w:leader="dot" w:pos="9016"/>
            </w:tabs>
            <w:rPr>
              <w:noProof/>
            </w:rPr>
          </w:pPr>
          <w:hyperlink w:anchor="_Toc8207691" w:history="1">
            <w:r w:rsidR="001530BF" w:rsidRPr="00911906">
              <w:rPr>
                <w:rStyle w:val="Hyperlink"/>
                <w:noProof/>
              </w:rPr>
              <w:t>checkSaveName</w:t>
            </w:r>
            <w:r w:rsidR="001530BF">
              <w:rPr>
                <w:noProof/>
                <w:webHidden/>
              </w:rPr>
              <w:tab/>
            </w:r>
            <w:r w:rsidR="001530BF">
              <w:rPr>
                <w:noProof/>
                <w:webHidden/>
              </w:rPr>
              <w:fldChar w:fldCharType="begin"/>
            </w:r>
            <w:r w:rsidR="001530BF">
              <w:rPr>
                <w:noProof/>
                <w:webHidden/>
              </w:rPr>
              <w:instrText xml:space="preserve"> PAGEREF _Toc8207691 \h </w:instrText>
            </w:r>
            <w:r w:rsidR="001530BF">
              <w:rPr>
                <w:noProof/>
                <w:webHidden/>
              </w:rPr>
            </w:r>
            <w:r w:rsidR="001530BF">
              <w:rPr>
                <w:noProof/>
                <w:webHidden/>
              </w:rPr>
              <w:fldChar w:fldCharType="separate"/>
            </w:r>
            <w:r w:rsidR="001F0BA1">
              <w:rPr>
                <w:noProof/>
                <w:webHidden/>
              </w:rPr>
              <w:t>92</w:t>
            </w:r>
            <w:r w:rsidR="001530BF">
              <w:rPr>
                <w:noProof/>
                <w:webHidden/>
              </w:rPr>
              <w:fldChar w:fldCharType="end"/>
            </w:r>
          </w:hyperlink>
        </w:p>
        <w:p w14:paraId="7A875F7E" w14:textId="3BED07EC" w:rsidR="001530BF" w:rsidRDefault="000C066C">
          <w:pPr>
            <w:pStyle w:val="TOC3"/>
            <w:tabs>
              <w:tab w:val="right" w:leader="dot" w:pos="9016"/>
            </w:tabs>
            <w:rPr>
              <w:noProof/>
            </w:rPr>
          </w:pPr>
          <w:hyperlink w:anchor="_Toc8207692" w:history="1">
            <w:r w:rsidR="001530BF" w:rsidRPr="00911906">
              <w:rPr>
                <w:rStyle w:val="Hyperlink"/>
                <w:noProof/>
              </w:rPr>
              <w:t>creating adjacencyList / findConnections</w:t>
            </w:r>
            <w:r w:rsidR="001530BF">
              <w:rPr>
                <w:noProof/>
                <w:webHidden/>
              </w:rPr>
              <w:tab/>
            </w:r>
            <w:r w:rsidR="001530BF">
              <w:rPr>
                <w:noProof/>
                <w:webHidden/>
              </w:rPr>
              <w:fldChar w:fldCharType="begin"/>
            </w:r>
            <w:r w:rsidR="001530BF">
              <w:rPr>
                <w:noProof/>
                <w:webHidden/>
              </w:rPr>
              <w:instrText xml:space="preserve"> PAGEREF _Toc8207692 \h </w:instrText>
            </w:r>
            <w:r w:rsidR="001530BF">
              <w:rPr>
                <w:noProof/>
                <w:webHidden/>
              </w:rPr>
            </w:r>
            <w:r w:rsidR="001530BF">
              <w:rPr>
                <w:noProof/>
                <w:webHidden/>
              </w:rPr>
              <w:fldChar w:fldCharType="separate"/>
            </w:r>
            <w:r w:rsidR="001F0BA1">
              <w:rPr>
                <w:noProof/>
                <w:webHidden/>
              </w:rPr>
              <w:t>94</w:t>
            </w:r>
            <w:r w:rsidR="001530BF">
              <w:rPr>
                <w:noProof/>
                <w:webHidden/>
              </w:rPr>
              <w:fldChar w:fldCharType="end"/>
            </w:r>
          </w:hyperlink>
        </w:p>
        <w:p w14:paraId="36675ADD" w14:textId="68BFEB71" w:rsidR="001530BF" w:rsidRDefault="000C066C">
          <w:pPr>
            <w:pStyle w:val="TOC2"/>
            <w:tabs>
              <w:tab w:val="right" w:leader="dot" w:pos="9016"/>
            </w:tabs>
            <w:rPr>
              <w:noProof/>
            </w:rPr>
          </w:pPr>
          <w:hyperlink w:anchor="_Toc8207693" w:history="1">
            <w:r w:rsidR="001530BF" w:rsidRPr="00911906">
              <w:rPr>
                <w:rStyle w:val="Hyperlink"/>
                <w:noProof/>
              </w:rPr>
              <w:t>Test</w:t>
            </w:r>
            <w:r w:rsidR="001530BF">
              <w:rPr>
                <w:noProof/>
                <w:webHidden/>
              </w:rPr>
              <w:tab/>
            </w:r>
            <w:r w:rsidR="001530BF">
              <w:rPr>
                <w:noProof/>
                <w:webHidden/>
              </w:rPr>
              <w:fldChar w:fldCharType="begin"/>
            </w:r>
            <w:r w:rsidR="001530BF">
              <w:rPr>
                <w:noProof/>
                <w:webHidden/>
              </w:rPr>
              <w:instrText xml:space="preserve"> PAGEREF _Toc8207693 \h </w:instrText>
            </w:r>
            <w:r w:rsidR="001530BF">
              <w:rPr>
                <w:noProof/>
                <w:webHidden/>
              </w:rPr>
            </w:r>
            <w:r w:rsidR="001530BF">
              <w:rPr>
                <w:noProof/>
                <w:webHidden/>
              </w:rPr>
              <w:fldChar w:fldCharType="separate"/>
            </w:r>
            <w:r w:rsidR="001F0BA1">
              <w:rPr>
                <w:noProof/>
                <w:webHidden/>
              </w:rPr>
              <w:t>96</w:t>
            </w:r>
            <w:r w:rsidR="001530BF">
              <w:rPr>
                <w:noProof/>
                <w:webHidden/>
              </w:rPr>
              <w:fldChar w:fldCharType="end"/>
            </w:r>
          </w:hyperlink>
        </w:p>
        <w:p w14:paraId="36158DF4" w14:textId="289C5C70" w:rsidR="001530BF" w:rsidRDefault="000C066C">
          <w:pPr>
            <w:pStyle w:val="TOC3"/>
            <w:tabs>
              <w:tab w:val="right" w:leader="dot" w:pos="9016"/>
            </w:tabs>
            <w:rPr>
              <w:noProof/>
            </w:rPr>
          </w:pPr>
          <w:hyperlink w:anchor="_Toc8207694" w:history="1">
            <w:r w:rsidR="001530BF" w:rsidRPr="00911906">
              <w:rPr>
                <w:rStyle w:val="Hyperlink"/>
                <w:noProof/>
              </w:rPr>
              <w:t>createJoints</w:t>
            </w:r>
            <w:r w:rsidR="001530BF">
              <w:rPr>
                <w:noProof/>
                <w:webHidden/>
              </w:rPr>
              <w:tab/>
            </w:r>
            <w:r w:rsidR="001530BF">
              <w:rPr>
                <w:noProof/>
                <w:webHidden/>
              </w:rPr>
              <w:fldChar w:fldCharType="begin"/>
            </w:r>
            <w:r w:rsidR="001530BF">
              <w:rPr>
                <w:noProof/>
                <w:webHidden/>
              </w:rPr>
              <w:instrText xml:space="preserve"> PAGEREF _Toc8207694 \h </w:instrText>
            </w:r>
            <w:r w:rsidR="001530BF">
              <w:rPr>
                <w:noProof/>
                <w:webHidden/>
              </w:rPr>
            </w:r>
            <w:r w:rsidR="001530BF">
              <w:rPr>
                <w:noProof/>
                <w:webHidden/>
              </w:rPr>
              <w:fldChar w:fldCharType="separate"/>
            </w:r>
            <w:r w:rsidR="001F0BA1">
              <w:rPr>
                <w:noProof/>
                <w:webHidden/>
              </w:rPr>
              <w:t>96</w:t>
            </w:r>
            <w:r w:rsidR="001530BF">
              <w:rPr>
                <w:noProof/>
                <w:webHidden/>
              </w:rPr>
              <w:fldChar w:fldCharType="end"/>
            </w:r>
          </w:hyperlink>
        </w:p>
        <w:p w14:paraId="73F38FEC" w14:textId="4D207693" w:rsidR="001530BF" w:rsidRDefault="000C066C">
          <w:pPr>
            <w:pStyle w:val="TOC3"/>
            <w:tabs>
              <w:tab w:val="right" w:leader="dot" w:pos="9016"/>
            </w:tabs>
            <w:rPr>
              <w:noProof/>
            </w:rPr>
          </w:pPr>
          <w:hyperlink w:anchor="_Toc8207695" w:history="1">
            <w:r w:rsidR="001530BF" w:rsidRPr="00911906">
              <w:rPr>
                <w:rStyle w:val="Hyperlink"/>
                <w:noProof/>
              </w:rPr>
              <w:t>loadBridge</w:t>
            </w:r>
            <w:r w:rsidR="001530BF">
              <w:rPr>
                <w:noProof/>
                <w:webHidden/>
              </w:rPr>
              <w:tab/>
            </w:r>
            <w:r w:rsidR="001530BF">
              <w:rPr>
                <w:noProof/>
                <w:webHidden/>
              </w:rPr>
              <w:fldChar w:fldCharType="begin"/>
            </w:r>
            <w:r w:rsidR="001530BF">
              <w:rPr>
                <w:noProof/>
                <w:webHidden/>
              </w:rPr>
              <w:instrText xml:space="preserve"> PAGEREF _Toc8207695 \h </w:instrText>
            </w:r>
            <w:r w:rsidR="001530BF">
              <w:rPr>
                <w:noProof/>
                <w:webHidden/>
              </w:rPr>
            </w:r>
            <w:r w:rsidR="001530BF">
              <w:rPr>
                <w:noProof/>
                <w:webHidden/>
              </w:rPr>
              <w:fldChar w:fldCharType="separate"/>
            </w:r>
            <w:r w:rsidR="001F0BA1">
              <w:rPr>
                <w:noProof/>
                <w:webHidden/>
              </w:rPr>
              <w:t>99</w:t>
            </w:r>
            <w:r w:rsidR="001530BF">
              <w:rPr>
                <w:noProof/>
                <w:webHidden/>
              </w:rPr>
              <w:fldChar w:fldCharType="end"/>
            </w:r>
          </w:hyperlink>
        </w:p>
        <w:p w14:paraId="61E5391C" w14:textId="34215AEE" w:rsidR="001530BF" w:rsidRDefault="000C066C">
          <w:pPr>
            <w:pStyle w:val="TOC3"/>
            <w:tabs>
              <w:tab w:val="right" w:leader="dot" w:pos="9016"/>
            </w:tabs>
            <w:rPr>
              <w:noProof/>
            </w:rPr>
          </w:pPr>
          <w:hyperlink w:anchor="_Toc8207696" w:history="1">
            <w:r w:rsidR="001530BF" w:rsidRPr="00911906">
              <w:rPr>
                <w:rStyle w:val="Hyperlink"/>
                <w:noProof/>
              </w:rPr>
              <w:t>Main</w:t>
            </w:r>
            <w:r w:rsidR="001530BF">
              <w:rPr>
                <w:noProof/>
                <w:webHidden/>
              </w:rPr>
              <w:tab/>
            </w:r>
            <w:r w:rsidR="001530BF">
              <w:rPr>
                <w:noProof/>
                <w:webHidden/>
              </w:rPr>
              <w:fldChar w:fldCharType="begin"/>
            </w:r>
            <w:r w:rsidR="001530BF">
              <w:rPr>
                <w:noProof/>
                <w:webHidden/>
              </w:rPr>
              <w:instrText xml:space="preserve"> PAGEREF _Toc8207696 \h </w:instrText>
            </w:r>
            <w:r w:rsidR="001530BF">
              <w:rPr>
                <w:noProof/>
                <w:webHidden/>
              </w:rPr>
            </w:r>
            <w:r w:rsidR="001530BF">
              <w:rPr>
                <w:noProof/>
                <w:webHidden/>
              </w:rPr>
              <w:fldChar w:fldCharType="separate"/>
            </w:r>
            <w:r w:rsidR="001F0BA1">
              <w:rPr>
                <w:noProof/>
                <w:webHidden/>
              </w:rPr>
              <w:t>102</w:t>
            </w:r>
            <w:r w:rsidR="001530BF">
              <w:rPr>
                <w:noProof/>
                <w:webHidden/>
              </w:rPr>
              <w:fldChar w:fldCharType="end"/>
            </w:r>
          </w:hyperlink>
        </w:p>
        <w:p w14:paraId="31CCC210" w14:textId="5FC19E5F" w:rsidR="001530BF" w:rsidRDefault="000C066C">
          <w:pPr>
            <w:pStyle w:val="TOC2"/>
            <w:tabs>
              <w:tab w:val="right" w:leader="dot" w:pos="9016"/>
            </w:tabs>
            <w:rPr>
              <w:noProof/>
            </w:rPr>
          </w:pPr>
          <w:hyperlink w:anchor="_Toc8207697" w:history="1">
            <w:r w:rsidR="001530BF" w:rsidRPr="00911906">
              <w:rPr>
                <w:rStyle w:val="Hyperlink"/>
                <w:noProof/>
              </w:rPr>
              <w:t>Classes</w:t>
            </w:r>
            <w:r w:rsidR="001530BF">
              <w:rPr>
                <w:noProof/>
                <w:webHidden/>
              </w:rPr>
              <w:tab/>
            </w:r>
            <w:r w:rsidR="001530BF">
              <w:rPr>
                <w:noProof/>
                <w:webHidden/>
              </w:rPr>
              <w:fldChar w:fldCharType="begin"/>
            </w:r>
            <w:r w:rsidR="001530BF">
              <w:rPr>
                <w:noProof/>
                <w:webHidden/>
              </w:rPr>
              <w:instrText xml:space="preserve"> PAGEREF _Toc8207697 \h </w:instrText>
            </w:r>
            <w:r w:rsidR="001530BF">
              <w:rPr>
                <w:noProof/>
                <w:webHidden/>
              </w:rPr>
            </w:r>
            <w:r w:rsidR="001530BF">
              <w:rPr>
                <w:noProof/>
                <w:webHidden/>
              </w:rPr>
              <w:fldChar w:fldCharType="separate"/>
            </w:r>
            <w:r w:rsidR="001F0BA1">
              <w:rPr>
                <w:noProof/>
                <w:webHidden/>
              </w:rPr>
              <w:t>106</w:t>
            </w:r>
            <w:r w:rsidR="001530BF">
              <w:rPr>
                <w:noProof/>
                <w:webHidden/>
              </w:rPr>
              <w:fldChar w:fldCharType="end"/>
            </w:r>
          </w:hyperlink>
        </w:p>
        <w:p w14:paraId="173D9FF4" w14:textId="7EC03942" w:rsidR="001530BF" w:rsidRDefault="000C066C">
          <w:pPr>
            <w:pStyle w:val="TOC3"/>
            <w:tabs>
              <w:tab w:val="right" w:leader="dot" w:pos="9016"/>
            </w:tabs>
            <w:rPr>
              <w:noProof/>
            </w:rPr>
          </w:pPr>
          <w:hyperlink w:anchor="_Toc8207698" w:history="1">
            <w:r w:rsidR="001530BF" w:rsidRPr="00911906">
              <w:rPr>
                <w:rStyle w:val="Hyperlink"/>
                <w:noProof/>
              </w:rPr>
              <w:t>Material.ifBreak</w:t>
            </w:r>
            <w:r w:rsidR="001530BF">
              <w:rPr>
                <w:noProof/>
                <w:webHidden/>
              </w:rPr>
              <w:tab/>
            </w:r>
            <w:r w:rsidR="001530BF">
              <w:rPr>
                <w:noProof/>
                <w:webHidden/>
              </w:rPr>
              <w:fldChar w:fldCharType="begin"/>
            </w:r>
            <w:r w:rsidR="001530BF">
              <w:rPr>
                <w:noProof/>
                <w:webHidden/>
              </w:rPr>
              <w:instrText xml:space="preserve"> PAGEREF _Toc8207698 \h </w:instrText>
            </w:r>
            <w:r w:rsidR="001530BF">
              <w:rPr>
                <w:noProof/>
                <w:webHidden/>
              </w:rPr>
            </w:r>
            <w:r w:rsidR="001530BF">
              <w:rPr>
                <w:noProof/>
                <w:webHidden/>
              </w:rPr>
              <w:fldChar w:fldCharType="separate"/>
            </w:r>
            <w:r w:rsidR="001F0BA1">
              <w:rPr>
                <w:noProof/>
                <w:webHidden/>
              </w:rPr>
              <w:t>106</w:t>
            </w:r>
            <w:r w:rsidR="001530BF">
              <w:rPr>
                <w:noProof/>
                <w:webHidden/>
              </w:rPr>
              <w:fldChar w:fldCharType="end"/>
            </w:r>
          </w:hyperlink>
        </w:p>
        <w:p w14:paraId="322E19B3" w14:textId="4B4D2D57" w:rsidR="001530BF" w:rsidRDefault="000C066C">
          <w:pPr>
            <w:pStyle w:val="TOC3"/>
            <w:tabs>
              <w:tab w:val="right" w:leader="dot" w:pos="9016"/>
            </w:tabs>
            <w:rPr>
              <w:noProof/>
            </w:rPr>
          </w:pPr>
          <w:hyperlink w:anchor="_Toc8207699" w:history="1">
            <w:r w:rsidR="001530BF" w:rsidRPr="00911906">
              <w:rPr>
                <w:rStyle w:val="Hyperlink"/>
                <w:noProof/>
              </w:rPr>
              <w:t>Material.createBody</w:t>
            </w:r>
            <w:r w:rsidR="001530BF">
              <w:rPr>
                <w:noProof/>
                <w:webHidden/>
              </w:rPr>
              <w:tab/>
            </w:r>
            <w:r w:rsidR="001530BF">
              <w:rPr>
                <w:noProof/>
                <w:webHidden/>
              </w:rPr>
              <w:fldChar w:fldCharType="begin"/>
            </w:r>
            <w:r w:rsidR="001530BF">
              <w:rPr>
                <w:noProof/>
                <w:webHidden/>
              </w:rPr>
              <w:instrText xml:space="preserve"> PAGEREF _Toc8207699 \h </w:instrText>
            </w:r>
            <w:r w:rsidR="001530BF">
              <w:rPr>
                <w:noProof/>
                <w:webHidden/>
              </w:rPr>
            </w:r>
            <w:r w:rsidR="001530BF">
              <w:rPr>
                <w:noProof/>
                <w:webHidden/>
              </w:rPr>
              <w:fldChar w:fldCharType="separate"/>
            </w:r>
            <w:r w:rsidR="001F0BA1">
              <w:rPr>
                <w:noProof/>
                <w:webHidden/>
              </w:rPr>
              <w:t>108</w:t>
            </w:r>
            <w:r w:rsidR="001530BF">
              <w:rPr>
                <w:noProof/>
                <w:webHidden/>
              </w:rPr>
              <w:fldChar w:fldCharType="end"/>
            </w:r>
          </w:hyperlink>
        </w:p>
        <w:p w14:paraId="2D9CBB80" w14:textId="79D77E43" w:rsidR="001530BF" w:rsidRDefault="000C066C">
          <w:pPr>
            <w:pStyle w:val="TOC1"/>
            <w:tabs>
              <w:tab w:val="right" w:leader="dot" w:pos="9016"/>
            </w:tabs>
            <w:rPr>
              <w:noProof/>
            </w:rPr>
          </w:pPr>
          <w:hyperlink w:anchor="_Toc8207700" w:history="1">
            <w:r w:rsidR="001530BF" w:rsidRPr="00911906">
              <w:rPr>
                <w:rStyle w:val="Hyperlink"/>
                <w:noProof/>
              </w:rPr>
              <w:t>Testing</w:t>
            </w:r>
            <w:r w:rsidR="001530BF">
              <w:rPr>
                <w:noProof/>
                <w:webHidden/>
              </w:rPr>
              <w:tab/>
            </w:r>
            <w:r w:rsidR="001530BF">
              <w:rPr>
                <w:noProof/>
                <w:webHidden/>
              </w:rPr>
              <w:fldChar w:fldCharType="begin"/>
            </w:r>
            <w:r w:rsidR="001530BF">
              <w:rPr>
                <w:noProof/>
                <w:webHidden/>
              </w:rPr>
              <w:instrText xml:space="preserve"> PAGEREF _Toc8207700 \h </w:instrText>
            </w:r>
            <w:r w:rsidR="001530BF">
              <w:rPr>
                <w:noProof/>
                <w:webHidden/>
              </w:rPr>
            </w:r>
            <w:r w:rsidR="001530BF">
              <w:rPr>
                <w:noProof/>
                <w:webHidden/>
              </w:rPr>
              <w:fldChar w:fldCharType="separate"/>
            </w:r>
            <w:r w:rsidR="001F0BA1">
              <w:rPr>
                <w:noProof/>
                <w:webHidden/>
              </w:rPr>
              <w:t>111</w:t>
            </w:r>
            <w:r w:rsidR="001530BF">
              <w:rPr>
                <w:noProof/>
                <w:webHidden/>
              </w:rPr>
              <w:fldChar w:fldCharType="end"/>
            </w:r>
          </w:hyperlink>
        </w:p>
        <w:p w14:paraId="70D1DE4F" w14:textId="2073CA6C" w:rsidR="001530BF" w:rsidRDefault="000C066C">
          <w:pPr>
            <w:pStyle w:val="TOC1"/>
            <w:tabs>
              <w:tab w:val="right" w:leader="dot" w:pos="9016"/>
            </w:tabs>
            <w:rPr>
              <w:noProof/>
            </w:rPr>
          </w:pPr>
          <w:hyperlink w:anchor="_Toc8207701" w:history="1">
            <w:r w:rsidR="001530BF" w:rsidRPr="00911906">
              <w:rPr>
                <w:rStyle w:val="Hyperlink"/>
                <w:noProof/>
              </w:rPr>
              <w:t>Evaluation</w:t>
            </w:r>
            <w:r w:rsidR="001530BF">
              <w:rPr>
                <w:noProof/>
                <w:webHidden/>
              </w:rPr>
              <w:tab/>
            </w:r>
            <w:r w:rsidR="001530BF">
              <w:rPr>
                <w:noProof/>
                <w:webHidden/>
              </w:rPr>
              <w:fldChar w:fldCharType="begin"/>
            </w:r>
            <w:r w:rsidR="001530BF">
              <w:rPr>
                <w:noProof/>
                <w:webHidden/>
              </w:rPr>
              <w:instrText xml:space="preserve"> PAGEREF _Toc8207701 \h </w:instrText>
            </w:r>
            <w:r w:rsidR="001530BF">
              <w:rPr>
                <w:noProof/>
                <w:webHidden/>
              </w:rPr>
            </w:r>
            <w:r w:rsidR="001530BF">
              <w:rPr>
                <w:noProof/>
                <w:webHidden/>
              </w:rPr>
              <w:fldChar w:fldCharType="separate"/>
            </w:r>
            <w:r w:rsidR="001F0BA1">
              <w:rPr>
                <w:noProof/>
                <w:webHidden/>
              </w:rPr>
              <w:t>130</w:t>
            </w:r>
            <w:r w:rsidR="001530BF">
              <w:rPr>
                <w:noProof/>
                <w:webHidden/>
              </w:rPr>
              <w:fldChar w:fldCharType="end"/>
            </w:r>
          </w:hyperlink>
        </w:p>
        <w:p w14:paraId="3E4A8179" w14:textId="6AD37092" w:rsidR="001530BF" w:rsidRDefault="000C066C">
          <w:pPr>
            <w:pStyle w:val="TOC2"/>
            <w:tabs>
              <w:tab w:val="right" w:leader="dot" w:pos="9016"/>
            </w:tabs>
            <w:rPr>
              <w:noProof/>
            </w:rPr>
          </w:pPr>
          <w:hyperlink w:anchor="_Toc8207702" w:history="1">
            <w:r w:rsidR="001530BF" w:rsidRPr="00911906">
              <w:rPr>
                <w:rStyle w:val="Hyperlink"/>
                <w:noProof/>
              </w:rPr>
              <w:t>SMART criteria completion</w:t>
            </w:r>
            <w:r w:rsidR="001530BF">
              <w:rPr>
                <w:noProof/>
                <w:webHidden/>
              </w:rPr>
              <w:tab/>
            </w:r>
            <w:r w:rsidR="001530BF">
              <w:rPr>
                <w:noProof/>
                <w:webHidden/>
              </w:rPr>
              <w:fldChar w:fldCharType="begin"/>
            </w:r>
            <w:r w:rsidR="001530BF">
              <w:rPr>
                <w:noProof/>
                <w:webHidden/>
              </w:rPr>
              <w:instrText xml:space="preserve"> PAGEREF _Toc8207702 \h </w:instrText>
            </w:r>
            <w:r w:rsidR="001530BF">
              <w:rPr>
                <w:noProof/>
                <w:webHidden/>
              </w:rPr>
            </w:r>
            <w:r w:rsidR="001530BF">
              <w:rPr>
                <w:noProof/>
                <w:webHidden/>
              </w:rPr>
              <w:fldChar w:fldCharType="separate"/>
            </w:r>
            <w:r w:rsidR="001F0BA1">
              <w:rPr>
                <w:noProof/>
                <w:webHidden/>
              </w:rPr>
              <w:t>130</w:t>
            </w:r>
            <w:r w:rsidR="001530BF">
              <w:rPr>
                <w:noProof/>
                <w:webHidden/>
              </w:rPr>
              <w:fldChar w:fldCharType="end"/>
            </w:r>
          </w:hyperlink>
        </w:p>
        <w:p w14:paraId="4B55D3B3" w14:textId="2DA42BA7" w:rsidR="001530BF" w:rsidRDefault="000C066C">
          <w:pPr>
            <w:pStyle w:val="TOC2"/>
            <w:tabs>
              <w:tab w:val="right" w:leader="dot" w:pos="9016"/>
            </w:tabs>
            <w:rPr>
              <w:noProof/>
            </w:rPr>
          </w:pPr>
          <w:hyperlink w:anchor="_Toc8207703" w:history="1">
            <w:r w:rsidR="001530BF" w:rsidRPr="00911906">
              <w:rPr>
                <w:rStyle w:val="Hyperlink"/>
                <w:noProof/>
              </w:rPr>
              <w:t>User Feed Back</w:t>
            </w:r>
            <w:r w:rsidR="001530BF">
              <w:rPr>
                <w:noProof/>
                <w:webHidden/>
              </w:rPr>
              <w:tab/>
            </w:r>
            <w:r w:rsidR="001530BF">
              <w:rPr>
                <w:noProof/>
                <w:webHidden/>
              </w:rPr>
              <w:fldChar w:fldCharType="begin"/>
            </w:r>
            <w:r w:rsidR="001530BF">
              <w:rPr>
                <w:noProof/>
                <w:webHidden/>
              </w:rPr>
              <w:instrText xml:space="preserve"> PAGEREF _Toc8207703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36A76494" w14:textId="35F28DF6" w:rsidR="001530BF" w:rsidRDefault="000C066C">
          <w:pPr>
            <w:pStyle w:val="TOC3"/>
            <w:tabs>
              <w:tab w:val="right" w:leader="dot" w:pos="9016"/>
            </w:tabs>
            <w:rPr>
              <w:noProof/>
            </w:rPr>
          </w:pPr>
          <w:hyperlink w:anchor="_Toc8207704" w:history="1">
            <w:r w:rsidR="001530BF" w:rsidRPr="00911906">
              <w:rPr>
                <w:rStyle w:val="Hyperlink"/>
                <w:noProof/>
              </w:rPr>
              <w:t>Student 1</w:t>
            </w:r>
            <w:r w:rsidR="001530BF">
              <w:rPr>
                <w:noProof/>
                <w:webHidden/>
              </w:rPr>
              <w:tab/>
            </w:r>
            <w:r w:rsidR="001530BF">
              <w:rPr>
                <w:noProof/>
                <w:webHidden/>
              </w:rPr>
              <w:fldChar w:fldCharType="begin"/>
            </w:r>
            <w:r w:rsidR="001530BF">
              <w:rPr>
                <w:noProof/>
                <w:webHidden/>
              </w:rPr>
              <w:instrText xml:space="preserve"> PAGEREF _Toc8207704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4ECA407B" w14:textId="7A42FC2D" w:rsidR="001530BF" w:rsidRDefault="000C066C">
          <w:pPr>
            <w:pStyle w:val="TOC3"/>
            <w:tabs>
              <w:tab w:val="right" w:leader="dot" w:pos="9016"/>
            </w:tabs>
            <w:rPr>
              <w:noProof/>
            </w:rPr>
          </w:pPr>
          <w:hyperlink w:anchor="_Toc8207705" w:history="1">
            <w:r w:rsidR="001530BF" w:rsidRPr="00911906">
              <w:rPr>
                <w:rStyle w:val="Hyperlink"/>
                <w:noProof/>
              </w:rPr>
              <w:t>Student 2</w:t>
            </w:r>
            <w:r w:rsidR="001530BF">
              <w:rPr>
                <w:noProof/>
                <w:webHidden/>
              </w:rPr>
              <w:tab/>
            </w:r>
            <w:r w:rsidR="001530BF">
              <w:rPr>
                <w:noProof/>
                <w:webHidden/>
              </w:rPr>
              <w:fldChar w:fldCharType="begin"/>
            </w:r>
            <w:r w:rsidR="001530BF">
              <w:rPr>
                <w:noProof/>
                <w:webHidden/>
              </w:rPr>
              <w:instrText xml:space="preserve"> PAGEREF _Toc8207705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401889CC" w14:textId="579E641A" w:rsidR="001530BF" w:rsidRDefault="000C066C">
          <w:pPr>
            <w:pStyle w:val="TOC3"/>
            <w:tabs>
              <w:tab w:val="right" w:leader="dot" w:pos="9016"/>
            </w:tabs>
            <w:rPr>
              <w:noProof/>
            </w:rPr>
          </w:pPr>
          <w:hyperlink w:anchor="_Toc8207706" w:history="1">
            <w:r w:rsidR="001530BF" w:rsidRPr="00911906">
              <w:rPr>
                <w:rStyle w:val="Hyperlink"/>
                <w:noProof/>
              </w:rPr>
              <w:t>Student 3</w:t>
            </w:r>
            <w:r w:rsidR="001530BF">
              <w:rPr>
                <w:noProof/>
                <w:webHidden/>
              </w:rPr>
              <w:tab/>
            </w:r>
            <w:r w:rsidR="001530BF">
              <w:rPr>
                <w:noProof/>
                <w:webHidden/>
              </w:rPr>
              <w:fldChar w:fldCharType="begin"/>
            </w:r>
            <w:r w:rsidR="001530BF">
              <w:rPr>
                <w:noProof/>
                <w:webHidden/>
              </w:rPr>
              <w:instrText xml:space="preserve"> PAGEREF _Toc8207706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086B2C28" w14:textId="45559692" w:rsidR="001530BF" w:rsidRDefault="000C066C">
          <w:pPr>
            <w:pStyle w:val="TOC3"/>
            <w:tabs>
              <w:tab w:val="right" w:leader="dot" w:pos="9016"/>
            </w:tabs>
            <w:rPr>
              <w:noProof/>
            </w:rPr>
          </w:pPr>
          <w:hyperlink w:anchor="_Toc8207707" w:history="1">
            <w:r w:rsidR="001530BF" w:rsidRPr="00911906">
              <w:rPr>
                <w:rStyle w:val="Hyperlink"/>
                <w:noProof/>
              </w:rPr>
              <w:t>Student 4</w:t>
            </w:r>
            <w:r w:rsidR="001530BF">
              <w:rPr>
                <w:noProof/>
                <w:webHidden/>
              </w:rPr>
              <w:tab/>
            </w:r>
            <w:r w:rsidR="001530BF">
              <w:rPr>
                <w:noProof/>
                <w:webHidden/>
              </w:rPr>
              <w:fldChar w:fldCharType="begin"/>
            </w:r>
            <w:r w:rsidR="001530BF">
              <w:rPr>
                <w:noProof/>
                <w:webHidden/>
              </w:rPr>
              <w:instrText xml:space="preserve"> PAGEREF _Toc8207707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1289B43B" w14:textId="259B80F8" w:rsidR="001530BF" w:rsidRDefault="000C066C">
          <w:pPr>
            <w:pStyle w:val="TOC3"/>
            <w:tabs>
              <w:tab w:val="right" w:leader="dot" w:pos="9016"/>
            </w:tabs>
            <w:rPr>
              <w:noProof/>
            </w:rPr>
          </w:pPr>
          <w:hyperlink w:anchor="_Toc8207708" w:history="1">
            <w:r w:rsidR="001530BF" w:rsidRPr="00911906">
              <w:rPr>
                <w:rStyle w:val="Hyperlink"/>
                <w:noProof/>
              </w:rPr>
              <w:t>Student 5</w:t>
            </w:r>
            <w:r w:rsidR="001530BF">
              <w:rPr>
                <w:noProof/>
                <w:webHidden/>
              </w:rPr>
              <w:tab/>
            </w:r>
            <w:r w:rsidR="001530BF">
              <w:rPr>
                <w:noProof/>
                <w:webHidden/>
              </w:rPr>
              <w:fldChar w:fldCharType="begin"/>
            </w:r>
            <w:r w:rsidR="001530BF">
              <w:rPr>
                <w:noProof/>
                <w:webHidden/>
              </w:rPr>
              <w:instrText xml:space="preserve"> PAGEREF _Toc8207708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47D3E9AA" w14:textId="38D06E43" w:rsidR="001530BF" w:rsidRDefault="000C066C">
          <w:pPr>
            <w:pStyle w:val="TOC3"/>
            <w:tabs>
              <w:tab w:val="right" w:leader="dot" w:pos="9016"/>
            </w:tabs>
            <w:rPr>
              <w:noProof/>
            </w:rPr>
          </w:pPr>
          <w:hyperlink w:anchor="_Toc8207709" w:history="1">
            <w:r w:rsidR="001530BF" w:rsidRPr="00911906">
              <w:rPr>
                <w:rStyle w:val="Hyperlink"/>
                <w:noProof/>
              </w:rPr>
              <w:t>Student 6</w:t>
            </w:r>
            <w:r w:rsidR="001530BF">
              <w:rPr>
                <w:noProof/>
                <w:webHidden/>
              </w:rPr>
              <w:tab/>
            </w:r>
            <w:r w:rsidR="001530BF">
              <w:rPr>
                <w:noProof/>
                <w:webHidden/>
              </w:rPr>
              <w:fldChar w:fldCharType="begin"/>
            </w:r>
            <w:r w:rsidR="001530BF">
              <w:rPr>
                <w:noProof/>
                <w:webHidden/>
              </w:rPr>
              <w:instrText xml:space="preserve"> PAGEREF _Toc8207709 \h </w:instrText>
            </w:r>
            <w:r w:rsidR="001530BF">
              <w:rPr>
                <w:noProof/>
                <w:webHidden/>
              </w:rPr>
            </w:r>
            <w:r w:rsidR="001530BF">
              <w:rPr>
                <w:noProof/>
                <w:webHidden/>
              </w:rPr>
              <w:fldChar w:fldCharType="separate"/>
            </w:r>
            <w:r w:rsidR="001F0BA1">
              <w:rPr>
                <w:noProof/>
                <w:webHidden/>
              </w:rPr>
              <w:t>132</w:t>
            </w:r>
            <w:r w:rsidR="001530BF">
              <w:rPr>
                <w:noProof/>
                <w:webHidden/>
              </w:rPr>
              <w:fldChar w:fldCharType="end"/>
            </w:r>
          </w:hyperlink>
        </w:p>
        <w:p w14:paraId="27B7FB5F" w14:textId="660AB48A" w:rsidR="001530BF" w:rsidRDefault="000C066C">
          <w:pPr>
            <w:pStyle w:val="TOC2"/>
            <w:tabs>
              <w:tab w:val="right" w:leader="dot" w:pos="9016"/>
            </w:tabs>
            <w:rPr>
              <w:noProof/>
            </w:rPr>
          </w:pPr>
          <w:hyperlink w:anchor="_Toc8207710" w:history="1">
            <w:r w:rsidR="001530BF" w:rsidRPr="00911906">
              <w:rPr>
                <w:rStyle w:val="Hyperlink"/>
                <w:noProof/>
              </w:rPr>
              <w:t>Future Development</w:t>
            </w:r>
            <w:r w:rsidR="001530BF">
              <w:rPr>
                <w:noProof/>
                <w:webHidden/>
              </w:rPr>
              <w:tab/>
            </w:r>
            <w:r w:rsidR="001530BF">
              <w:rPr>
                <w:noProof/>
                <w:webHidden/>
              </w:rPr>
              <w:fldChar w:fldCharType="begin"/>
            </w:r>
            <w:r w:rsidR="001530BF">
              <w:rPr>
                <w:noProof/>
                <w:webHidden/>
              </w:rPr>
              <w:instrText xml:space="preserve"> PAGEREF _Toc8207710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58333278" w14:textId="4233FB70" w:rsidR="001530BF" w:rsidRDefault="000C066C">
          <w:pPr>
            <w:pStyle w:val="TOC3"/>
            <w:tabs>
              <w:tab w:val="right" w:leader="dot" w:pos="9016"/>
            </w:tabs>
            <w:rPr>
              <w:noProof/>
            </w:rPr>
          </w:pPr>
          <w:hyperlink w:anchor="_Toc8207711" w:history="1">
            <w:r w:rsidR="001530BF" w:rsidRPr="00911906">
              <w:rPr>
                <w:rStyle w:val="Hyperlink"/>
                <w:noProof/>
              </w:rPr>
              <w:t>GUI</w:t>
            </w:r>
            <w:r w:rsidR="001530BF">
              <w:rPr>
                <w:noProof/>
                <w:webHidden/>
              </w:rPr>
              <w:tab/>
            </w:r>
            <w:r w:rsidR="001530BF">
              <w:rPr>
                <w:noProof/>
                <w:webHidden/>
              </w:rPr>
              <w:fldChar w:fldCharType="begin"/>
            </w:r>
            <w:r w:rsidR="001530BF">
              <w:rPr>
                <w:noProof/>
                <w:webHidden/>
              </w:rPr>
              <w:instrText xml:space="preserve"> PAGEREF _Toc8207711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3F23FFF5" w14:textId="7C912862" w:rsidR="001530BF" w:rsidRDefault="000C066C">
          <w:pPr>
            <w:pStyle w:val="TOC3"/>
            <w:tabs>
              <w:tab w:val="right" w:leader="dot" w:pos="9016"/>
            </w:tabs>
            <w:rPr>
              <w:noProof/>
            </w:rPr>
          </w:pPr>
          <w:hyperlink w:anchor="_Toc8207712" w:history="1">
            <w:r w:rsidR="001530BF" w:rsidRPr="00911906">
              <w:rPr>
                <w:rStyle w:val="Hyperlink"/>
                <w:noProof/>
              </w:rPr>
              <w:t>Online integration</w:t>
            </w:r>
            <w:r w:rsidR="001530BF">
              <w:rPr>
                <w:noProof/>
                <w:webHidden/>
              </w:rPr>
              <w:tab/>
            </w:r>
            <w:r w:rsidR="001530BF">
              <w:rPr>
                <w:noProof/>
                <w:webHidden/>
              </w:rPr>
              <w:fldChar w:fldCharType="begin"/>
            </w:r>
            <w:r w:rsidR="001530BF">
              <w:rPr>
                <w:noProof/>
                <w:webHidden/>
              </w:rPr>
              <w:instrText xml:space="preserve"> PAGEREF _Toc8207712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631F3617" w14:textId="5E5EC67B" w:rsidR="001530BF" w:rsidRDefault="000C066C">
          <w:pPr>
            <w:pStyle w:val="TOC3"/>
            <w:tabs>
              <w:tab w:val="right" w:leader="dot" w:pos="9016"/>
            </w:tabs>
            <w:rPr>
              <w:noProof/>
            </w:rPr>
          </w:pPr>
          <w:hyperlink w:anchor="_Toc8207713" w:history="1">
            <w:r w:rsidR="001530BF" w:rsidRPr="00911906">
              <w:rPr>
                <w:rStyle w:val="Hyperlink"/>
                <w:noProof/>
              </w:rPr>
              <w:t>Performance</w:t>
            </w:r>
            <w:r w:rsidR="001530BF">
              <w:rPr>
                <w:noProof/>
                <w:webHidden/>
              </w:rPr>
              <w:tab/>
            </w:r>
            <w:r w:rsidR="001530BF">
              <w:rPr>
                <w:noProof/>
                <w:webHidden/>
              </w:rPr>
              <w:fldChar w:fldCharType="begin"/>
            </w:r>
            <w:r w:rsidR="001530BF">
              <w:rPr>
                <w:noProof/>
                <w:webHidden/>
              </w:rPr>
              <w:instrText xml:space="preserve"> PAGEREF _Toc8207713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3F6AF343" w14:textId="67B98256" w:rsidR="001530BF" w:rsidRDefault="000C066C">
          <w:pPr>
            <w:pStyle w:val="TOC3"/>
            <w:tabs>
              <w:tab w:val="right" w:leader="dot" w:pos="9016"/>
            </w:tabs>
            <w:rPr>
              <w:noProof/>
            </w:rPr>
          </w:pPr>
          <w:hyperlink w:anchor="_Toc8207714" w:history="1">
            <w:r w:rsidR="001530BF" w:rsidRPr="00911906">
              <w:rPr>
                <w:rStyle w:val="Hyperlink"/>
                <w:noProof/>
              </w:rPr>
              <w:t>General game ideas</w:t>
            </w:r>
            <w:r w:rsidR="001530BF">
              <w:rPr>
                <w:noProof/>
                <w:webHidden/>
              </w:rPr>
              <w:tab/>
            </w:r>
            <w:r w:rsidR="001530BF">
              <w:rPr>
                <w:noProof/>
                <w:webHidden/>
              </w:rPr>
              <w:fldChar w:fldCharType="begin"/>
            </w:r>
            <w:r w:rsidR="001530BF">
              <w:rPr>
                <w:noProof/>
                <w:webHidden/>
              </w:rPr>
              <w:instrText xml:space="preserve"> PAGEREF _Toc8207714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05032231" w14:textId="2D57416B" w:rsidR="001530BF" w:rsidRDefault="000C066C">
          <w:pPr>
            <w:pStyle w:val="TOC3"/>
            <w:tabs>
              <w:tab w:val="right" w:leader="dot" w:pos="9016"/>
            </w:tabs>
            <w:rPr>
              <w:noProof/>
            </w:rPr>
          </w:pPr>
          <w:hyperlink w:anchor="_Toc8207715" w:history="1">
            <w:r w:rsidR="001530BF" w:rsidRPr="00911906">
              <w:rPr>
                <w:rStyle w:val="Hyperlink"/>
                <w:noProof/>
              </w:rPr>
              <w:t>OOP design</w:t>
            </w:r>
            <w:r w:rsidR="001530BF">
              <w:rPr>
                <w:noProof/>
                <w:webHidden/>
              </w:rPr>
              <w:tab/>
            </w:r>
            <w:r w:rsidR="001530BF">
              <w:rPr>
                <w:noProof/>
                <w:webHidden/>
              </w:rPr>
              <w:fldChar w:fldCharType="begin"/>
            </w:r>
            <w:r w:rsidR="001530BF">
              <w:rPr>
                <w:noProof/>
                <w:webHidden/>
              </w:rPr>
              <w:instrText xml:space="preserve"> PAGEREF _Toc8207715 \h </w:instrText>
            </w:r>
            <w:r w:rsidR="001530BF">
              <w:rPr>
                <w:noProof/>
                <w:webHidden/>
              </w:rPr>
            </w:r>
            <w:r w:rsidR="001530BF">
              <w:rPr>
                <w:noProof/>
                <w:webHidden/>
              </w:rPr>
              <w:fldChar w:fldCharType="separate"/>
            </w:r>
            <w:r w:rsidR="001F0BA1">
              <w:rPr>
                <w:noProof/>
                <w:webHidden/>
              </w:rPr>
              <w:t>133</w:t>
            </w:r>
            <w:r w:rsidR="001530BF">
              <w:rPr>
                <w:noProof/>
                <w:webHidden/>
              </w:rPr>
              <w:fldChar w:fldCharType="end"/>
            </w:r>
          </w:hyperlink>
        </w:p>
        <w:p w14:paraId="644364E6" w14:textId="3E24E3A8" w:rsidR="001530BF" w:rsidRDefault="000C066C">
          <w:pPr>
            <w:pStyle w:val="TOC1"/>
            <w:tabs>
              <w:tab w:val="right" w:leader="dot" w:pos="9016"/>
            </w:tabs>
            <w:rPr>
              <w:noProof/>
            </w:rPr>
          </w:pPr>
          <w:hyperlink w:anchor="_Toc8207716" w:history="1">
            <w:r w:rsidR="001530BF" w:rsidRPr="00911906">
              <w:rPr>
                <w:rStyle w:val="Hyperlink"/>
                <w:noProof/>
              </w:rPr>
              <w:t>Appendix</w:t>
            </w:r>
            <w:r w:rsidR="001530BF">
              <w:rPr>
                <w:noProof/>
                <w:webHidden/>
              </w:rPr>
              <w:tab/>
            </w:r>
            <w:r w:rsidR="001530BF">
              <w:rPr>
                <w:noProof/>
                <w:webHidden/>
              </w:rPr>
              <w:fldChar w:fldCharType="begin"/>
            </w:r>
            <w:r w:rsidR="001530BF">
              <w:rPr>
                <w:noProof/>
                <w:webHidden/>
              </w:rPr>
              <w:instrText xml:space="preserve"> PAGEREF _Toc8207716 \h </w:instrText>
            </w:r>
            <w:r w:rsidR="001530BF">
              <w:rPr>
                <w:noProof/>
                <w:webHidden/>
              </w:rPr>
            </w:r>
            <w:r w:rsidR="001530BF">
              <w:rPr>
                <w:noProof/>
                <w:webHidden/>
              </w:rPr>
              <w:fldChar w:fldCharType="separate"/>
            </w:r>
            <w:r w:rsidR="001F0BA1">
              <w:rPr>
                <w:noProof/>
                <w:webHidden/>
              </w:rPr>
              <w:t>135</w:t>
            </w:r>
            <w:r w:rsidR="001530BF">
              <w:rPr>
                <w:noProof/>
                <w:webHidden/>
              </w:rPr>
              <w:fldChar w:fldCharType="end"/>
            </w:r>
          </w:hyperlink>
        </w:p>
        <w:p w14:paraId="0882C71D" w14:textId="000DEA16" w:rsidR="001530BF" w:rsidRDefault="000C066C">
          <w:pPr>
            <w:pStyle w:val="TOC2"/>
            <w:tabs>
              <w:tab w:val="right" w:leader="dot" w:pos="9016"/>
            </w:tabs>
            <w:rPr>
              <w:noProof/>
            </w:rPr>
          </w:pPr>
          <w:hyperlink w:anchor="_Toc8207717" w:history="1">
            <w:r w:rsidR="001530BF" w:rsidRPr="00911906">
              <w:rPr>
                <w:rStyle w:val="Hyperlink"/>
                <w:noProof/>
              </w:rPr>
              <w:t>Testing screenshots</w:t>
            </w:r>
            <w:r w:rsidR="001530BF">
              <w:rPr>
                <w:noProof/>
                <w:webHidden/>
              </w:rPr>
              <w:tab/>
            </w:r>
            <w:r w:rsidR="001530BF">
              <w:rPr>
                <w:noProof/>
                <w:webHidden/>
              </w:rPr>
              <w:fldChar w:fldCharType="begin"/>
            </w:r>
            <w:r w:rsidR="001530BF">
              <w:rPr>
                <w:noProof/>
                <w:webHidden/>
              </w:rPr>
              <w:instrText xml:space="preserve"> PAGEREF _Toc8207717 \h </w:instrText>
            </w:r>
            <w:r w:rsidR="001530BF">
              <w:rPr>
                <w:noProof/>
                <w:webHidden/>
              </w:rPr>
            </w:r>
            <w:r w:rsidR="001530BF">
              <w:rPr>
                <w:noProof/>
                <w:webHidden/>
              </w:rPr>
              <w:fldChar w:fldCharType="separate"/>
            </w:r>
            <w:r w:rsidR="001F0BA1">
              <w:rPr>
                <w:noProof/>
                <w:webHidden/>
              </w:rPr>
              <w:t>135</w:t>
            </w:r>
            <w:r w:rsidR="001530BF">
              <w:rPr>
                <w:noProof/>
                <w:webHidden/>
              </w:rPr>
              <w:fldChar w:fldCharType="end"/>
            </w:r>
          </w:hyperlink>
        </w:p>
        <w:p w14:paraId="1C1D6B2B" w14:textId="34664210" w:rsidR="001530BF" w:rsidRDefault="000C066C">
          <w:pPr>
            <w:pStyle w:val="TOC2"/>
            <w:tabs>
              <w:tab w:val="right" w:leader="dot" w:pos="9016"/>
            </w:tabs>
            <w:rPr>
              <w:noProof/>
            </w:rPr>
          </w:pPr>
          <w:hyperlink w:anchor="_Toc8207718" w:history="1">
            <w:r w:rsidR="001530BF" w:rsidRPr="00911906">
              <w:rPr>
                <w:rStyle w:val="Hyperlink"/>
                <w:noProof/>
              </w:rPr>
              <w:t>Adjacency List Structure</w:t>
            </w:r>
            <w:r w:rsidR="001530BF">
              <w:rPr>
                <w:noProof/>
                <w:webHidden/>
              </w:rPr>
              <w:tab/>
            </w:r>
            <w:r w:rsidR="001530BF">
              <w:rPr>
                <w:noProof/>
                <w:webHidden/>
              </w:rPr>
              <w:fldChar w:fldCharType="begin"/>
            </w:r>
            <w:r w:rsidR="001530BF">
              <w:rPr>
                <w:noProof/>
                <w:webHidden/>
              </w:rPr>
              <w:instrText xml:space="preserve"> PAGEREF _Toc8207718 \h </w:instrText>
            </w:r>
            <w:r w:rsidR="001530BF">
              <w:rPr>
                <w:noProof/>
                <w:webHidden/>
              </w:rPr>
            </w:r>
            <w:r w:rsidR="001530BF">
              <w:rPr>
                <w:noProof/>
                <w:webHidden/>
              </w:rPr>
              <w:fldChar w:fldCharType="separate"/>
            </w:r>
            <w:r w:rsidR="001F0BA1">
              <w:rPr>
                <w:noProof/>
                <w:webHidden/>
              </w:rPr>
              <w:t>171</w:t>
            </w:r>
            <w:r w:rsidR="001530BF">
              <w:rPr>
                <w:noProof/>
                <w:webHidden/>
              </w:rPr>
              <w:fldChar w:fldCharType="end"/>
            </w:r>
          </w:hyperlink>
        </w:p>
        <w:p w14:paraId="2FA51CF9" w14:textId="14AE861A" w:rsidR="001530BF" w:rsidRDefault="000C066C">
          <w:pPr>
            <w:pStyle w:val="TOC2"/>
            <w:tabs>
              <w:tab w:val="right" w:leader="dot" w:pos="9016"/>
            </w:tabs>
            <w:rPr>
              <w:noProof/>
            </w:rPr>
          </w:pPr>
          <w:hyperlink w:anchor="_Toc8207719" w:history="1">
            <w:r w:rsidR="001530BF" w:rsidRPr="00911906">
              <w:rPr>
                <w:rStyle w:val="Hyperlink"/>
                <w:noProof/>
              </w:rPr>
              <w:t>Example Bridge File</w:t>
            </w:r>
            <w:r w:rsidR="001530BF">
              <w:rPr>
                <w:noProof/>
                <w:webHidden/>
              </w:rPr>
              <w:tab/>
            </w:r>
            <w:r w:rsidR="001530BF">
              <w:rPr>
                <w:noProof/>
                <w:webHidden/>
              </w:rPr>
              <w:fldChar w:fldCharType="begin"/>
            </w:r>
            <w:r w:rsidR="001530BF">
              <w:rPr>
                <w:noProof/>
                <w:webHidden/>
              </w:rPr>
              <w:instrText xml:space="preserve"> PAGEREF _Toc8207719 \h </w:instrText>
            </w:r>
            <w:r w:rsidR="001530BF">
              <w:rPr>
                <w:noProof/>
                <w:webHidden/>
              </w:rPr>
            </w:r>
            <w:r w:rsidR="001530BF">
              <w:rPr>
                <w:noProof/>
                <w:webHidden/>
              </w:rPr>
              <w:fldChar w:fldCharType="separate"/>
            </w:r>
            <w:r w:rsidR="001F0BA1">
              <w:rPr>
                <w:noProof/>
                <w:webHidden/>
              </w:rPr>
              <w:t>172</w:t>
            </w:r>
            <w:r w:rsidR="001530BF">
              <w:rPr>
                <w:noProof/>
                <w:webHidden/>
              </w:rPr>
              <w:fldChar w:fldCharType="end"/>
            </w:r>
          </w:hyperlink>
        </w:p>
        <w:p w14:paraId="6C5559D1" w14:textId="76945F37" w:rsidR="001530BF" w:rsidRDefault="000C066C">
          <w:pPr>
            <w:pStyle w:val="TOC2"/>
            <w:tabs>
              <w:tab w:val="right" w:leader="dot" w:pos="9016"/>
            </w:tabs>
            <w:rPr>
              <w:noProof/>
            </w:rPr>
          </w:pPr>
          <w:hyperlink w:anchor="_Toc8207720" w:history="1">
            <w:r w:rsidR="001530BF" w:rsidRPr="00911906">
              <w:rPr>
                <w:rStyle w:val="Hyperlink"/>
                <w:noProof/>
              </w:rPr>
              <w:t>References</w:t>
            </w:r>
            <w:r w:rsidR="001530BF">
              <w:rPr>
                <w:noProof/>
                <w:webHidden/>
              </w:rPr>
              <w:tab/>
            </w:r>
            <w:r w:rsidR="001530BF">
              <w:rPr>
                <w:noProof/>
                <w:webHidden/>
              </w:rPr>
              <w:fldChar w:fldCharType="begin"/>
            </w:r>
            <w:r w:rsidR="001530BF">
              <w:rPr>
                <w:noProof/>
                <w:webHidden/>
              </w:rPr>
              <w:instrText xml:space="preserve"> PAGEREF _Toc8207720 \h </w:instrText>
            </w:r>
            <w:r w:rsidR="001530BF">
              <w:rPr>
                <w:noProof/>
                <w:webHidden/>
              </w:rPr>
            </w:r>
            <w:r w:rsidR="001530BF">
              <w:rPr>
                <w:noProof/>
                <w:webHidden/>
              </w:rPr>
              <w:fldChar w:fldCharType="separate"/>
            </w:r>
            <w:r w:rsidR="001F0BA1">
              <w:rPr>
                <w:noProof/>
                <w:webHidden/>
              </w:rPr>
              <w:t>173</w:t>
            </w:r>
            <w:r w:rsidR="001530BF">
              <w:rPr>
                <w:noProof/>
                <w:webHidden/>
              </w:rPr>
              <w:fldChar w:fldCharType="end"/>
            </w:r>
          </w:hyperlink>
        </w:p>
        <w:p w14:paraId="21638D35" w14:textId="1BB59B73" w:rsidR="001530BF" w:rsidRDefault="000C066C">
          <w:pPr>
            <w:pStyle w:val="TOC2"/>
            <w:tabs>
              <w:tab w:val="right" w:leader="dot" w:pos="9016"/>
            </w:tabs>
            <w:rPr>
              <w:noProof/>
            </w:rPr>
          </w:pPr>
          <w:hyperlink w:anchor="_Toc8207721" w:history="1">
            <w:r w:rsidR="001530BF" w:rsidRPr="00911906">
              <w:rPr>
                <w:rStyle w:val="Hyperlink"/>
                <w:noProof/>
              </w:rPr>
              <w:t>Source code</w:t>
            </w:r>
            <w:r w:rsidR="001530BF">
              <w:rPr>
                <w:noProof/>
                <w:webHidden/>
              </w:rPr>
              <w:tab/>
            </w:r>
            <w:r w:rsidR="001530BF">
              <w:rPr>
                <w:noProof/>
                <w:webHidden/>
              </w:rPr>
              <w:fldChar w:fldCharType="begin"/>
            </w:r>
            <w:r w:rsidR="001530BF">
              <w:rPr>
                <w:noProof/>
                <w:webHidden/>
              </w:rPr>
              <w:instrText xml:space="preserve"> PAGEREF _Toc8207721 \h </w:instrText>
            </w:r>
            <w:r w:rsidR="001530BF">
              <w:rPr>
                <w:noProof/>
                <w:webHidden/>
              </w:rPr>
            </w:r>
            <w:r w:rsidR="001530BF">
              <w:rPr>
                <w:noProof/>
                <w:webHidden/>
              </w:rPr>
              <w:fldChar w:fldCharType="separate"/>
            </w:r>
            <w:r w:rsidR="001F0BA1">
              <w:rPr>
                <w:noProof/>
                <w:webHidden/>
              </w:rPr>
              <w:t>174</w:t>
            </w:r>
            <w:r w:rsidR="001530BF">
              <w:rPr>
                <w:noProof/>
                <w:webHidden/>
              </w:rPr>
              <w:fldChar w:fldCharType="end"/>
            </w:r>
          </w:hyperlink>
        </w:p>
        <w:p w14:paraId="032CDB7C" w14:textId="6108AEB0" w:rsidR="001530BF" w:rsidRDefault="000C066C">
          <w:pPr>
            <w:pStyle w:val="TOC3"/>
            <w:tabs>
              <w:tab w:val="right" w:leader="dot" w:pos="9016"/>
            </w:tabs>
            <w:rPr>
              <w:noProof/>
            </w:rPr>
          </w:pPr>
          <w:hyperlink w:anchor="_Toc8207722" w:history="1">
            <w:r w:rsidR="001530BF" w:rsidRPr="00911906">
              <w:rPr>
                <w:rStyle w:val="Hyperlink"/>
                <w:noProof/>
              </w:rPr>
              <w:t>MAIN.py</w:t>
            </w:r>
            <w:r w:rsidR="001530BF">
              <w:rPr>
                <w:noProof/>
                <w:webHidden/>
              </w:rPr>
              <w:tab/>
            </w:r>
            <w:r w:rsidR="001530BF">
              <w:rPr>
                <w:noProof/>
                <w:webHidden/>
              </w:rPr>
              <w:fldChar w:fldCharType="begin"/>
            </w:r>
            <w:r w:rsidR="001530BF">
              <w:rPr>
                <w:noProof/>
                <w:webHidden/>
              </w:rPr>
              <w:instrText xml:space="preserve"> PAGEREF _Toc8207722 \h </w:instrText>
            </w:r>
            <w:r w:rsidR="001530BF">
              <w:rPr>
                <w:noProof/>
                <w:webHidden/>
              </w:rPr>
            </w:r>
            <w:r w:rsidR="001530BF">
              <w:rPr>
                <w:noProof/>
                <w:webHidden/>
              </w:rPr>
              <w:fldChar w:fldCharType="separate"/>
            </w:r>
            <w:r w:rsidR="001F0BA1">
              <w:rPr>
                <w:noProof/>
                <w:webHidden/>
              </w:rPr>
              <w:t>174</w:t>
            </w:r>
            <w:r w:rsidR="001530BF">
              <w:rPr>
                <w:noProof/>
                <w:webHidden/>
              </w:rPr>
              <w:fldChar w:fldCharType="end"/>
            </w:r>
          </w:hyperlink>
        </w:p>
        <w:p w14:paraId="6AECE47C" w14:textId="38153536" w:rsidR="001530BF" w:rsidRDefault="000C066C">
          <w:pPr>
            <w:pStyle w:val="TOC3"/>
            <w:tabs>
              <w:tab w:val="right" w:leader="dot" w:pos="9016"/>
            </w:tabs>
            <w:rPr>
              <w:noProof/>
            </w:rPr>
          </w:pPr>
          <w:hyperlink w:anchor="_Toc8207723" w:history="1">
            <w:r w:rsidR="001530BF" w:rsidRPr="00911906">
              <w:rPr>
                <w:rStyle w:val="Hyperlink"/>
                <w:noProof/>
              </w:rPr>
              <w:t>Classes.py</w:t>
            </w:r>
            <w:r w:rsidR="001530BF">
              <w:rPr>
                <w:noProof/>
                <w:webHidden/>
              </w:rPr>
              <w:tab/>
            </w:r>
            <w:r w:rsidR="001530BF">
              <w:rPr>
                <w:noProof/>
                <w:webHidden/>
              </w:rPr>
              <w:fldChar w:fldCharType="begin"/>
            </w:r>
            <w:r w:rsidR="001530BF">
              <w:rPr>
                <w:noProof/>
                <w:webHidden/>
              </w:rPr>
              <w:instrText xml:space="preserve"> PAGEREF _Toc8207723 \h </w:instrText>
            </w:r>
            <w:r w:rsidR="001530BF">
              <w:rPr>
                <w:noProof/>
                <w:webHidden/>
              </w:rPr>
            </w:r>
            <w:r w:rsidR="001530BF">
              <w:rPr>
                <w:noProof/>
                <w:webHidden/>
              </w:rPr>
              <w:fldChar w:fldCharType="separate"/>
            </w:r>
            <w:r w:rsidR="001F0BA1">
              <w:rPr>
                <w:noProof/>
                <w:webHidden/>
              </w:rPr>
              <w:t>189</w:t>
            </w:r>
            <w:r w:rsidR="001530BF">
              <w:rPr>
                <w:noProof/>
                <w:webHidden/>
              </w:rPr>
              <w:fldChar w:fldCharType="end"/>
            </w:r>
          </w:hyperlink>
        </w:p>
        <w:p w14:paraId="1D064AFC" w14:textId="48FFA769" w:rsidR="001530BF" w:rsidRDefault="000C066C">
          <w:pPr>
            <w:pStyle w:val="TOC3"/>
            <w:tabs>
              <w:tab w:val="right" w:leader="dot" w:pos="9016"/>
            </w:tabs>
            <w:rPr>
              <w:noProof/>
            </w:rPr>
          </w:pPr>
          <w:hyperlink w:anchor="_Toc8207724" w:history="1">
            <w:r w:rsidR="001530BF" w:rsidRPr="00911906">
              <w:rPr>
                <w:rStyle w:val="Hyperlink"/>
                <w:noProof/>
              </w:rPr>
              <w:t>Build.py</w:t>
            </w:r>
            <w:r w:rsidR="001530BF">
              <w:rPr>
                <w:noProof/>
                <w:webHidden/>
              </w:rPr>
              <w:tab/>
            </w:r>
            <w:r w:rsidR="001530BF">
              <w:rPr>
                <w:noProof/>
                <w:webHidden/>
              </w:rPr>
              <w:fldChar w:fldCharType="begin"/>
            </w:r>
            <w:r w:rsidR="001530BF">
              <w:rPr>
                <w:noProof/>
                <w:webHidden/>
              </w:rPr>
              <w:instrText xml:space="preserve"> PAGEREF _Toc8207724 \h </w:instrText>
            </w:r>
            <w:r w:rsidR="001530BF">
              <w:rPr>
                <w:noProof/>
                <w:webHidden/>
              </w:rPr>
            </w:r>
            <w:r w:rsidR="001530BF">
              <w:rPr>
                <w:noProof/>
                <w:webHidden/>
              </w:rPr>
              <w:fldChar w:fldCharType="separate"/>
            </w:r>
            <w:r w:rsidR="001F0BA1">
              <w:rPr>
                <w:noProof/>
                <w:webHidden/>
              </w:rPr>
              <w:t>206</w:t>
            </w:r>
            <w:r w:rsidR="001530BF">
              <w:rPr>
                <w:noProof/>
                <w:webHidden/>
              </w:rPr>
              <w:fldChar w:fldCharType="end"/>
            </w:r>
          </w:hyperlink>
        </w:p>
        <w:p w14:paraId="1577592D" w14:textId="58D7CAD1" w:rsidR="001530BF" w:rsidRDefault="000C066C">
          <w:pPr>
            <w:pStyle w:val="TOC3"/>
            <w:tabs>
              <w:tab w:val="right" w:leader="dot" w:pos="9016"/>
            </w:tabs>
            <w:rPr>
              <w:noProof/>
            </w:rPr>
          </w:pPr>
          <w:hyperlink w:anchor="_Toc8207725" w:history="1">
            <w:r w:rsidR="001530BF" w:rsidRPr="00911906">
              <w:rPr>
                <w:rStyle w:val="Hyperlink"/>
                <w:rFonts w:cs="Courier New"/>
                <w:noProof/>
              </w:rPr>
              <w:t>T</w:t>
            </w:r>
            <w:r w:rsidR="001530BF" w:rsidRPr="00911906">
              <w:rPr>
                <w:rStyle w:val="Hyperlink"/>
                <w:noProof/>
              </w:rPr>
              <w:t>est.py</w:t>
            </w:r>
            <w:r w:rsidR="001530BF">
              <w:rPr>
                <w:noProof/>
                <w:webHidden/>
              </w:rPr>
              <w:tab/>
            </w:r>
            <w:r w:rsidR="001530BF">
              <w:rPr>
                <w:noProof/>
                <w:webHidden/>
              </w:rPr>
              <w:fldChar w:fldCharType="begin"/>
            </w:r>
            <w:r w:rsidR="001530BF">
              <w:rPr>
                <w:noProof/>
                <w:webHidden/>
              </w:rPr>
              <w:instrText xml:space="preserve"> PAGEREF _Toc8207725 \h </w:instrText>
            </w:r>
            <w:r w:rsidR="001530BF">
              <w:rPr>
                <w:noProof/>
                <w:webHidden/>
              </w:rPr>
            </w:r>
            <w:r w:rsidR="001530BF">
              <w:rPr>
                <w:noProof/>
                <w:webHidden/>
              </w:rPr>
              <w:fldChar w:fldCharType="separate"/>
            </w:r>
            <w:r w:rsidR="001F0BA1">
              <w:rPr>
                <w:noProof/>
                <w:webHidden/>
              </w:rPr>
              <w:t>212</w:t>
            </w:r>
            <w:r w:rsidR="001530BF">
              <w:rPr>
                <w:noProof/>
                <w:webHidden/>
              </w:rPr>
              <w:fldChar w:fldCharType="end"/>
            </w:r>
          </w:hyperlink>
        </w:p>
        <w:p w14:paraId="1EA4CC98" w14:textId="4FBD0EA9" w:rsidR="001530BF" w:rsidRDefault="000C066C">
          <w:pPr>
            <w:pStyle w:val="TOC3"/>
            <w:tabs>
              <w:tab w:val="right" w:leader="dot" w:pos="9016"/>
            </w:tabs>
            <w:rPr>
              <w:noProof/>
            </w:rPr>
          </w:pPr>
          <w:hyperlink w:anchor="_Toc8207726" w:history="1">
            <w:r w:rsidR="001530BF" w:rsidRPr="00911906">
              <w:rPr>
                <w:rStyle w:val="Hyperlink"/>
                <w:rFonts w:cs="Courier New"/>
                <w:noProof/>
              </w:rPr>
              <w:t>BridgeData</w:t>
            </w:r>
            <w:r w:rsidR="001530BF" w:rsidRPr="00911906">
              <w:rPr>
                <w:rStyle w:val="Hyperlink"/>
                <w:noProof/>
              </w:rPr>
              <w:t>.py</w:t>
            </w:r>
            <w:r w:rsidR="001530BF">
              <w:rPr>
                <w:noProof/>
                <w:webHidden/>
              </w:rPr>
              <w:tab/>
            </w:r>
            <w:r w:rsidR="001530BF">
              <w:rPr>
                <w:noProof/>
                <w:webHidden/>
              </w:rPr>
              <w:fldChar w:fldCharType="begin"/>
            </w:r>
            <w:r w:rsidR="001530BF">
              <w:rPr>
                <w:noProof/>
                <w:webHidden/>
              </w:rPr>
              <w:instrText xml:space="preserve"> PAGEREF _Toc8207726 \h </w:instrText>
            </w:r>
            <w:r w:rsidR="001530BF">
              <w:rPr>
                <w:noProof/>
                <w:webHidden/>
              </w:rPr>
            </w:r>
            <w:r w:rsidR="001530BF">
              <w:rPr>
                <w:noProof/>
                <w:webHidden/>
              </w:rPr>
              <w:fldChar w:fldCharType="separate"/>
            </w:r>
            <w:r w:rsidR="001F0BA1">
              <w:rPr>
                <w:noProof/>
                <w:webHidden/>
              </w:rPr>
              <w:t>217</w:t>
            </w:r>
            <w:r w:rsidR="001530BF">
              <w:rPr>
                <w:noProof/>
                <w:webHidden/>
              </w:rPr>
              <w:fldChar w:fldCharType="end"/>
            </w:r>
          </w:hyperlink>
        </w:p>
        <w:p w14:paraId="3349B45E" w14:textId="433188ED" w:rsidR="001530BF" w:rsidRDefault="000C066C">
          <w:pPr>
            <w:pStyle w:val="TOC3"/>
            <w:tabs>
              <w:tab w:val="right" w:leader="dot" w:pos="9016"/>
            </w:tabs>
            <w:rPr>
              <w:noProof/>
            </w:rPr>
          </w:pPr>
          <w:hyperlink w:anchor="_Toc8207727" w:history="1">
            <w:r w:rsidR="001530BF" w:rsidRPr="00911906">
              <w:rPr>
                <w:rStyle w:val="Hyperlink"/>
                <w:rFonts w:cs="Courier New"/>
                <w:noProof/>
              </w:rPr>
              <w:t>Save</w:t>
            </w:r>
            <w:r w:rsidR="001530BF" w:rsidRPr="00911906">
              <w:rPr>
                <w:rStyle w:val="Hyperlink"/>
                <w:noProof/>
              </w:rPr>
              <w:t>.py</w:t>
            </w:r>
            <w:r w:rsidR="001530BF">
              <w:rPr>
                <w:noProof/>
                <w:webHidden/>
              </w:rPr>
              <w:tab/>
            </w:r>
            <w:r w:rsidR="001530BF">
              <w:rPr>
                <w:noProof/>
                <w:webHidden/>
              </w:rPr>
              <w:fldChar w:fldCharType="begin"/>
            </w:r>
            <w:r w:rsidR="001530BF">
              <w:rPr>
                <w:noProof/>
                <w:webHidden/>
              </w:rPr>
              <w:instrText xml:space="preserve"> PAGEREF _Toc8207727 \h </w:instrText>
            </w:r>
            <w:r w:rsidR="001530BF">
              <w:rPr>
                <w:noProof/>
                <w:webHidden/>
              </w:rPr>
            </w:r>
            <w:r w:rsidR="001530BF">
              <w:rPr>
                <w:noProof/>
                <w:webHidden/>
              </w:rPr>
              <w:fldChar w:fldCharType="separate"/>
            </w:r>
            <w:r w:rsidR="001F0BA1">
              <w:rPr>
                <w:noProof/>
                <w:webHidden/>
              </w:rPr>
              <w:t>221</w:t>
            </w:r>
            <w:r w:rsidR="001530BF">
              <w:rPr>
                <w:noProof/>
                <w:webHidden/>
              </w:rPr>
              <w:fldChar w:fldCharType="end"/>
            </w:r>
          </w:hyperlink>
        </w:p>
        <w:p w14:paraId="2D994920" w14:textId="750777EB" w:rsidR="001530BF" w:rsidRDefault="000C066C">
          <w:pPr>
            <w:pStyle w:val="TOC3"/>
            <w:tabs>
              <w:tab w:val="right" w:leader="dot" w:pos="9016"/>
            </w:tabs>
            <w:rPr>
              <w:noProof/>
            </w:rPr>
          </w:pPr>
          <w:hyperlink w:anchor="_Toc8207728" w:history="1">
            <w:r w:rsidR="001530BF" w:rsidRPr="00911906">
              <w:rPr>
                <w:rStyle w:val="Hyperlink"/>
                <w:rFonts w:cs="Courier New"/>
                <w:noProof/>
              </w:rPr>
              <w:t>Graphics</w:t>
            </w:r>
            <w:r w:rsidR="001530BF" w:rsidRPr="00911906">
              <w:rPr>
                <w:rStyle w:val="Hyperlink"/>
                <w:noProof/>
              </w:rPr>
              <w:t>.py</w:t>
            </w:r>
            <w:r w:rsidR="001530BF">
              <w:rPr>
                <w:noProof/>
                <w:webHidden/>
              </w:rPr>
              <w:tab/>
            </w:r>
            <w:r w:rsidR="001530BF">
              <w:rPr>
                <w:noProof/>
                <w:webHidden/>
              </w:rPr>
              <w:fldChar w:fldCharType="begin"/>
            </w:r>
            <w:r w:rsidR="001530BF">
              <w:rPr>
                <w:noProof/>
                <w:webHidden/>
              </w:rPr>
              <w:instrText xml:space="preserve"> PAGEREF _Toc8207728 \h </w:instrText>
            </w:r>
            <w:r w:rsidR="001530BF">
              <w:rPr>
                <w:noProof/>
                <w:webHidden/>
              </w:rPr>
            </w:r>
            <w:r w:rsidR="001530BF">
              <w:rPr>
                <w:noProof/>
                <w:webHidden/>
              </w:rPr>
              <w:fldChar w:fldCharType="separate"/>
            </w:r>
            <w:r w:rsidR="001F0BA1">
              <w:rPr>
                <w:noProof/>
                <w:webHidden/>
              </w:rPr>
              <w:t>225</w:t>
            </w:r>
            <w:r w:rsidR="001530BF">
              <w:rPr>
                <w:noProof/>
                <w:webHidden/>
              </w:rPr>
              <w:fldChar w:fldCharType="end"/>
            </w:r>
          </w:hyperlink>
        </w:p>
        <w:p w14:paraId="7F5EE811" w14:textId="0E00D2F4" w:rsidR="00116449" w:rsidRDefault="00C25FB3">
          <w:r>
            <w:rPr>
              <w:b/>
              <w:bCs/>
              <w:noProof/>
              <w:lang w:val="en-US"/>
            </w:rPr>
            <w:fldChar w:fldCharType="end"/>
          </w:r>
        </w:p>
      </w:sdtContent>
    </w:sdt>
    <w:p w14:paraId="64061391" w14:textId="77777777" w:rsidR="00111132" w:rsidRDefault="00111132" w:rsidP="00111132">
      <w:pPr>
        <w:tabs>
          <w:tab w:val="center" w:pos="4513"/>
        </w:tabs>
        <w:jc w:val="center"/>
      </w:pPr>
    </w:p>
    <w:p w14:paraId="76F9CC48" w14:textId="57D3663D" w:rsidR="00116449" w:rsidRDefault="00116449" w:rsidP="00111132">
      <w:pPr>
        <w:tabs>
          <w:tab w:val="center" w:pos="4513"/>
        </w:tabs>
      </w:pPr>
      <w:r w:rsidRPr="00111132">
        <w:br w:type="page"/>
      </w:r>
      <w:r w:rsidR="00111132">
        <w:lastRenderedPageBreak/>
        <w:tab/>
      </w:r>
    </w:p>
    <w:p w14:paraId="681EECF3" w14:textId="77777777" w:rsidR="00111132" w:rsidRDefault="00116449" w:rsidP="00116449">
      <w:pPr>
        <w:pStyle w:val="Heading1"/>
      </w:pPr>
      <w:bookmarkStart w:id="0" w:name="_Toc8207609"/>
      <w:r>
        <w:t>Analysis</w:t>
      </w:r>
      <w:bookmarkEnd w:id="0"/>
    </w:p>
    <w:p w14:paraId="05751DCB" w14:textId="77777777" w:rsidR="00116449" w:rsidRDefault="00116449" w:rsidP="00116449">
      <w:pPr>
        <w:pStyle w:val="Heading2"/>
      </w:pPr>
      <w:bookmarkStart w:id="1" w:name="_Toc8207610"/>
      <w:r>
        <w:t>Project outline</w:t>
      </w:r>
      <w:bookmarkEnd w:id="1"/>
    </w:p>
    <w:p w14:paraId="79049D5B" w14:textId="77777777" w:rsidR="00782C17" w:rsidRPr="00782C17" w:rsidRDefault="00782C17" w:rsidP="00782C17">
      <w:pPr>
        <w:pStyle w:val="Heading3"/>
      </w:pPr>
      <w:bookmarkStart w:id="2" w:name="_Toc8207611"/>
      <w:r>
        <w:t>Objective</w:t>
      </w:r>
      <w:bookmarkEnd w:id="2"/>
    </w:p>
    <w:p w14:paraId="4D563972" w14:textId="77777777" w:rsidR="00A147A6" w:rsidRDefault="00116449" w:rsidP="00116449">
      <w:pPr>
        <w:rPr>
          <w:ins w:id="3" w:author="Kiran DARJI" w:date="2019-03-21T12:18:00Z"/>
        </w:rPr>
      </w:pPr>
      <w:r>
        <w:t>For this project I have chosen to create a bridge building simulation in which a user can construct a bridge across a gap, the bridge will be tested by vehicles of varying weights to test its strength</w:t>
      </w:r>
      <w:r w:rsidR="0048624F">
        <w:t xml:space="preserve"> and integrity. This project is inspired by the game </w:t>
      </w:r>
      <w:r w:rsidR="00CA598A">
        <w:t>“</w:t>
      </w:r>
      <w:r w:rsidR="0048624F">
        <w:t>Polybridge</w:t>
      </w:r>
      <w:r w:rsidR="00CA598A">
        <w:t>”</w:t>
      </w:r>
      <w:r w:rsidR="0048624F">
        <w:t xml:space="preserve"> by developers Dry Cactus, a game that involves giving the user obstructions and challenges to build their bridge on</w:t>
      </w:r>
      <w:r w:rsidR="0024033B">
        <w:t xml:space="preserve"> and around</w:t>
      </w:r>
      <w:r w:rsidR="0048624F">
        <w:t>, ultimately to allow a car to get from one side of a river to another</w:t>
      </w:r>
      <w:ins w:id="4" w:author="Kiran DARJI" w:date="2019-03-21T12:17:00Z">
        <w:r w:rsidR="00A147A6">
          <w:t>.</w:t>
        </w:r>
      </w:ins>
    </w:p>
    <w:p w14:paraId="6EE95771" w14:textId="77777777" w:rsidR="00A147A6" w:rsidRDefault="00A147A6" w:rsidP="00116449">
      <w:pPr>
        <w:rPr>
          <w:ins w:id="5" w:author="Kiran DARJI" w:date="2019-03-21T12:19:00Z"/>
        </w:rPr>
      </w:pPr>
      <w:ins w:id="6" w:author="Kiran DARJI" w:date="2019-03-21T12:18:00Z">
        <w:r>
          <w:rPr>
            <w:noProof/>
          </w:rPr>
          <w:drawing>
            <wp:inline distT="0" distB="0" distL="0" distR="0" wp14:anchorId="61549B4E" wp14:editId="10116C59">
              <wp:extent cx="4019550" cy="228972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024328" cy="2292445"/>
                      </a:xfrm>
                      <a:prstGeom prst="rect">
                        <a:avLst/>
                      </a:prstGeom>
                      <a:ln>
                        <a:noFill/>
                      </a:ln>
                      <a:extLst>
                        <a:ext uri="{53640926-AAD7-44D8-BBD7-CCE9431645EC}">
                          <a14:shadowObscured xmlns:a14="http://schemas.microsoft.com/office/drawing/2010/main"/>
                        </a:ext>
                      </a:extLst>
                    </pic:spPr>
                  </pic:pic>
                </a:graphicData>
              </a:graphic>
            </wp:inline>
          </w:drawing>
        </w:r>
      </w:ins>
    </w:p>
    <w:p w14:paraId="41159722" w14:textId="75F156E7" w:rsidR="00116449" w:rsidRDefault="00A147A6" w:rsidP="00116449">
      <w:ins w:id="7" w:author="Kiran DARJI" w:date="2019-03-21T12:19:00Z">
        <w:r w:rsidRPr="00A147A6">
          <w:t>http://polybridge.drycactus.com/</w:t>
        </w:r>
      </w:ins>
      <w:del w:id="8" w:author="Kiran DARJI" w:date="2019-03-21T12:17:00Z">
        <w:r w:rsidR="0048624F" w:rsidDel="00A147A6">
          <w:delText>.</w:delText>
        </w:r>
      </w:del>
    </w:p>
    <w:p w14:paraId="7453BC8E" w14:textId="77777777" w:rsidR="0048624F" w:rsidRDefault="0048624F" w:rsidP="0048624F">
      <w:pPr>
        <w:pStyle w:val="Heading3"/>
      </w:pPr>
      <w:bookmarkStart w:id="9" w:name="_Toc8207612"/>
      <w:r>
        <w:t>Target audience</w:t>
      </w:r>
      <w:bookmarkEnd w:id="9"/>
    </w:p>
    <w:p w14:paraId="4B757F2F" w14:textId="572A714A" w:rsidR="0048624F" w:rsidRDefault="0048624F" w:rsidP="0048624F">
      <w:r>
        <w:t>The target audience for a program like this will be teenagers who have an interest in engineering and want to understand the basics of building a stable structure that will experience heavy weights</w:t>
      </w:r>
      <w:ins w:id="10" w:author="Kiran DARJI" w:date="2019-03-21T12:12:00Z">
        <w:r w:rsidR="00A147A6">
          <w:t>; the maths involved in resolving forces within the bridge is similar to what students have to calculate in mechanics and physics</w:t>
        </w:r>
      </w:ins>
      <w:r>
        <w:t>.</w:t>
      </w:r>
      <w:ins w:id="11" w:author="Kiran DARJI" w:date="2019-03-21T12:12:00Z">
        <w:r w:rsidR="00A147A6">
          <w:t xml:space="preserve"> This program will also be usable by teachers who can presen</w:t>
        </w:r>
      </w:ins>
      <w:ins w:id="12" w:author="Kiran DARJI" w:date="2019-03-21T12:13:00Z">
        <w:r w:rsidR="00A147A6">
          <w:t>t different problems or bridges to students</w:t>
        </w:r>
      </w:ins>
    </w:p>
    <w:p w14:paraId="759D019E" w14:textId="77777777" w:rsidR="009F5FD8" w:rsidRDefault="009F5FD8" w:rsidP="009F5FD8">
      <w:pPr>
        <w:pStyle w:val="Heading2"/>
      </w:pPr>
      <w:bookmarkStart w:id="13" w:name="_Toc8207613"/>
      <w:r>
        <w:t xml:space="preserve">Research </w:t>
      </w:r>
      <w:bookmarkEnd w:id="13"/>
    </w:p>
    <w:p w14:paraId="2353F88C" w14:textId="77777777" w:rsidR="009F5FD8" w:rsidRDefault="009F5FD8" w:rsidP="009F5FD8">
      <w:pPr>
        <w:pStyle w:val="Heading3"/>
      </w:pPr>
      <w:bookmarkStart w:id="14" w:name="_Toc8207614"/>
      <w:r>
        <w:t>Programming language and physics libraries</w:t>
      </w:r>
      <w:bookmarkEnd w:id="14"/>
    </w:p>
    <w:p w14:paraId="6772C6EF" w14:textId="77777777" w:rsidR="0024033B" w:rsidRDefault="0024033B" w:rsidP="0024033B">
      <w:pPr>
        <w:pStyle w:val="Heading4"/>
      </w:pPr>
      <w:r>
        <w:t>C++</w:t>
      </w:r>
    </w:p>
    <w:p w14:paraId="3946A1E1" w14:textId="5064F5F5" w:rsidR="0024033B" w:rsidRDefault="0024033B" w:rsidP="0024033B">
      <w:r>
        <w:t>C++ is a very suitable language for this project due to its physics library Box2D</w:t>
      </w:r>
      <w:r w:rsidR="00CA598A">
        <w:t xml:space="preserve">. </w:t>
      </w:r>
      <w:r w:rsidR="009531BB">
        <w:t>The g</w:t>
      </w:r>
      <w:r w:rsidR="00CA598A">
        <w:t>ame this project is inspired by, “Polybridge” is built using Box2d; this library is commonly used, as is C++, this can allow for an easy distribution of the program once it is available.  C++ was built as an extension to C to include object orientation, because these extensions were built onto a pre-</w:t>
      </w:r>
      <w:r w:rsidR="00411FBC">
        <w:t>existing</w:t>
      </w:r>
      <w:r w:rsidR="00CA598A">
        <w:t xml:space="preserve"> language, this language is harder to understand and use. This project will rely heavily on object orientated principles thus making this issue a large negative of C++.</w:t>
      </w:r>
    </w:p>
    <w:p w14:paraId="65BD1385" w14:textId="77777777" w:rsidR="00411FBC" w:rsidRDefault="00411FBC" w:rsidP="00411FBC">
      <w:pPr>
        <w:pStyle w:val="Heading4"/>
      </w:pPr>
      <w:r>
        <w:t>Python</w:t>
      </w:r>
    </w:p>
    <w:p w14:paraId="152086D3" w14:textId="5BF64820" w:rsidR="007A710D" w:rsidRDefault="00411FBC">
      <w:pPr>
        <w:rPr>
          <w:ins w:id="15" w:author="Kiran DARJI" w:date="2019-03-22T14:44:00Z"/>
        </w:rPr>
        <w:pPrChange w:id="16" w:author="Kiran DARJI" w:date="2019-03-22T14:44:00Z">
          <w:pPr>
            <w:pStyle w:val="Heading4"/>
          </w:pPr>
        </w:pPrChange>
      </w:pPr>
      <w:r>
        <w:t>Box2D has a Python binding</w:t>
      </w:r>
      <w:r w:rsidR="00C25FB3">
        <w:t xml:space="preserve"> called PyBox2D. This library provides the same </w:t>
      </w:r>
      <w:r w:rsidR="00971FB8">
        <w:t>functions</w:t>
      </w:r>
      <w:r w:rsidR="00C25FB3">
        <w:t xml:space="preserve"> as Box2D, however PyBox2D is not a widely used library and it is old, making it difficult </w:t>
      </w:r>
      <w:r w:rsidR="00BA3DF1">
        <w:t xml:space="preserve">to download. Python provides many other libraries, PyBox2D </w:t>
      </w:r>
      <w:r w:rsidR="00337A24">
        <w:t xml:space="preserve">has an integrated test bed GUI, however the graphics are basic and there are many options to change the simulation, to </w:t>
      </w:r>
      <w:del w:id="17" w:author="Kiran DARJI" w:date="2019-03-22T14:08:00Z">
        <w:r w:rsidR="00337A24" w:rsidDel="006412AA">
          <w:delText>incapsulate</w:delText>
        </w:r>
      </w:del>
      <w:ins w:id="18" w:author="Kiran DARJI" w:date="2019-03-22T14:08:00Z">
        <w:r w:rsidR="006412AA">
          <w:t>encapsulate</w:t>
        </w:r>
      </w:ins>
      <w:r w:rsidR="00337A24">
        <w:t xml:space="preserve"> this I would need to use </w:t>
      </w:r>
      <w:r w:rsidR="00337A24">
        <w:lastRenderedPageBreak/>
        <w:t>Pygame to create a bright and colourful GUI that hides the intricacies of PyBox2D</w:t>
      </w:r>
      <w:r w:rsidR="00BA3DF1">
        <w:t>.</w:t>
      </w:r>
      <w:ins w:id="19" w:author="Kiran DARJI" w:date="2019-03-22T14:31:00Z">
        <w:r w:rsidR="007A710D">
          <w:t xml:space="preserve"> P</w:t>
        </w:r>
      </w:ins>
      <w:ins w:id="20" w:author="Kiran DARJI" w:date="2019-03-22T14:34:00Z">
        <w:r w:rsidR="007A710D">
          <w:t xml:space="preserve">ython supports object orientation, the downside to using </w:t>
        </w:r>
      </w:ins>
      <w:ins w:id="21" w:author="Kiran DARJI" w:date="2019-03-22T14:35:00Z">
        <w:r w:rsidR="007A710D">
          <w:t>python</w:t>
        </w:r>
      </w:ins>
      <w:ins w:id="22" w:author="Kiran DARJI" w:date="2019-03-22T14:34:00Z">
        <w:r w:rsidR="007A710D">
          <w:t xml:space="preserve"> </w:t>
        </w:r>
      </w:ins>
      <w:ins w:id="23" w:author="Kiran DARJI" w:date="2019-03-22T14:35:00Z">
        <w:r w:rsidR="007A710D">
          <w:t xml:space="preserve">OOP is that you cannot create interfaces </w:t>
        </w:r>
      </w:ins>
      <w:ins w:id="24" w:author="Kiran DARJI" w:date="2019-03-22T14:36:00Z">
        <w:r w:rsidR="007A710D">
          <w:t>however python supports mul</w:t>
        </w:r>
      </w:ins>
      <w:ins w:id="25" w:author="Kiran DARJI" w:date="2019-03-22T14:37:00Z">
        <w:r w:rsidR="007A710D">
          <w:t>tiple inheritance which can be used instead.</w:t>
        </w:r>
      </w:ins>
      <w:ins w:id="26" w:author="Kiran DARJI" w:date="2019-03-22T14:47:00Z">
        <w:r w:rsidR="00067854">
          <w:t xml:space="preserve"> Also all variables in python are publicly accessible,</w:t>
        </w:r>
      </w:ins>
      <w:ins w:id="27" w:author="Kiran DARJI" w:date="2019-03-22T14:48:00Z">
        <w:r w:rsidR="00067854">
          <w:t xml:space="preserve"> however I will design the algorithm as if </w:t>
        </w:r>
      </w:ins>
      <w:ins w:id="28" w:author="Kiran DARJI" w:date="2019-03-22T14:49:00Z">
        <w:r w:rsidR="00067854">
          <w:t>variables</w:t>
        </w:r>
      </w:ins>
      <w:ins w:id="29" w:author="Kiran DARJI" w:date="2019-03-22T14:48:00Z">
        <w:r w:rsidR="00067854">
          <w:t xml:space="preserve"> and attributes were required to be passed.</w:t>
        </w:r>
      </w:ins>
    </w:p>
    <w:p w14:paraId="5B926B90" w14:textId="212EA299" w:rsidR="00A147A6" w:rsidRDefault="00A147A6">
      <w:pPr>
        <w:pStyle w:val="Heading4"/>
        <w:rPr>
          <w:ins w:id="30" w:author="Kiran DARJI" w:date="2019-03-21T12:23:00Z"/>
        </w:rPr>
      </w:pPr>
      <w:ins w:id="31" w:author="Kiran DARJI" w:date="2019-03-21T12:23:00Z">
        <w:r>
          <w:t>JavaScript</w:t>
        </w:r>
      </w:ins>
    </w:p>
    <w:p w14:paraId="73F31FEE" w14:textId="49E066E1" w:rsidR="00A147A6" w:rsidRPr="001F0BA1" w:rsidRDefault="006412AA">
      <w:pPr>
        <w:rPr>
          <w:ins w:id="32" w:author="Kiran DARJI" w:date="2019-03-21T12:23:00Z"/>
        </w:rPr>
        <w:pPrChange w:id="33" w:author="Kiran DARJI" w:date="2019-03-21T12:23:00Z">
          <w:pPr>
            <w:pStyle w:val="Heading4"/>
          </w:pPr>
        </w:pPrChange>
      </w:pPr>
      <w:ins w:id="34" w:author="Kiran DARJI" w:date="2019-03-22T14:09:00Z">
        <w:r>
          <w:t>J</w:t>
        </w:r>
      </w:ins>
      <w:ins w:id="35" w:author="Kiran DARJI" w:date="2019-03-22T14:08:00Z">
        <w:r>
          <w:t>ava</w:t>
        </w:r>
      </w:ins>
      <w:ins w:id="36" w:author="Kiran DARJI" w:date="2019-03-22T14:09:00Z">
        <w:r>
          <w:t xml:space="preserve">Script is primarily used for web applications, it is a viable choice as a language if this project were to be implemented online. </w:t>
        </w:r>
      </w:ins>
      <w:ins w:id="37" w:author="Kiran DARJI" w:date="2019-03-22T14:10:00Z">
        <w:r>
          <w:t xml:space="preserve"> Making the program accessible online is a potential objective</w:t>
        </w:r>
      </w:ins>
      <w:ins w:id="38" w:author="Kiran DARJI" w:date="2019-03-22T14:13:00Z">
        <w:r>
          <w:t xml:space="preserve">, it would make it easier for users to access the program </w:t>
        </w:r>
      </w:ins>
      <w:ins w:id="39" w:author="Kiran DARJI" w:date="2019-03-22T14:15:00Z">
        <w:r>
          <w:t>wherever</w:t>
        </w:r>
      </w:ins>
      <w:ins w:id="40" w:author="Kiran DARJI" w:date="2019-03-22T14:13:00Z">
        <w:r>
          <w:t xml:space="preserve"> </w:t>
        </w:r>
      </w:ins>
      <w:ins w:id="41" w:author="Kiran DARJI" w:date="2019-03-22T14:15:00Z">
        <w:r>
          <w:t>they are</w:t>
        </w:r>
      </w:ins>
      <w:ins w:id="42" w:author="Kiran DARJI" w:date="2019-03-22T14:23:00Z">
        <w:r>
          <w:t xml:space="preserve">. </w:t>
        </w:r>
      </w:ins>
      <w:ins w:id="43" w:author="Kiran DARJI" w:date="2019-03-22T14:25:00Z">
        <w:r w:rsidR="007971ED">
          <w:t>It is possible to implement object orientated programming principles within JavaScript</w:t>
        </w:r>
      </w:ins>
      <w:ins w:id="44" w:author="Kiran DARJI" w:date="2019-03-22T14:26:00Z">
        <w:r w:rsidR="007971ED">
          <w:t xml:space="preserve"> however the inheritance is not implemented </w:t>
        </w:r>
      </w:ins>
      <w:ins w:id="45" w:author="Kiran DARJI" w:date="2019-03-22T14:27:00Z">
        <w:r w:rsidR="007971ED">
          <w:t>classically</w:t>
        </w:r>
      </w:ins>
      <w:ins w:id="46" w:author="Kiran DARJI" w:date="2019-03-22T14:26:00Z">
        <w:r w:rsidR="007971ED">
          <w:t xml:space="preserve"> which will be required in this project.</w:t>
        </w:r>
      </w:ins>
    </w:p>
    <w:p w14:paraId="3AA2FA4F" w14:textId="77777777" w:rsidR="00A147A6" w:rsidDel="00932330" w:rsidRDefault="00A147A6" w:rsidP="00411FBC">
      <w:pPr>
        <w:rPr>
          <w:del w:id="47" w:author="Kiran DARJI" w:date="2019-03-25T09:12:00Z"/>
        </w:rPr>
      </w:pPr>
    </w:p>
    <w:p w14:paraId="7D9B8FDB" w14:textId="77777777" w:rsidR="00B27DDB" w:rsidRDefault="00B27DDB" w:rsidP="00411FBC"/>
    <w:p w14:paraId="0B122397" w14:textId="1F12057A" w:rsidR="00CD1CE0" w:rsidRPr="00971FB8" w:rsidRDefault="00BA3DF1">
      <w:r>
        <w:t xml:space="preserve">For </w:t>
      </w:r>
      <w:r w:rsidR="00B27DDB">
        <w:t>this project I have chosen</w:t>
      </w:r>
      <w:r>
        <w:t xml:space="preserve"> to use Python, it is the language I am most</w:t>
      </w:r>
      <w:r w:rsidR="00B27DDB">
        <w:t xml:space="preserve"> </w:t>
      </w:r>
      <w:r>
        <w:t>familiar with</w:t>
      </w:r>
      <w:r w:rsidR="004864FF">
        <w:t xml:space="preserve">, allowing me to focus on creating my algorithms rather than learning to use a language; </w:t>
      </w:r>
      <w:r w:rsidR="00971FB8">
        <w:t>it</w:t>
      </w:r>
      <w:r w:rsidR="004864FF">
        <w:t xml:space="preserve"> also</w:t>
      </w:r>
      <w:r w:rsidR="00971FB8">
        <w:t xml:space="preserve"> has many libraries which I can use to my advantage</w:t>
      </w:r>
      <w:r w:rsidR="00337A24">
        <w:t>.</w:t>
      </w:r>
      <w:r w:rsidR="00157259">
        <w:t xml:space="preserve"> I shall also use MySQL to access</w:t>
      </w:r>
      <w:r w:rsidR="00FF00C5">
        <w:t xml:space="preserve"> and edit</w:t>
      </w:r>
      <w:r w:rsidR="00157259">
        <w:t xml:space="preserve"> the database</w:t>
      </w:r>
      <w:r w:rsidR="00FF00C5">
        <w:t>.</w:t>
      </w:r>
      <w:r w:rsidR="00971FB8">
        <w:t xml:space="preserve"> </w:t>
      </w:r>
      <w:r w:rsidR="00CD1CE0">
        <w:br w:type="page"/>
      </w:r>
    </w:p>
    <w:p w14:paraId="51EC12D3" w14:textId="77777777" w:rsidR="009F5FD8" w:rsidRDefault="00CD1CE0" w:rsidP="009F5FD8">
      <w:pPr>
        <w:pStyle w:val="Heading2"/>
      </w:pPr>
      <w:bookmarkStart w:id="48" w:name="_Toc8207616"/>
      <w:r>
        <w:lastRenderedPageBreak/>
        <w:t>Objectives</w:t>
      </w:r>
      <w:bookmarkEnd w:id="48"/>
    </w:p>
    <w:p w14:paraId="689B009E" w14:textId="77777777" w:rsidR="00CD1CE0" w:rsidRDefault="00CD1CE0" w:rsidP="00CD1CE0">
      <w:pPr>
        <w:pStyle w:val="Heading3"/>
      </w:pPr>
      <w:bookmarkStart w:id="49" w:name="_Toc8207617"/>
      <w:r>
        <w:t>Target audience interview</w:t>
      </w:r>
      <w:bookmarkEnd w:id="49"/>
    </w:p>
    <w:p w14:paraId="1D7390AE" w14:textId="5BEF0944" w:rsidR="00CD1CE0" w:rsidRDefault="00CD1CE0" w:rsidP="00CD1CE0">
      <w:r>
        <w:t>To help make my program specific to user needs I have interviewed physics students</w:t>
      </w:r>
      <w:ins w:id="50" w:author="Kiran DARJI" w:date="2019-03-29T12:40:00Z">
        <w:r w:rsidR="004D19A1">
          <w:t xml:space="preserve"> and teachers</w:t>
        </w:r>
      </w:ins>
      <w:r>
        <w:t xml:space="preserve"> on what they would expect from such a program:</w:t>
      </w:r>
    </w:p>
    <w:p w14:paraId="75823089" w14:textId="77777777" w:rsidR="00CD1CE0" w:rsidRDefault="00CD1CE0" w:rsidP="00CD1CE0">
      <w:pPr>
        <w:pStyle w:val="Heading4"/>
      </w:pPr>
      <w:r>
        <w:t>Student 1</w:t>
      </w:r>
    </w:p>
    <w:p w14:paraId="1E8CE2FF" w14:textId="24356FA1" w:rsidR="00CD1CE0" w:rsidRDefault="00CD1CE0" w:rsidP="00AB3A66">
      <w:r>
        <w:t>“I want to see a variety of materials in the game to see how each one wi</w:t>
      </w:r>
      <w:r w:rsidR="00773B1F">
        <w:t>ll</w:t>
      </w:r>
      <w:r>
        <w:t xml:space="preserve"> affect the integrity of the structure</w:t>
      </w:r>
      <w:r w:rsidR="00AB3A66">
        <w:t>. How the bridge will withstand against a range of heavy vehicles.</w:t>
      </w:r>
      <w:r w:rsidR="00773B1F">
        <w:t xml:space="preserve"> I would like there to be clear instructions on how to use the game. I want the physics to be explained to me.</w:t>
      </w:r>
      <w:r>
        <w:t>”</w:t>
      </w:r>
    </w:p>
    <w:p w14:paraId="310836DA" w14:textId="2184A536" w:rsidR="00773B1F" w:rsidRDefault="00773B1F" w:rsidP="00773B1F">
      <w:pPr>
        <w:pStyle w:val="Heading4"/>
      </w:pPr>
      <w:r>
        <w:t>Student 2</w:t>
      </w:r>
    </w:p>
    <w:p w14:paraId="78C2DCFC" w14:textId="1EC508BB" w:rsidR="00773B1F" w:rsidRDefault="00773B1F" w:rsidP="00773B1F">
      <w:r>
        <w:t>“I would like to be able to build a bridge and test</w:t>
      </w:r>
      <w:r w:rsidR="00DF16DE">
        <w:t xml:space="preserve"> it</w:t>
      </w:r>
      <w:r>
        <w:t>, and visually see the resolving of the forces</w:t>
      </w:r>
      <w:r w:rsidR="00022FE5">
        <w:t>.</w:t>
      </w:r>
      <w:r>
        <w:t>”</w:t>
      </w:r>
    </w:p>
    <w:p w14:paraId="43D958A1" w14:textId="1C57813C" w:rsidR="00773B1F" w:rsidRDefault="00773B1F" w:rsidP="00773B1F">
      <w:pPr>
        <w:pStyle w:val="Heading4"/>
      </w:pPr>
      <w:r>
        <w:t>Student 3</w:t>
      </w:r>
    </w:p>
    <w:p w14:paraId="6405A08E" w14:textId="50407C32" w:rsidR="00773B1F" w:rsidRDefault="009E1945" w:rsidP="00773B1F">
      <w:r>
        <w:t>“It would be useful if there were a clear user interface in which you can drag and drop objects. It would be beneficial to see different terrains and how the environment will affect the shape of the bridge</w:t>
      </w:r>
      <w:r w:rsidR="00022FE5">
        <w:t>.</w:t>
      </w:r>
      <w:r>
        <w:t>”</w:t>
      </w:r>
    </w:p>
    <w:p w14:paraId="36155FB0" w14:textId="1685BD8E" w:rsidR="009E1945" w:rsidRDefault="009E1945" w:rsidP="009E1945">
      <w:pPr>
        <w:pStyle w:val="Heading4"/>
      </w:pPr>
      <w:r>
        <w:t>Student 4</w:t>
      </w:r>
    </w:p>
    <w:p w14:paraId="23C59F1E" w14:textId="19BF6B77" w:rsidR="009E1945" w:rsidRDefault="009E1945" w:rsidP="009E1945">
      <w:r>
        <w:t>“</w:t>
      </w:r>
      <w:r w:rsidR="00022FE5">
        <w:t>I would like to be able to crash things into the bridge, such as dropping boulders on it or firing projectiles, testing the integrity of a variety of materials in a selection of different environments.</w:t>
      </w:r>
      <w:r>
        <w:t>”</w:t>
      </w:r>
    </w:p>
    <w:p w14:paraId="5F8A780A" w14:textId="7E5B31CB" w:rsidR="00022FE5" w:rsidRDefault="00022FE5" w:rsidP="00022FE5">
      <w:pPr>
        <w:pStyle w:val="Heading4"/>
      </w:pPr>
      <w:r>
        <w:t>Student 5</w:t>
      </w:r>
    </w:p>
    <w:p w14:paraId="0B923FB2" w14:textId="7D170477" w:rsidR="00022FE5" w:rsidRDefault="00022FE5" w:rsidP="00022FE5">
      <w:r>
        <w:t>“</w:t>
      </w:r>
      <w:r w:rsidR="00EB0BE7">
        <w:t>I would expect to see the material density their respective forces to be considered in the program. I would also like there to be comprehensible guidance within the program.</w:t>
      </w:r>
      <w:r>
        <w:t>”</w:t>
      </w:r>
    </w:p>
    <w:p w14:paraId="771355CB" w14:textId="6ACFB7D0" w:rsidR="00EB0BE7" w:rsidRDefault="00EB0BE7" w:rsidP="00EB0BE7">
      <w:pPr>
        <w:pStyle w:val="Heading4"/>
      </w:pPr>
      <w:r>
        <w:t>Student 6</w:t>
      </w:r>
    </w:p>
    <w:p w14:paraId="3DCBA9D6" w14:textId="128968ED" w:rsidR="00EB0BE7" w:rsidRDefault="00EB0BE7" w:rsidP="00EB0BE7">
      <w:pPr>
        <w:spacing w:line="240" w:lineRule="auto"/>
      </w:pPr>
      <w:r>
        <w:t>“I would expect to be able to see the effects that different vehicles will have on the bridge and how the bridge will react to these forces to give a good representation it would give in the real world.”</w:t>
      </w:r>
    </w:p>
    <w:p w14:paraId="3C8B153A" w14:textId="2F18571C" w:rsidR="00E271B7" w:rsidRDefault="00E271B7" w:rsidP="00E271B7">
      <w:pPr>
        <w:pStyle w:val="Heading4"/>
      </w:pPr>
      <w:r>
        <w:t>Student 7</w:t>
      </w:r>
    </w:p>
    <w:p w14:paraId="53D2A9A2" w14:textId="73C072FF" w:rsidR="00E271B7" w:rsidRDefault="00E271B7" w:rsidP="00E271B7">
      <w:pPr>
        <w:rPr>
          <w:ins w:id="51" w:author="Kiran DARJI" w:date="2019-03-29T12:40:00Z"/>
        </w:rPr>
      </w:pPr>
      <w:r>
        <w:t xml:space="preserve">“I would like to see an option to select what materials I wish to use to </w:t>
      </w:r>
      <w:r w:rsidR="00D54A82">
        <w:t>build</w:t>
      </w:r>
      <w:r>
        <w:t>, I want to be able to able change the colour of the materials.”</w:t>
      </w:r>
    </w:p>
    <w:p w14:paraId="3908A676" w14:textId="79E292E0" w:rsidR="004D19A1" w:rsidRDefault="004D19A1">
      <w:pPr>
        <w:pStyle w:val="Heading4"/>
        <w:rPr>
          <w:ins w:id="52" w:author="Kiran DARJI" w:date="2019-03-29T12:40:00Z"/>
        </w:rPr>
        <w:pPrChange w:id="53" w:author="Kiran DARJI" w:date="2019-03-29T12:41:00Z">
          <w:pPr/>
        </w:pPrChange>
      </w:pPr>
      <w:ins w:id="54" w:author="Kiran DARJI" w:date="2019-03-29T12:40:00Z">
        <w:r>
          <w:t>Teacher 1</w:t>
        </w:r>
      </w:ins>
    </w:p>
    <w:p w14:paraId="042986E7" w14:textId="3EFAB76F" w:rsidR="004D19A1" w:rsidRDefault="004D19A1">
      <w:pPr>
        <w:rPr>
          <w:ins w:id="55" w:author="Kiran DARJI" w:date="2019-03-29T12:42:00Z"/>
        </w:rPr>
      </w:pPr>
      <w:ins w:id="56" w:author="Kiran DARJI" w:date="2019-03-29T12:41:00Z">
        <w:r>
          <w:t xml:space="preserve">“Often when trying to access materials online the internet fails, I would like it if such an application </w:t>
        </w:r>
      </w:ins>
      <w:ins w:id="57" w:author="Kiran DARJI" w:date="2019-03-29T12:42:00Z">
        <w:r>
          <w:t>would b</w:t>
        </w:r>
      </w:ins>
      <w:ins w:id="58" w:author="Kiran DARJI" w:date="2019-03-29T12:41:00Z">
        <w:r>
          <w:t xml:space="preserve">e </w:t>
        </w:r>
      </w:ins>
      <w:ins w:id="59" w:author="Kiran DARJI" w:date="2019-03-29T12:42:00Z">
        <w:r>
          <w:t>available</w:t>
        </w:r>
      </w:ins>
      <w:ins w:id="60" w:author="Kiran DARJI" w:date="2019-03-29T12:41:00Z">
        <w:r>
          <w:t xml:space="preserve"> </w:t>
        </w:r>
      </w:ins>
      <w:ins w:id="61" w:author="Kiran DARJI" w:date="2019-03-29T12:42:00Z">
        <w:r>
          <w:t>offline.</w:t>
        </w:r>
      </w:ins>
      <w:ins w:id="62" w:author="Kiran DARJI" w:date="2019-03-29T12:41:00Z">
        <w:r>
          <w:t>”</w:t>
        </w:r>
      </w:ins>
    </w:p>
    <w:p w14:paraId="1450BAA1" w14:textId="0A01E439" w:rsidR="004D19A1" w:rsidRDefault="004D19A1" w:rsidP="004D19A1">
      <w:pPr>
        <w:pStyle w:val="Heading4"/>
        <w:rPr>
          <w:ins w:id="63" w:author="Kiran DARJI" w:date="2019-03-29T12:42:00Z"/>
        </w:rPr>
      </w:pPr>
      <w:ins w:id="64" w:author="Kiran DARJI" w:date="2019-03-29T12:42:00Z">
        <w:r>
          <w:t>Teacher 2</w:t>
        </w:r>
      </w:ins>
    </w:p>
    <w:p w14:paraId="335BF298" w14:textId="4CF7DB7C" w:rsidR="004D19A1" w:rsidRPr="004D19A1" w:rsidRDefault="004D19A1">
      <w:ins w:id="65" w:author="Kiran DARJI" w:date="2019-03-29T12:42:00Z">
        <w:r>
          <w:t xml:space="preserve">“I would expect the ability to save bridges, </w:t>
        </w:r>
      </w:ins>
      <w:ins w:id="66" w:author="Kiran DARJI" w:date="2019-03-29T12:43:00Z">
        <w:r>
          <w:t>I</w:t>
        </w:r>
      </w:ins>
      <w:ins w:id="67" w:author="Kiran DARJI" w:date="2019-03-29T12:42:00Z">
        <w:r>
          <w:t xml:space="preserve"> </w:t>
        </w:r>
      </w:ins>
      <w:ins w:id="68" w:author="Kiran DARJI" w:date="2019-03-29T12:43:00Z">
        <w:r>
          <w:t>could set up an example before class, save it, then load during class</w:t>
        </w:r>
      </w:ins>
      <w:ins w:id="69" w:author="Kiran DARJI" w:date="2019-03-29T12:45:00Z">
        <w:r w:rsidR="00F97236">
          <w:t>.</w:t>
        </w:r>
      </w:ins>
      <w:ins w:id="70" w:author="Kiran DARJI" w:date="2019-03-29T12:49:00Z">
        <w:r w:rsidR="00F97236">
          <w:t xml:space="preserve"> Via email or by other method I would like to share the bridges I have built or access other peoples bridges.</w:t>
        </w:r>
      </w:ins>
      <w:ins w:id="71" w:author="Kiran DARJI" w:date="2019-03-29T12:42:00Z">
        <w:r>
          <w:t>”</w:t>
        </w:r>
      </w:ins>
    </w:p>
    <w:p w14:paraId="0723B01A" w14:textId="78A02ADF" w:rsidR="00D54A82" w:rsidRDefault="00D54A82" w:rsidP="00D54A82">
      <w:pPr>
        <w:pStyle w:val="Heading4"/>
      </w:pPr>
      <w:r>
        <w:t>Summary</w:t>
      </w:r>
      <w:r w:rsidR="00157259">
        <w:t>/User Needs</w:t>
      </w:r>
    </w:p>
    <w:p w14:paraId="25E64D0C" w14:textId="52B61DA2" w:rsidR="00D54A82" w:rsidRPr="00D54A82" w:rsidDel="00F97236" w:rsidRDefault="00D54A82" w:rsidP="00D54A82">
      <w:pPr>
        <w:rPr>
          <w:del w:id="72" w:author="Kiran DARJI" w:date="2019-03-29T12:49:00Z"/>
        </w:rPr>
      </w:pPr>
      <w:r>
        <w:t xml:space="preserve">Most students expected a substantial amount of variation in the game, such as different vehicles or materials to use. They also expect to receive </w:t>
      </w:r>
      <w:del w:id="73" w:author="Kiran DARJI" w:date="2019-03-29T12:45:00Z">
        <w:r w:rsidDel="00F97236">
          <w:delText>feed back</w:delText>
        </w:r>
      </w:del>
      <w:ins w:id="74" w:author="Kiran DARJI" w:date="2019-03-29T12:45:00Z">
        <w:r w:rsidR="00F97236">
          <w:t>feedback</w:t>
        </w:r>
      </w:ins>
      <w:r>
        <w:t xml:space="preserve"> on how the bridge has been affected what areas need to be strengthened. Some students commented on clear instructions for playing the games, and for the physics behind it to be explained.</w:t>
      </w:r>
      <w:ins w:id="75" w:author="Kiran DARJI" w:date="2019-03-29T12:47:00Z">
        <w:r w:rsidR="00F97236">
          <w:t xml:space="preserve"> Teachers were mainly concerned about having access to the </w:t>
        </w:r>
      </w:ins>
      <w:ins w:id="76" w:author="Kiran DARJI" w:date="2019-03-29T12:48:00Z">
        <w:r w:rsidR="00F97236">
          <w:t>application</w:t>
        </w:r>
      </w:ins>
      <w:ins w:id="77" w:author="Kiran DARJI" w:date="2019-03-29T12:47:00Z">
        <w:r w:rsidR="00F97236">
          <w:t xml:space="preserve"> </w:t>
        </w:r>
      </w:ins>
      <w:ins w:id="78" w:author="Kiran DARJI" w:date="2019-03-29T12:48:00Z">
        <w:r w:rsidR="00F97236">
          <w:t>in lesson time, it should be accessible offline and details about a bridge should be saved.</w:t>
        </w:r>
      </w:ins>
    </w:p>
    <w:p w14:paraId="1DED016B" w14:textId="77777777" w:rsidR="00CD1CE0" w:rsidRPr="00CD1CE0" w:rsidRDefault="00CD1CE0" w:rsidP="00AB3A66"/>
    <w:p w14:paraId="258CFEA7" w14:textId="77777777" w:rsidR="00BA09B0" w:rsidRDefault="00BA09B0">
      <w:pPr>
        <w:rPr>
          <w:rFonts w:asciiTheme="majorHAnsi" w:eastAsiaTheme="majorEastAsia" w:hAnsiTheme="majorHAnsi" w:cstheme="majorBidi"/>
          <w:color w:val="1F4D78" w:themeColor="accent1" w:themeShade="7F"/>
          <w:sz w:val="24"/>
          <w:szCs w:val="24"/>
        </w:rPr>
      </w:pPr>
      <w:r>
        <w:br w:type="page"/>
      </w:r>
    </w:p>
    <w:p w14:paraId="285C22DD" w14:textId="7EB3680D" w:rsidR="00CD1CE0" w:rsidRDefault="00CD1CE0" w:rsidP="00CD1CE0">
      <w:pPr>
        <w:pStyle w:val="Heading3"/>
      </w:pPr>
      <w:bookmarkStart w:id="79" w:name="_Toc8207618"/>
      <w:r>
        <w:lastRenderedPageBreak/>
        <w:t>SMART criteria</w:t>
      </w:r>
      <w:bookmarkStart w:id="80" w:name="_GoBack"/>
      <w:bookmarkEnd w:id="80"/>
      <w:ins w:id="81" w:author="Kiran DARJI" w:date="2019-03-29T12:53:00Z">
        <w:r w:rsidR="006519F7">
          <w:t xml:space="preserve"> – user needs</w:t>
        </w:r>
      </w:ins>
      <w:bookmarkEnd w:id="79"/>
    </w:p>
    <w:p w14:paraId="7CE7F729" w14:textId="77777777" w:rsidR="00040091" w:rsidRDefault="00040091" w:rsidP="00040091">
      <w:pPr>
        <w:pStyle w:val="ListParagraph"/>
        <w:numPr>
          <w:ilvl w:val="0"/>
          <w:numId w:val="6"/>
        </w:numPr>
      </w:pPr>
      <w:r>
        <w:t>When the program is first turned on the user will be presented with a menu.</w:t>
      </w:r>
    </w:p>
    <w:p w14:paraId="6A01E0D8" w14:textId="5826049C" w:rsidR="00040091" w:rsidRDefault="00040091" w:rsidP="00040091">
      <w:pPr>
        <w:pStyle w:val="ListParagraph"/>
        <w:numPr>
          <w:ilvl w:val="1"/>
          <w:numId w:val="6"/>
        </w:numPr>
      </w:pPr>
      <w:r>
        <w:t xml:space="preserve">The first option is to log on; the user will be asked to enter their username and password, if any details are incorrect the user will be </w:t>
      </w:r>
      <w:r w:rsidR="00C459BE">
        <w:t>alerted,</w:t>
      </w:r>
      <w:r>
        <w:t xml:space="preserve"> and they will have to re-enter their details.</w:t>
      </w:r>
    </w:p>
    <w:p w14:paraId="651BAF89" w14:textId="77777777" w:rsidR="00040091" w:rsidRDefault="00040091" w:rsidP="00040091">
      <w:pPr>
        <w:pStyle w:val="ListParagraph"/>
        <w:numPr>
          <w:ilvl w:val="1"/>
          <w:numId w:val="6"/>
        </w:numPr>
      </w:pPr>
      <w:r>
        <w:t>The second option is to register; the user will be required to enter their name, email and desired username and password, the password will have a second box to check the password is correct. If the username or email is already taken or the passwords do not match the user will have to re-enter their details or alter them appropriately.</w:t>
      </w:r>
    </w:p>
    <w:p w14:paraId="7229F847" w14:textId="77777777" w:rsidR="00040091" w:rsidRDefault="00040091" w:rsidP="00040091">
      <w:pPr>
        <w:pStyle w:val="ListParagraph"/>
        <w:numPr>
          <w:ilvl w:val="1"/>
          <w:numId w:val="6"/>
        </w:numPr>
      </w:pPr>
      <w:r>
        <w:t>The third option is to quit the game, this will simply leave stop the program from running.</w:t>
      </w:r>
    </w:p>
    <w:p w14:paraId="4F26B002" w14:textId="77777777" w:rsidR="00040091" w:rsidRDefault="00040091" w:rsidP="00040091">
      <w:pPr>
        <w:pStyle w:val="ListParagraph"/>
        <w:numPr>
          <w:ilvl w:val="0"/>
          <w:numId w:val="6"/>
        </w:numPr>
      </w:pPr>
      <w:r>
        <w:t>Once logged on the user will be presented with a further 3 options.</w:t>
      </w:r>
    </w:p>
    <w:p w14:paraId="1A3B0C14" w14:textId="77777777" w:rsidR="00040091" w:rsidRDefault="00040091" w:rsidP="00040091">
      <w:pPr>
        <w:pStyle w:val="ListParagraph"/>
        <w:numPr>
          <w:ilvl w:val="1"/>
          <w:numId w:val="6"/>
        </w:numPr>
      </w:pPr>
      <w:r>
        <w:t>The first option named “Start” will take the user to a further menu (explained in Smart Criteria 3).</w:t>
      </w:r>
    </w:p>
    <w:p w14:paraId="664B1C74" w14:textId="77777777" w:rsidR="00040091" w:rsidRDefault="00040091" w:rsidP="00040091">
      <w:pPr>
        <w:pStyle w:val="ListParagraph"/>
        <w:numPr>
          <w:ilvl w:val="1"/>
          <w:numId w:val="6"/>
        </w:numPr>
      </w:pPr>
      <w:r>
        <w:t>The second option will show the user what the objective of the game is and how to play the game.</w:t>
      </w:r>
    </w:p>
    <w:p w14:paraId="6A8F6907" w14:textId="77777777" w:rsidR="00040091" w:rsidRDefault="00040091" w:rsidP="00040091">
      <w:pPr>
        <w:pStyle w:val="ListParagraph"/>
        <w:numPr>
          <w:ilvl w:val="1"/>
          <w:numId w:val="6"/>
        </w:numPr>
      </w:pPr>
      <w:r>
        <w:t>The third option will log the user out taking them back to the first menu.</w:t>
      </w:r>
    </w:p>
    <w:p w14:paraId="1ABD180C" w14:textId="77777777" w:rsidR="00040091" w:rsidRDefault="00040091" w:rsidP="00040091">
      <w:pPr>
        <w:pStyle w:val="ListParagraph"/>
        <w:numPr>
          <w:ilvl w:val="0"/>
          <w:numId w:val="6"/>
        </w:numPr>
      </w:pPr>
      <w:r>
        <w:t>After the “Start” option is selected the user will be displayed with a further menu.</w:t>
      </w:r>
    </w:p>
    <w:p w14:paraId="63504A6A" w14:textId="77777777" w:rsidR="00040091" w:rsidRDefault="00040091" w:rsidP="00040091">
      <w:pPr>
        <w:pStyle w:val="ListParagraph"/>
        <w:numPr>
          <w:ilvl w:val="1"/>
          <w:numId w:val="6"/>
        </w:numPr>
      </w:pPr>
      <w:r>
        <w:t>The first option will be to create a new bridge: the user will be given a series of options to select the difficulty and shape of the land they will be building on.</w:t>
      </w:r>
    </w:p>
    <w:p w14:paraId="1A43BE58" w14:textId="77777777" w:rsidR="00040091" w:rsidRDefault="00040091" w:rsidP="00040091">
      <w:pPr>
        <w:pStyle w:val="ListParagraph"/>
        <w:numPr>
          <w:ilvl w:val="1"/>
          <w:numId w:val="6"/>
        </w:numPr>
      </w:pPr>
      <w:r>
        <w:t>The second option will give users access to their previously built bridges so they can either edit them or test them.</w:t>
      </w:r>
    </w:p>
    <w:p w14:paraId="33E9F6C8" w14:textId="77777777" w:rsidR="00040091" w:rsidRDefault="00040091" w:rsidP="00040091">
      <w:pPr>
        <w:pStyle w:val="ListParagraph"/>
        <w:numPr>
          <w:ilvl w:val="1"/>
          <w:numId w:val="6"/>
        </w:numPr>
      </w:pPr>
      <w:r>
        <w:t>The third option will simply return the user to the previous menu.</w:t>
      </w:r>
    </w:p>
    <w:p w14:paraId="31AD3511" w14:textId="77777777" w:rsidR="00040091" w:rsidRDefault="00040091" w:rsidP="00040091">
      <w:pPr>
        <w:pStyle w:val="ListParagraph"/>
        <w:numPr>
          <w:ilvl w:val="0"/>
          <w:numId w:val="6"/>
        </w:numPr>
      </w:pPr>
      <w:r>
        <w:t>The user will be able to build on the landscape they have chosen.</w:t>
      </w:r>
    </w:p>
    <w:p w14:paraId="5CD9A1EB" w14:textId="77777777" w:rsidR="00040091" w:rsidRDefault="00040091" w:rsidP="00040091">
      <w:pPr>
        <w:pStyle w:val="ListParagraph"/>
        <w:numPr>
          <w:ilvl w:val="1"/>
          <w:numId w:val="6"/>
        </w:numPr>
      </w:pPr>
      <w:r>
        <w:t>The user will be able to select from a small variety of materials to build from, they will be able to select where they place their material on a grid</w:t>
      </w:r>
    </w:p>
    <w:p w14:paraId="24259EEC" w14:textId="77777777" w:rsidR="00040091" w:rsidRDefault="00040091" w:rsidP="00040091">
      <w:pPr>
        <w:pStyle w:val="ListParagraph"/>
        <w:numPr>
          <w:ilvl w:val="1"/>
          <w:numId w:val="6"/>
        </w:numPr>
      </w:pPr>
      <w:r>
        <w:t>The user will be able to undo the last build they made and delete any previous materials placed</w:t>
      </w:r>
    </w:p>
    <w:p w14:paraId="524E8273" w14:textId="77777777" w:rsidR="00040091" w:rsidRDefault="00040091" w:rsidP="00040091">
      <w:pPr>
        <w:pStyle w:val="ListParagraph"/>
        <w:numPr>
          <w:ilvl w:val="1"/>
          <w:numId w:val="6"/>
        </w:numPr>
      </w:pPr>
      <w:r>
        <w:t>The user will also be able to save their bridge (giving it a name if it already doesn’t already have one) and click a test button that takes them directly to the testing screen with their bridge</w:t>
      </w:r>
    </w:p>
    <w:p w14:paraId="28EF50E4" w14:textId="77777777" w:rsidR="00040091" w:rsidRDefault="00040091" w:rsidP="00040091">
      <w:pPr>
        <w:pStyle w:val="ListParagraph"/>
        <w:numPr>
          <w:ilvl w:val="0"/>
          <w:numId w:val="6"/>
        </w:numPr>
      </w:pPr>
      <w:r>
        <w:t>The user will be able to test their bridge</w:t>
      </w:r>
    </w:p>
    <w:p w14:paraId="7FFF0FDE" w14:textId="77777777" w:rsidR="00040091" w:rsidRDefault="00040091" w:rsidP="00040091">
      <w:pPr>
        <w:pStyle w:val="ListParagraph"/>
        <w:numPr>
          <w:ilvl w:val="1"/>
          <w:numId w:val="6"/>
        </w:numPr>
      </w:pPr>
      <w:r>
        <w:t>The user can choose from a small selection of vehicles to test their bridge with</w:t>
      </w:r>
    </w:p>
    <w:p w14:paraId="7710BE11" w14:textId="77777777" w:rsidR="00040091" w:rsidRDefault="00040091" w:rsidP="00040091">
      <w:pPr>
        <w:pStyle w:val="ListParagraph"/>
        <w:numPr>
          <w:ilvl w:val="1"/>
          <w:numId w:val="6"/>
        </w:numPr>
      </w:pPr>
      <w:r>
        <w:t>The vehicle will be user controlled</w:t>
      </w:r>
    </w:p>
    <w:p w14:paraId="58588D48" w14:textId="77777777" w:rsidR="00040091" w:rsidRDefault="00040091" w:rsidP="00040091">
      <w:pPr>
        <w:pStyle w:val="ListParagraph"/>
        <w:numPr>
          <w:ilvl w:val="1"/>
          <w:numId w:val="6"/>
        </w:numPr>
      </w:pPr>
      <w:r>
        <w:t>If the bridge breaks the user can return to the build menu to edit their bridge</w:t>
      </w:r>
    </w:p>
    <w:p w14:paraId="1561CD2B" w14:textId="24A62FD0" w:rsidR="00CF654D" w:rsidRDefault="00CF654D" w:rsidP="00040091"/>
    <w:p w14:paraId="71B24C94" w14:textId="77777777" w:rsidR="00D37DB0" w:rsidRPr="00D37DB0" w:rsidRDefault="00D37DB0" w:rsidP="00D37DB0"/>
    <w:p w14:paraId="7D00A049" w14:textId="77777777" w:rsidR="009A5F21" w:rsidRDefault="009A5F21">
      <w:pPr>
        <w:rPr>
          <w:rFonts w:asciiTheme="majorHAnsi" w:eastAsiaTheme="majorEastAsia" w:hAnsiTheme="majorHAnsi" w:cstheme="majorBidi"/>
          <w:color w:val="2E74B5" w:themeColor="accent1" w:themeShade="BF"/>
          <w:sz w:val="26"/>
          <w:szCs w:val="26"/>
        </w:rPr>
      </w:pPr>
      <w:r>
        <w:br w:type="page"/>
      </w:r>
    </w:p>
    <w:p w14:paraId="6030B0DE" w14:textId="125FB71D" w:rsidR="00EE5D0E" w:rsidRDefault="00EE5D0E" w:rsidP="00D4450D">
      <w:pPr>
        <w:pStyle w:val="Heading2"/>
      </w:pPr>
      <w:bookmarkStart w:id="82" w:name="_Toc8207619"/>
      <w:r>
        <w:lastRenderedPageBreak/>
        <w:t>Data flow diagrams</w:t>
      </w:r>
      <w:bookmarkEnd w:id="82"/>
    </w:p>
    <w:p w14:paraId="0438CEBC" w14:textId="131B581C" w:rsidR="009A5F21" w:rsidRDefault="009A5F21" w:rsidP="009A5F21">
      <w:r>
        <w:t>These data flow diagrams show when and where the database will be used</w:t>
      </w:r>
    </w:p>
    <w:p w14:paraId="1B0FEAD6" w14:textId="797455EA" w:rsidR="00D4450D" w:rsidRDefault="00D4450D" w:rsidP="00D4450D">
      <w:pPr>
        <w:pStyle w:val="Heading3"/>
      </w:pPr>
      <w:bookmarkStart w:id="83" w:name="_Toc8207620"/>
      <w:r>
        <w:t>Login</w:t>
      </w:r>
      <w:bookmarkEnd w:id="83"/>
    </w:p>
    <w:p w14:paraId="75C1C84D" w14:textId="7F084B32" w:rsidR="00D4450D" w:rsidDel="0068298E" w:rsidRDefault="00D4450D" w:rsidP="00D4450D">
      <w:pPr>
        <w:rPr>
          <w:ins w:id="84" w:author="D Stephenson" w:date="2019-03-21T11:54:00Z"/>
          <w:del w:id="85" w:author="Kiran DARJI" w:date="2019-03-29T12:54:00Z"/>
        </w:rPr>
      </w:pPr>
      <w:r>
        <w:rPr>
          <w:noProof/>
        </w:rPr>
        <w:drawing>
          <wp:inline distT="0" distB="0" distL="0" distR="0" wp14:anchorId="068FE931" wp14:editId="6B337779">
            <wp:extent cx="3939476" cy="9334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3981600" cy="943431"/>
                    </a:xfrm>
                    <a:prstGeom prst="rect">
                      <a:avLst/>
                    </a:prstGeom>
                    <a:ln>
                      <a:noFill/>
                    </a:ln>
                    <a:extLst>
                      <a:ext uri="{53640926-AAD7-44D8-BBD7-CCE9431645EC}">
                        <a14:shadowObscured xmlns:a14="http://schemas.microsoft.com/office/drawing/2010/main"/>
                      </a:ext>
                    </a:extLst>
                  </pic:spPr>
                </pic:pic>
              </a:graphicData>
            </a:graphic>
          </wp:inline>
        </w:drawing>
      </w:r>
    </w:p>
    <w:p w14:paraId="7C39A683" w14:textId="77777777" w:rsidR="00556097" w:rsidRDefault="00556097" w:rsidP="00D4450D"/>
    <w:p w14:paraId="65D506C8" w14:textId="1A2575BF" w:rsidR="00D4450D" w:rsidRDefault="00D4450D" w:rsidP="00D4450D">
      <w:pPr>
        <w:pStyle w:val="Heading3"/>
      </w:pPr>
      <w:bookmarkStart w:id="86" w:name="_Toc8207621"/>
      <w:r>
        <w:t>Register</w:t>
      </w:r>
      <w:bookmarkEnd w:id="86"/>
    </w:p>
    <w:p w14:paraId="45D8477E" w14:textId="3D762DF0" w:rsidR="00D4450D" w:rsidDel="0068298E" w:rsidRDefault="00D4450D" w:rsidP="00D4450D">
      <w:pPr>
        <w:rPr>
          <w:ins w:id="87" w:author="D Stephenson" w:date="2019-03-21T11:55:00Z"/>
          <w:del w:id="88" w:author="Kiran DARJI" w:date="2019-03-29T12:54:00Z"/>
        </w:rPr>
      </w:pPr>
      <w:r>
        <w:rPr>
          <w:noProof/>
        </w:rPr>
        <w:drawing>
          <wp:inline distT="0" distB="0" distL="0" distR="0" wp14:anchorId="09EEC26E" wp14:editId="37E3079C">
            <wp:extent cx="3810000" cy="1123267"/>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849699" cy="1134971"/>
                    </a:xfrm>
                    <a:prstGeom prst="rect">
                      <a:avLst/>
                    </a:prstGeom>
                    <a:ln>
                      <a:noFill/>
                    </a:ln>
                    <a:extLst>
                      <a:ext uri="{53640926-AAD7-44D8-BBD7-CCE9431645EC}">
                        <a14:shadowObscured xmlns:a14="http://schemas.microsoft.com/office/drawing/2010/main"/>
                      </a:ext>
                    </a:extLst>
                  </pic:spPr>
                </pic:pic>
              </a:graphicData>
            </a:graphic>
          </wp:inline>
        </w:drawing>
      </w:r>
    </w:p>
    <w:p w14:paraId="79CD1558" w14:textId="77777777" w:rsidR="00556097" w:rsidRDefault="00556097" w:rsidP="00D4450D"/>
    <w:p w14:paraId="67D4EFD2" w14:textId="15A56A9C" w:rsidR="00D4450D" w:rsidRDefault="00D4450D" w:rsidP="00D4450D">
      <w:pPr>
        <w:pStyle w:val="Heading3"/>
      </w:pPr>
      <w:bookmarkStart w:id="89" w:name="_Toc8207622"/>
      <w:r>
        <w:t>Building</w:t>
      </w:r>
      <w:bookmarkEnd w:id="89"/>
    </w:p>
    <w:p w14:paraId="4C2024FC" w14:textId="12F8996A" w:rsidR="00D4450D" w:rsidRDefault="00D4450D" w:rsidP="00D4450D">
      <w:r>
        <w:rPr>
          <w:noProof/>
        </w:rPr>
        <w:drawing>
          <wp:inline distT="0" distB="0" distL="0" distR="0" wp14:anchorId="4493D9C4" wp14:editId="5E4BBA2E">
            <wp:extent cx="3886200" cy="2318377"/>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3907880" cy="2331310"/>
                    </a:xfrm>
                    <a:prstGeom prst="rect">
                      <a:avLst/>
                    </a:prstGeom>
                    <a:ln>
                      <a:noFill/>
                    </a:ln>
                    <a:extLst>
                      <a:ext uri="{53640926-AAD7-44D8-BBD7-CCE9431645EC}">
                        <a14:shadowObscured xmlns:a14="http://schemas.microsoft.com/office/drawing/2010/main"/>
                      </a:ext>
                    </a:extLst>
                  </pic:spPr>
                </pic:pic>
              </a:graphicData>
            </a:graphic>
          </wp:inline>
        </w:drawing>
      </w:r>
    </w:p>
    <w:p w14:paraId="66223399" w14:textId="53B3CD88" w:rsidR="00D4450D" w:rsidRDefault="00D4450D" w:rsidP="00D4450D">
      <w:pPr>
        <w:pStyle w:val="Heading3"/>
      </w:pPr>
      <w:bookmarkStart w:id="90" w:name="_Toc8207623"/>
      <w:r>
        <w:t>Testing</w:t>
      </w:r>
      <w:bookmarkEnd w:id="90"/>
    </w:p>
    <w:p w14:paraId="69AD76B8" w14:textId="299FB071" w:rsidR="00D4450D" w:rsidRPr="00D4450D" w:rsidRDefault="00D4450D" w:rsidP="00D4450D">
      <w:r>
        <w:rPr>
          <w:noProof/>
        </w:rPr>
        <w:drawing>
          <wp:inline distT="0" distB="0" distL="0" distR="0" wp14:anchorId="6E40B73D" wp14:editId="5EB7352B">
            <wp:extent cx="3390900" cy="211380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15175" cy="2128940"/>
                    </a:xfrm>
                    <a:prstGeom prst="rect">
                      <a:avLst/>
                    </a:prstGeom>
                    <a:ln>
                      <a:noFill/>
                    </a:ln>
                    <a:extLst>
                      <a:ext uri="{53640926-AAD7-44D8-BBD7-CCE9431645EC}">
                        <a14:shadowObscured xmlns:a14="http://schemas.microsoft.com/office/drawing/2010/main"/>
                      </a:ext>
                    </a:extLst>
                  </pic:spPr>
                </pic:pic>
              </a:graphicData>
            </a:graphic>
          </wp:inline>
        </w:drawing>
      </w:r>
    </w:p>
    <w:p w14:paraId="26526E4A" w14:textId="11F9373B" w:rsidR="00157259" w:rsidRDefault="00157259" w:rsidP="00157259">
      <w:pPr>
        <w:pStyle w:val="Heading2"/>
      </w:pPr>
      <w:bookmarkStart w:id="91" w:name="_Toc8207624"/>
      <w:r>
        <w:t>Acceptable limitation</w:t>
      </w:r>
      <w:bookmarkEnd w:id="91"/>
    </w:p>
    <w:p w14:paraId="03E22C2D" w14:textId="283AA5A0" w:rsidR="00DD1107" w:rsidRDefault="00BD414C">
      <w:r>
        <w:t>An acceptable</w:t>
      </w:r>
      <w:r w:rsidR="004C03BE">
        <w:t xml:space="preserve"> limitation will be displaying the reaction force on a joint at any given time during testing</w:t>
      </w:r>
      <w:r w:rsidR="00BA2D0A">
        <w:t>, this is a part of the responsive feedback requested by some students</w:t>
      </w:r>
      <w:ins w:id="92" w:author="Kiran DARJI" w:date="2019-03-29T12:54:00Z">
        <w:r w:rsidR="0068298E">
          <w:t>.</w:t>
        </w:r>
      </w:ins>
      <w:del w:id="93" w:author="Kiran DARJI" w:date="2019-03-29T12:54:00Z">
        <w:r w:rsidDel="0068298E">
          <w:delText xml:space="preserve"> </w:delText>
        </w:r>
      </w:del>
      <w:r w:rsidR="00DD1107">
        <w:br w:type="page"/>
      </w:r>
    </w:p>
    <w:p w14:paraId="7940C36A" w14:textId="77777777" w:rsidR="00A26B43" w:rsidRDefault="00A26B43" w:rsidP="00A26B43">
      <w:pPr>
        <w:pStyle w:val="Heading1"/>
      </w:pPr>
      <w:bookmarkStart w:id="94" w:name="_Toc8207625"/>
      <w:r>
        <w:lastRenderedPageBreak/>
        <w:t>Design</w:t>
      </w:r>
      <w:bookmarkEnd w:id="94"/>
    </w:p>
    <w:p w14:paraId="4495BCC8" w14:textId="77777777" w:rsidR="00A26B43" w:rsidRDefault="00A26B43" w:rsidP="00A26B43">
      <w:pPr>
        <w:pStyle w:val="Heading2"/>
      </w:pPr>
      <w:bookmarkStart w:id="95" w:name="_Toc8207626"/>
      <w:r>
        <w:t>Hierarchy Diagram</w:t>
      </w:r>
      <w:bookmarkEnd w:id="95"/>
    </w:p>
    <w:p w14:paraId="3F78277D" w14:textId="77777777" w:rsidR="00A26B43" w:rsidRDefault="00A26B43" w:rsidP="00A26B43">
      <w:pPr>
        <w:pStyle w:val="Heading3"/>
      </w:pPr>
      <w:bookmarkStart w:id="96" w:name="_Toc8207627"/>
      <w:r>
        <w:t>SMART 1</w:t>
      </w:r>
      <w:bookmarkEnd w:id="96"/>
    </w:p>
    <w:p w14:paraId="7F8FB049" w14:textId="77777777" w:rsidR="00A26B43" w:rsidRDefault="00A26B43" w:rsidP="00A26B43">
      <w:r>
        <w:t>This shows the breakdown of what the user first sees of the game, they will be able to login or register if they have not already got a login, the user can also quit the game if they choose ending the game.</w:t>
      </w:r>
    </w:p>
    <w:p w14:paraId="466AE478" w14:textId="1C35CAFC" w:rsidR="00A26B43" w:rsidRDefault="00A26B43" w:rsidP="00A26B43">
      <w:r>
        <w:rPr>
          <w:noProof/>
        </w:rPr>
        <w:drawing>
          <wp:inline distT="0" distB="0" distL="0" distR="0" wp14:anchorId="54A4BB3A" wp14:editId="7CEC9C51">
            <wp:extent cx="5196840" cy="5844540"/>
            <wp:effectExtent l="0" t="0" r="3810"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196840" cy="5844540"/>
                    </a:xfrm>
                    <a:prstGeom prst="rect">
                      <a:avLst/>
                    </a:prstGeom>
                    <a:noFill/>
                    <a:ln>
                      <a:noFill/>
                    </a:ln>
                  </pic:spPr>
                </pic:pic>
              </a:graphicData>
            </a:graphic>
          </wp:inline>
        </w:drawing>
      </w:r>
    </w:p>
    <w:p w14:paraId="0DCBA47E" w14:textId="77777777" w:rsidR="00A26B43" w:rsidRDefault="00A26B43" w:rsidP="00A26B43">
      <w:r>
        <w:br w:type="page"/>
      </w:r>
    </w:p>
    <w:p w14:paraId="58722188" w14:textId="77777777" w:rsidR="00A26B43" w:rsidRDefault="00A26B43" w:rsidP="00A26B43">
      <w:pPr>
        <w:pStyle w:val="Heading3"/>
      </w:pPr>
      <w:bookmarkStart w:id="97" w:name="_Toc8207628"/>
      <w:r>
        <w:lastRenderedPageBreak/>
        <w:t>SMART 2</w:t>
      </w:r>
      <w:bookmarkEnd w:id="97"/>
    </w:p>
    <w:p w14:paraId="2D7D3B3E" w14:textId="77777777" w:rsidR="00A26B43" w:rsidRDefault="00A26B43" w:rsidP="00A26B43">
      <w:r>
        <w:t>This hierarchy diagram shows the breakdown of what the user sees after they login. Clicking start is expanded on the next hierarchy diagram and logging out takes the user back which is explained in the previous diagram.</w:t>
      </w:r>
    </w:p>
    <w:p w14:paraId="38569563" w14:textId="628A5B83" w:rsidR="00A26B43" w:rsidRDefault="00A26B43" w:rsidP="00A26B43">
      <w:r>
        <w:rPr>
          <w:noProof/>
        </w:rPr>
        <w:drawing>
          <wp:inline distT="0" distB="0" distL="0" distR="0" wp14:anchorId="4EAF812D" wp14:editId="2E3C836B">
            <wp:extent cx="3985260" cy="288798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3985260" cy="2887980"/>
                    </a:xfrm>
                    <a:prstGeom prst="rect">
                      <a:avLst/>
                    </a:prstGeom>
                    <a:noFill/>
                    <a:ln>
                      <a:noFill/>
                    </a:ln>
                  </pic:spPr>
                </pic:pic>
              </a:graphicData>
            </a:graphic>
          </wp:inline>
        </w:drawing>
      </w:r>
    </w:p>
    <w:p w14:paraId="6CADC4F6" w14:textId="77777777" w:rsidR="00A26B43" w:rsidRDefault="00A26B43" w:rsidP="00A26B43">
      <w:r>
        <w:br w:type="page"/>
      </w:r>
    </w:p>
    <w:p w14:paraId="616A14F1" w14:textId="77777777" w:rsidR="00A26B43" w:rsidRDefault="00A26B43" w:rsidP="00A26B43">
      <w:pPr>
        <w:pStyle w:val="Heading3"/>
      </w:pPr>
      <w:bookmarkStart w:id="98" w:name="_Toc8207629"/>
      <w:r>
        <w:lastRenderedPageBreak/>
        <w:t>SMART 3</w:t>
      </w:r>
      <w:bookmarkEnd w:id="98"/>
    </w:p>
    <w:p w14:paraId="3DB239E4" w14:textId="77777777" w:rsidR="00A26B43" w:rsidRDefault="00A26B43" w:rsidP="00A26B43">
      <w:r>
        <w:t>This diagram shows a complex collection of menus. It shows the choices the user will be given when they decide to create a new bridge or load previous ones.</w:t>
      </w:r>
    </w:p>
    <w:p w14:paraId="7963BF95" w14:textId="6FAFF4B6" w:rsidR="00A26B43" w:rsidRDefault="00A26B43" w:rsidP="00A26B43">
      <w:r>
        <w:rPr>
          <w:noProof/>
        </w:rPr>
        <w:drawing>
          <wp:inline distT="0" distB="0" distL="0" distR="0" wp14:anchorId="3DFB84C6" wp14:editId="2D7153FE">
            <wp:extent cx="5731510" cy="308610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1510" cy="3086100"/>
                    </a:xfrm>
                    <a:prstGeom prst="rect">
                      <a:avLst/>
                    </a:prstGeom>
                    <a:noFill/>
                    <a:ln>
                      <a:noFill/>
                    </a:ln>
                  </pic:spPr>
                </pic:pic>
              </a:graphicData>
            </a:graphic>
          </wp:inline>
        </w:drawing>
      </w:r>
    </w:p>
    <w:p w14:paraId="02B9BC95" w14:textId="77777777" w:rsidR="00A26B43" w:rsidRDefault="00A26B43" w:rsidP="00A26B43">
      <w:r>
        <w:br w:type="page"/>
      </w:r>
    </w:p>
    <w:p w14:paraId="2A844093" w14:textId="77777777" w:rsidR="00A26B43" w:rsidRDefault="00A26B43" w:rsidP="00A26B43">
      <w:pPr>
        <w:pStyle w:val="Heading3"/>
      </w:pPr>
      <w:bookmarkStart w:id="99" w:name="_Toc8207630"/>
      <w:r>
        <w:lastRenderedPageBreak/>
        <w:t>SMART 4</w:t>
      </w:r>
      <w:bookmarkEnd w:id="99"/>
    </w:p>
    <w:p w14:paraId="2EAE13D5" w14:textId="77777777" w:rsidR="00A26B43" w:rsidRDefault="00A26B43" w:rsidP="00A26B43">
      <w:r>
        <w:t>This diagram shows what is available to the user whilst building their bridge, the choices for materials and other buttons available on screen.</w:t>
      </w:r>
    </w:p>
    <w:p w14:paraId="673BA758" w14:textId="52B97C97" w:rsidR="00A26B43" w:rsidRDefault="00A26B43" w:rsidP="00A26B43">
      <w:r>
        <w:rPr>
          <w:noProof/>
        </w:rPr>
        <w:drawing>
          <wp:inline distT="0" distB="0" distL="0" distR="0" wp14:anchorId="75216935" wp14:editId="19D670FE">
            <wp:extent cx="5501640" cy="4061460"/>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501640" cy="4061460"/>
                    </a:xfrm>
                    <a:prstGeom prst="rect">
                      <a:avLst/>
                    </a:prstGeom>
                    <a:noFill/>
                    <a:ln>
                      <a:noFill/>
                    </a:ln>
                  </pic:spPr>
                </pic:pic>
              </a:graphicData>
            </a:graphic>
          </wp:inline>
        </w:drawing>
      </w:r>
    </w:p>
    <w:p w14:paraId="768FDA6B" w14:textId="77777777" w:rsidR="00A26B43" w:rsidRDefault="00A26B43" w:rsidP="00A26B43">
      <w:r>
        <w:br w:type="page"/>
      </w:r>
    </w:p>
    <w:p w14:paraId="07BB39F4" w14:textId="77777777" w:rsidR="00A26B43" w:rsidRDefault="00A26B43" w:rsidP="00A26B43">
      <w:pPr>
        <w:pStyle w:val="Heading3"/>
      </w:pPr>
      <w:bookmarkStart w:id="100" w:name="_Toc8207631"/>
      <w:r>
        <w:lastRenderedPageBreak/>
        <w:t>SMART 5</w:t>
      </w:r>
      <w:bookmarkEnd w:id="100"/>
    </w:p>
    <w:p w14:paraId="34AAFB84" w14:textId="77777777" w:rsidR="00A26B43" w:rsidRDefault="00A26B43" w:rsidP="00A26B43">
      <w:r>
        <w:t>This diagram shows what the user can do to test their bridge, the small variety in vehicles and what will happen if their bridge is not good enough.</w:t>
      </w:r>
    </w:p>
    <w:p w14:paraId="1E7FC16F" w14:textId="0BB970B7" w:rsidR="00A26B43" w:rsidRDefault="00A26B43" w:rsidP="00A26B43">
      <w:r>
        <w:rPr>
          <w:noProof/>
        </w:rPr>
        <w:drawing>
          <wp:inline distT="0" distB="0" distL="0" distR="0" wp14:anchorId="1DCE08D2" wp14:editId="4130E477">
            <wp:extent cx="5731510" cy="3432810"/>
            <wp:effectExtent l="0" t="0" r="254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31510" cy="3432810"/>
                    </a:xfrm>
                    <a:prstGeom prst="rect">
                      <a:avLst/>
                    </a:prstGeom>
                    <a:noFill/>
                    <a:ln>
                      <a:noFill/>
                    </a:ln>
                  </pic:spPr>
                </pic:pic>
              </a:graphicData>
            </a:graphic>
          </wp:inline>
        </w:drawing>
      </w:r>
    </w:p>
    <w:p w14:paraId="262C87EE" w14:textId="77777777" w:rsidR="00A26B43" w:rsidRDefault="00A26B43" w:rsidP="00A26B43">
      <w:pPr>
        <w:rPr>
          <w:rFonts w:asciiTheme="majorHAnsi" w:eastAsiaTheme="majorEastAsia" w:hAnsiTheme="majorHAnsi" w:cstheme="majorBidi"/>
          <w:color w:val="2E74B5" w:themeColor="accent1" w:themeShade="BF"/>
          <w:sz w:val="26"/>
          <w:szCs w:val="26"/>
        </w:rPr>
      </w:pPr>
      <w:r>
        <w:br w:type="page"/>
      </w:r>
    </w:p>
    <w:p w14:paraId="15678FAD" w14:textId="77777777" w:rsidR="00A26B43" w:rsidRDefault="00A26B43" w:rsidP="00A26B43">
      <w:pPr>
        <w:pStyle w:val="Heading2"/>
      </w:pPr>
      <w:bookmarkStart w:id="101" w:name="_Toc8207632"/>
      <w:r>
        <w:lastRenderedPageBreak/>
        <w:t>PyBox2d</w:t>
      </w:r>
      <w:bookmarkEnd w:id="101"/>
    </w:p>
    <w:p w14:paraId="40FFAE00" w14:textId="77777777" w:rsidR="00A26B43" w:rsidRDefault="00A26B43" w:rsidP="00A26B43">
      <w:r>
        <w:t>PyBox2D is a physics engine that’s allows for the simulation of a two-dimensional world that I will use in this project. The download package comes with a manual and examples on how to use Pybox2D which I learned from to use the engine.</w:t>
      </w:r>
    </w:p>
    <w:p w14:paraId="2BC2FAC9" w14:textId="77777777" w:rsidR="00A26B43" w:rsidRDefault="00A26B43" w:rsidP="00A26B43">
      <w:r>
        <w:t>The hello world example creates a 2x2m box and drops in onto a large static body, the program has no graphics and outputs the location and angle of the box:</w:t>
      </w:r>
    </w:p>
    <w:p w14:paraId="721BC11D" w14:textId="2EDB2A1E" w:rsidR="00A26B43" w:rsidRDefault="00A26B43" w:rsidP="00A26B43">
      <w:r>
        <w:rPr>
          <w:noProof/>
        </w:rPr>
        <w:drawing>
          <wp:inline distT="0" distB="0" distL="0" distR="0" wp14:anchorId="04352FCB" wp14:editId="1C316ACE">
            <wp:extent cx="3368040" cy="1767840"/>
            <wp:effectExtent l="0" t="0" r="3810" b="381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368040" cy="1767840"/>
                    </a:xfrm>
                    <a:prstGeom prst="rect">
                      <a:avLst/>
                    </a:prstGeom>
                    <a:noFill/>
                    <a:ln>
                      <a:noFill/>
                    </a:ln>
                  </pic:spPr>
                </pic:pic>
              </a:graphicData>
            </a:graphic>
          </wp:inline>
        </w:drawing>
      </w:r>
    </w:p>
    <w:p w14:paraId="2DCC7C68" w14:textId="77777777" w:rsidR="00A26B43" w:rsidRDefault="00A26B43" w:rsidP="00A26B43">
      <w:r>
        <w:t>PyBox2D uses floating point arithmetic, the virtual box is virtually flat, but a negligible angle is still measured.</w:t>
      </w:r>
    </w:p>
    <w:p w14:paraId="18CD79D3" w14:textId="77777777" w:rsidR="00A26B43" w:rsidRDefault="00A26B43" w:rsidP="00A26B43">
      <w:r>
        <w:t>As a first task to learn PyBox2D I built off the hello world example. I altered the program to randomly drop boxes onto the static body, I also created a simple GUI to see how the boxes moved.</w:t>
      </w:r>
    </w:p>
    <w:p w14:paraId="1DC7578A" w14:textId="4224021D" w:rsidR="00A26B43" w:rsidRDefault="00A26B43" w:rsidP="00A26B43">
      <w:r>
        <w:rPr>
          <w:noProof/>
        </w:rPr>
        <w:drawing>
          <wp:inline distT="0" distB="0" distL="0" distR="0" wp14:anchorId="07772783" wp14:editId="399271C9">
            <wp:extent cx="1516380" cy="1554480"/>
            <wp:effectExtent l="0" t="0" r="762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516380" cy="1554480"/>
                    </a:xfrm>
                    <a:prstGeom prst="rect">
                      <a:avLst/>
                    </a:prstGeom>
                    <a:noFill/>
                    <a:ln>
                      <a:noFill/>
                    </a:ln>
                  </pic:spPr>
                </pic:pic>
              </a:graphicData>
            </a:graphic>
          </wp:inline>
        </w:drawing>
      </w:r>
      <w:r>
        <w:rPr>
          <w:noProof/>
        </w:rPr>
        <w:drawing>
          <wp:inline distT="0" distB="0" distL="0" distR="0" wp14:anchorId="013378E0" wp14:editId="3D6DB6A8">
            <wp:extent cx="1463040" cy="1592580"/>
            <wp:effectExtent l="0" t="0" r="381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463040" cy="1592580"/>
                    </a:xfrm>
                    <a:prstGeom prst="rect">
                      <a:avLst/>
                    </a:prstGeom>
                    <a:noFill/>
                    <a:ln>
                      <a:noFill/>
                    </a:ln>
                  </pic:spPr>
                </pic:pic>
              </a:graphicData>
            </a:graphic>
          </wp:inline>
        </w:drawing>
      </w:r>
    </w:p>
    <w:p w14:paraId="03761257" w14:textId="77777777" w:rsidR="00A26B43" w:rsidRDefault="00A26B43" w:rsidP="00A26B43">
      <w:r>
        <w:t>With each step of world simulation, PyBox2D performs a user specified amount of iterations to calculate the position and velocity of each body, the more iterations performed the more accurate the simulation will be. The manual recommends running ten iterations for both position and velocity, increasing the number of iterations will start to affect the performance of the program. Another challenge faced in creating this simple program was the way the boxes were produced on screen. Pygame does not allow you to rotate rect objects so instead I used trigonometric functions from python’s maths library to create 4 lines based on the angle of the object. However, when running the simulation again you would notice the boxes rotated in the wrong direction, this is because the coordinate origin for Pygame is in the top left and increases going downwards whilst PyBox2D the origin was in the bottom left increasing upwards. To fix this you had to minus the angle of the box from 2pi.</w:t>
      </w:r>
    </w:p>
    <w:p w14:paraId="63AA58D6" w14:textId="77777777" w:rsidR="00A26B43" w:rsidRDefault="00A26B43" w:rsidP="00A26B43">
      <w:r>
        <w:t xml:space="preserve">The second challenge I set myself was to create a dangling chain with a ball on the end. PyBox2D can only create solid objects, the way to simulate a chain is to create many solid objects connected by revolution joints, joints connect two bodies such they move relative to each other as desired. </w:t>
      </w:r>
      <w:r>
        <w:lastRenderedPageBreak/>
        <w:t>PyBox2D allows you to apply a force anywhere, I made the program such that using WASD will apply a force in the chosen direction, this allowed me to see how the chain moved:</w:t>
      </w:r>
    </w:p>
    <w:p w14:paraId="191F03A7" w14:textId="565D8FF6" w:rsidR="00A26B43" w:rsidRDefault="00A26B43" w:rsidP="00A26B43">
      <w:r>
        <w:rPr>
          <w:noProof/>
        </w:rPr>
        <w:drawing>
          <wp:inline distT="0" distB="0" distL="0" distR="0" wp14:anchorId="2EB0EA44" wp14:editId="6282FE2B">
            <wp:extent cx="1752600" cy="1912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752600" cy="1912620"/>
                    </a:xfrm>
                    <a:prstGeom prst="rect">
                      <a:avLst/>
                    </a:prstGeom>
                    <a:noFill/>
                    <a:ln>
                      <a:noFill/>
                    </a:ln>
                  </pic:spPr>
                </pic:pic>
              </a:graphicData>
            </a:graphic>
          </wp:inline>
        </w:drawing>
      </w:r>
      <w:r>
        <w:rPr>
          <w:noProof/>
        </w:rPr>
        <w:drawing>
          <wp:inline distT="0" distB="0" distL="0" distR="0" wp14:anchorId="5417F1B8" wp14:editId="5041F05E">
            <wp:extent cx="1813560" cy="19126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813560" cy="1912620"/>
                    </a:xfrm>
                    <a:prstGeom prst="rect">
                      <a:avLst/>
                    </a:prstGeom>
                    <a:noFill/>
                    <a:ln>
                      <a:noFill/>
                    </a:ln>
                  </pic:spPr>
                </pic:pic>
              </a:graphicData>
            </a:graphic>
          </wp:inline>
        </w:drawing>
      </w:r>
    </w:p>
    <w:p w14:paraId="55DBE573" w14:textId="77777777" w:rsidR="00A26B43" w:rsidRDefault="00A26B43" w:rsidP="00A26B43">
      <w:r>
        <w:t xml:space="preserve">If a force to large for the program to simulate is applied the chain breaks and becomes permanently </w:t>
      </w:r>
      <w:ins w:id="102" w:author="Kiran DARJI" w:date="2019-03-29T13:04:00Z">
        <w:r>
          <w:t>stuck</w:t>
        </w:r>
      </w:ins>
      <w:del w:id="103" w:author="Kiran DARJI" w:date="2019-03-29T13:04:00Z">
        <w:r>
          <w:delText>glitched</w:delText>
        </w:r>
      </w:del>
      <w:r>
        <w:t>:</w:t>
      </w:r>
    </w:p>
    <w:p w14:paraId="6FFE4710" w14:textId="10E8EE4D" w:rsidR="00A26B43" w:rsidRDefault="00A26B43" w:rsidP="00A26B43">
      <w:r>
        <w:rPr>
          <w:noProof/>
        </w:rPr>
        <w:drawing>
          <wp:inline distT="0" distB="0" distL="0" distR="0" wp14:anchorId="35A0FBF8" wp14:editId="4C6D1C71">
            <wp:extent cx="2179320" cy="23545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179320" cy="2354580"/>
                    </a:xfrm>
                    <a:prstGeom prst="rect">
                      <a:avLst/>
                    </a:prstGeom>
                    <a:noFill/>
                    <a:ln>
                      <a:noFill/>
                    </a:ln>
                  </pic:spPr>
                </pic:pic>
              </a:graphicData>
            </a:graphic>
          </wp:inline>
        </w:drawing>
      </w:r>
    </w:p>
    <w:p w14:paraId="08F92C4C" w14:textId="77777777" w:rsidR="00A26B43" w:rsidRDefault="00A26B43" w:rsidP="00A26B43">
      <w:r>
        <w:t>For my program this force limit will not be reached, it won’t be a problem.</w:t>
      </w:r>
    </w:p>
    <w:p w14:paraId="5A252045" w14:textId="77777777" w:rsidR="00A26B43" w:rsidRDefault="00A26B43" w:rsidP="00A26B43">
      <w:r>
        <w:t>As a part of testing the user must be able to control a vehicle. There is an example of a simple car in the download package of PyBox2D, I used this example and gave it a simple GUI. The car consisted of three bodies, the chassis and 2 wheels. Joining the wheels to the chassis are two wheel joints; wheel joints are a combination of a revolute joint (allowing the wheel to spin) and a prism joint (simulating suspension), they have a motor speed which can be increased to turn the wheels:</w:t>
      </w:r>
    </w:p>
    <w:p w14:paraId="5D53EDE7" w14:textId="34C29CEF" w:rsidR="00A26B43" w:rsidRDefault="00A26B43" w:rsidP="00A26B43">
      <w:r>
        <w:rPr>
          <w:noProof/>
        </w:rPr>
        <w:drawing>
          <wp:inline distT="0" distB="0" distL="0" distR="0" wp14:anchorId="7BEF2C43" wp14:editId="0F39BADE">
            <wp:extent cx="4427220" cy="18592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427220" cy="1859280"/>
                    </a:xfrm>
                    <a:prstGeom prst="rect">
                      <a:avLst/>
                    </a:prstGeom>
                    <a:noFill/>
                    <a:ln>
                      <a:noFill/>
                    </a:ln>
                  </pic:spPr>
                </pic:pic>
              </a:graphicData>
            </a:graphic>
          </wp:inline>
        </w:drawing>
      </w:r>
    </w:p>
    <w:p w14:paraId="77DA93E7" w14:textId="0A7DD12E" w:rsidR="00A26B43" w:rsidRDefault="00A26B43" w:rsidP="00A26B43">
      <w:r>
        <w:rPr>
          <w:noProof/>
        </w:rPr>
        <w:lastRenderedPageBreak/>
        <w:drawing>
          <wp:inline distT="0" distB="0" distL="0" distR="0" wp14:anchorId="2181F802" wp14:editId="0A2A0E93">
            <wp:extent cx="4404360" cy="187452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404360" cy="1874520"/>
                    </a:xfrm>
                    <a:prstGeom prst="rect">
                      <a:avLst/>
                    </a:prstGeom>
                    <a:noFill/>
                    <a:ln>
                      <a:noFill/>
                    </a:ln>
                  </pic:spPr>
                </pic:pic>
              </a:graphicData>
            </a:graphic>
          </wp:inline>
        </w:drawing>
      </w:r>
    </w:p>
    <w:p w14:paraId="1768EEB8" w14:textId="1D1C0228" w:rsidR="00A26B43" w:rsidRDefault="00A26B43" w:rsidP="00A26B43">
      <w:r>
        <w:rPr>
          <w:noProof/>
        </w:rPr>
        <w:drawing>
          <wp:inline distT="0" distB="0" distL="0" distR="0" wp14:anchorId="12142D56" wp14:editId="44EEED8D">
            <wp:extent cx="4389120" cy="185166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389120" cy="1851660"/>
                    </a:xfrm>
                    <a:prstGeom prst="rect">
                      <a:avLst/>
                    </a:prstGeom>
                    <a:noFill/>
                    <a:ln>
                      <a:noFill/>
                    </a:ln>
                  </pic:spPr>
                </pic:pic>
              </a:graphicData>
            </a:graphic>
          </wp:inline>
        </w:drawing>
      </w:r>
    </w:p>
    <w:p w14:paraId="2F9ACE9A" w14:textId="77777777" w:rsidR="00A26B43" w:rsidRDefault="00A26B43" w:rsidP="00A26B43">
      <w:r>
        <w:t>PyBox2D has a function GetReactionForce() that is callable on joints, it returns the vector for the reaction force the joint applies to bodyB (the second body attached to the joint). This can be used to simulate the bridge breaking: if the magnitude of the force exceeds a certain limit the joint will break. I created a program that tested several bridges, either standalone or with a heavy box being dropped on it, the program outputs the reaction force of each joint, I took these results and plotted them using a spreadsheet.</w:t>
      </w:r>
    </w:p>
    <w:p w14:paraId="60F4C7E7" w14:textId="77777777" w:rsidR="00A26B43" w:rsidRDefault="00A26B43" w:rsidP="00A26B43">
      <w:r>
        <w:t>The first bridge tested was a single body stretched across a gap:</w:t>
      </w:r>
    </w:p>
    <w:p w14:paraId="29A5E095" w14:textId="77777777" w:rsidR="00A26B43" w:rsidRDefault="00A26B43" w:rsidP="00A26B43">
      <w:r>
        <w:t>The graph produced without a box:</w:t>
      </w:r>
    </w:p>
    <w:p w14:paraId="5BA56AAD" w14:textId="414E082A" w:rsidR="00A26B43" w:rsidRDefault="00A26B43" w:rsidP="00A26B43">
      <w:r>
        <w:rPr>
          <w:noProof/>
        </w:rPr>
        <w:drawing>
          <wp:inline distT="0" distB="0" distL="0" distR="0" wp14:anchorId="2B1BF018" wp14:editId="313B0C27">
            <wp:extent cx="4312920" cy="2453640"/>
            <wp:effectExtent l="0" t="0" r="11430" b="3810"/>
            <wp:docPr id="543" name="Chart 543">
              <a:extLst xmlns:a="http://schemas.openxmlformats.org/drawingml/2006/main">
                <a:ext uri="{FF2B5EF4-FFF2-40B4-BE49-F238E27FC236}">
                  <a16:creationId xmlns:a16="http://schemas.microsoft.com/office/drawing/2014/main" id="{383FFF14-F8A6-4B17-AC6F-4949D3E75B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3FA51AD" w14:textId="77777777" w:rsidR="00A26B43" w:rsidRDefault="00A26B43" w:rsidP="00A26B43">
      <w:r>
        <w:t>With a box:</w:t>
      </w:r>
    </w:p>
    <w:p w14:paraId="651C4A17" w14:textId="13670DC0" w:rsidR="00A26B43" w:rsidRDefault="00A26B43" w:rsidP="00A26B43">
      <w:r>
        <w:rPr>
          <w:noProof/>
        </w:rPr>
        <w:lastRenderedPageBreak/>
        <w:drawing>
          <wp:inline distT="0" distB="0" distL="0" distR="0" wp14:anchorId="69D696DE" wp14:editId="357CE4EC">
            <wp:extent cx="4351020" cy="2575560"/>
            <wp:effectExtent l="0" t="0" r="11430" b="15240"/>
            <wp:docPr id="542" name="Chart 542">
              <a:extLst xmlns:a="http://schemas.openxmlformats.org/drawingml/2006/main">
                <a:ext uri="{FF2B5EF4-FFF2-40B4-BE49-F238E27FC236}">
                  <a16:creationId xmlns:a16="http://schemas.microsoft.com/office/drawing/2014/main" id="{D9FBCD18-FC65-40DB-96C6-4F0DEA6B58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9533218" w14:textId="77777777" w:rsidR="00A26B43" w:rsidRDefault="00A26B43" w:rsidP="00A26B43">
      <w:r>
        <w:t>The joints experience a huge force when the box first hits the body, after the resting reaction force is higher than previously, this indicates this will be a good method for determining if the bridge will break. Also, the framerate does not seem to be affected by the large force:</w:t>
      </w:r>
    </w:p>
    <w:p w14:paraId="57B57F1C" w14:textId="703A3BE9" w:rsidR="00A26B43" w:rsidRDefault="00A26B43" w:rsidP="00A26B43">
      <w:r>
        <w:rPr>
          <w:noProof/>
        </w:rPr>
        <w:drawing>
          <wp:inline distT="0" distB="0" distL="0" distR="0" wp14:anchorId="6866ADCB" wp14:editId="07054524">
            <wp:extent cx="4130040" cy="2392680"/>
            <wp:effectExtent l="0" t="0" r="3810" b="7620"/>
            <wp:docPr id="541" name="Chart 541">
              <a:extLst xmlns:a="http://schemas.openxmlformats.org/drawingml/2006/main">
                <a:ext uri="{FF2B5EF4-FFF2-40B4-BE49-F238E27FC236}">
                  <a16:creationId xmlns:a16="http://schemas.microsoft.com/office/drawing/2014/main" id="{046A64DB-6A90-4163-914E-AB180AC0B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8DA3E72" w14:textId="77777777" w:rsidR="00A26B43" w:rsidRDefault="00A26B43" w:rsidP="00A26B43">
      <w:r>
        <w:t>The next bridge tested will be two bodies stretched across a gap, the results produced:</w:t>
      </w:r>
    </w:p>
    <w:p w14:paraId="179A7D20" w14:textId="22B0B648" w:rsidR="00A26B43" w:rsidRDefault="00A26B43" w:rsidP="00A26B43">
      <w:r>
        <w:rPr>
          <w:noProof/>
        </w:rPr>
        <w:drawing>
          <wp:inline distT="0" distB="0" distL="0" distR="0" wp14:anchorId="46263B35" wp14:editId="16CF1DA3">
            <wp:extent cx="4038600" cy="2308860"/>
            <wp:effectExtent l="0" t="0" r="0" b="15240"/>
            <wp:docPr id="540" name="Chart 540">
              <a:extLst xmlns:a="http://schemas.openxmlformats.org/drawingml/2006/main">
                <a:ext uri="{FF2B5EF4-FFF2-40B4-BE49-F238E27FC236}">
                  <a16:creationId xmlns:a16="http://schemas.microsoft.com/office/drawing/2014/main" id="{247B7388-34A7-4309-99BD-C0453AE7F0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CBEE2B5" w14:textId="2F17B917" w:rsidR="00A26B43" w:rsidRDefault="00A26B43" w:rsidP="00A26B43">
      <w:r>
        <w:lastRenderedPageBreak/>
        <w:t xml:space="preserve">When the simulation started the materials dropped into position, sagging slightly. This is shown in the large initial peak. The bridge bounces up and down with “instability”, the variation in reaction force could be used in determining whether the bridge breaks, constant movement could weaken the bridge. When the simulation first starts to avoid the bridge breaking due to the large peak there will need to be a loading period to allow the program to simulate the bridge so </w:t>
      </w:r>
      <w:r w:rsidR="001F0BA1">
        <w:t>it is</w:t>
      </w:r>
      <w:r>
        <w:t xml:space="preserve"> in it resting position, the initial peak force does not occur in real life.</w:t>
      </w:r>
    </w:p>
    <w:p w14:paraId="620C086D" w14:textId="725091A1" w:rsidR="00A26B43" w:rsidRDefault="00A26B43" w:rsidP="00A26B43">
      <w:r>
        <w:rPr>
          <w:noProof/>
        </w:rPr>
        <w:drawing>
          <wp:inline distT="0" distB="0" distL="0" distR="0" wp14:anchorId="43BA40C3" wp14:editId="5C7AE92F">
            <wp:extent cx="4160520" cy="2331720"/>
            <wp:effectExtent l="0" t="0" r="11430" b="11430"/>
            <wp:docPr id="539" name="Chart 539">
              <a:extLst xmlns:a="http://schemas.openxmlformats.org/drawingml/2006/main">
                <a:ext uri="{FF2B5EF4-FFF2-40B4-BE49-F238E27FC236}">
                  <a16:creationId xmlns:a16="http://schemas.microsoft.com/office/drawing/2014/main" id="{46BF5E2F-DDF0-4A63-B1BC-157472B7E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2AC332A" w14:textId="77777777" w:rsidR="00A26B43" w:rsidRDefault="00A26B43" w:rsidP="00A26B43">
      <w:r>
        <w:t>Dropping the box on the bridge shows the same trend of the joints experiencing a large spike in force. Due the bridge pulsating the box bounces up again explaining the decrease in force after the peak, once the box has settled on the bridge, the bridge continues to wobble.</w:t>
      </w:r>
    </w:p>
    <w:p w14:paraId="23338583" w14:textId="77777777" w:rsidR="00A26B43" w:rsidRDefault="00A26B43" w:rsidP="00A26B43">
      <w:r>
        <w:t>Each joint can only connect to 2 pieces and return the reaction force of just one of the pieces, to get the total force a body experiences the body must be connected to every other body about that joint twice so every piece effects the other and so that the reaction force can be taken in each direction. The first of the following two graphs shows the results from a 7 body bridge, each piece only having two joints connected to it, the second graph shows the results from a 7 body bridge in which each piece is connected to every other piece about a joint twice. The magnitudes of each reaction force relating to a single piece are added together.</w:t>
      </w:r>
    </w:p>
    <w:p w14:paraId="0A95AF5D" w14:textId="77777777" w:rsidR="00A26B43" w:rsidRDefault="00A26B43" w:rsidP="00A26B43"/>
    <w:p w14:paraId="2B7532D1" w14:textId="77777777" w:rsidR="00A26B43" w:rsidRDefault="00A26B43" w:rsidP="00A26B43"/>
    <w:p w14:paraId="4A2B3FF6" w14:textId="77777777" w:rsidR="00A26B43" w:rsidRDefault="00A26B43" w:rsidP="00A26B43"/>
    <w:p w14:paraId="78419781" w14:textId="77777777" w:rsidR="00A26B43" w:rsidRDefault="00A26B43" w:rsidP="00A26B43"/>
    <w:p w14:paraId="075E3996" w14:textId="77777777" w:rsidR="00A26B43" w:rsidRDefault="00A26B43" w:rsidP="00A26B43"/>
    <w:p w14:paraId="44D3DD93" w14:textId="77777777" w:rsidR="00A26B43" w:rsidRDefault="00A26B43" w:rsidP="00A26B43"/>
    <w:p w14:paraId="0EE81F15" w14:textId="77777777" w:rsidR="00A26B43" w:rsidRDefault="00A26B43" w:rsidP="00A26B43"/>
    <w:p w14:paraId="79FD1176" w14:textId="77777777" w:rsidR="00A26B43" w:rsidRDefault="00A26B43" w:rsidP="00A26B43"/>
    <w:p w14:paraId="7C93DBD7" w14:textId="164AAB68" w:rsidR="00A26B43" w:rsidRDefault="00A26B43" w:rsidP="00A26B43">
      <w:r>
        <w:rPr>
          <w:noProof/>
        </w:rPr>
        <w:lastRenderedPageBreak/>
        <w:drawing>
          <wp:inline distT="0" distB="0" distL="0" distR="0" wp14:anchorId="5B5350E1" wp14:editId="3ED1EBAA">
            <wp:extent cx="4099560" cy="2125980"/>
            <wp:effectExtent l="0" t="0" r="15240" b="7620"/>
            <wp:docPr id="538" name="Chart 538">
              <a:extLst xmlns:a="http://schemas.openxmlformats.org/drawingml/2006/main">
                <a:ext uri="{FF2B5EF4-FFF2-40B4-BE49-F238E27FC236}">
                  <a16:creationId xmlns:a16="http://schemas.microsoft.com/office/drawing/2014/main" id="{1C312F33-9E63-434C-9BAD-B08F64947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F65D099" w14:textId="02E39DC9" w:rsidR="00A26B43" w:rsidRDefault="00A26B43" w:rsidP="00A26B43">
      <w:r>
        <w:rPr>
          <w:noProof/>
        </w:rPr>
        <w:drawing>
          <wp:inline distT="0" distB="0" distL="0" distR="0" wp14:anchorId="2652B1FD" wp14:editId="5C715556">
            <wp:extent cx="4099560" cy="2270760"/>
            <wp:effectExtent l="0" t="0" r="15240" b="15240"/>
            <wp:docPr id="537" name="Chart 537">
              <a:extLst xmlns:a="http://schemas.openxmlformats.org/drawingml/2006/main">
                <a:ext uri="{FF2B5EF4-FFF2-40B4-BE49-F238E27FC236}">
                  <a16:creationId xmlns:a16="http://schemas.microsoft.com/office/drawing/2014/main" id="{FEBBA8DC-D0BC-4E64-8967-7BAF4E8857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000636A" w14:textId="77777777" w:rsidR="00A26B43" w:rsidRDefault="00A26B43" w:rsidP="00A26B43">
      <w:r>
        <w:t xml:space="preserve">Both results exhibit the same shape, the bridge with more joints just produces larger forces, this is not because the bridge experiences a larger force but rather because more forces are being measured. Therefore, creating a joint between each piece about a joint in two directions is the more appropriate choice. </w:t>
      </w:r>
    </w:p>
    <w:p w14:paraId="79F28736" w14:textId="77777777" w:rsidR="00A26B43" w:rsidRDefault="00A26B43" w:rsidP="00A26B43">
      <w:r>
        <w:t>The manual for PyBox2D warns that the GetReactionForce() function is costly in terms of processing time:</w:t>
      </w:r>
    </w:p>
    <w:p w14:paraId="683A1B2D" w14:textId="1E6C8467" w:rsidR="00A26B43" w:rsidRDefault="00A26B43" w:rsidP="00A26B43">
      <w:r>
        <w:rPr>
          <w:noProof/>
        </w:rPr>
        <w:drawing>
          <wp:inline distT="0" distB="0" distL="0" distR="0" wp14:anchorId="4D83001D" wp14:editId="6973E6DC">
            <wp:extent cx="3284220" cy="2156460"/>
            <wp:effectExtent l="0" t="0" r="11430" b="15240"/>
            <wp:docPr id="536" name="Chart 536">
              <a:extLst xmlns:a="http://schemas.openxmlformats.org/drawingml/2006/main">
                <a:ext uri="{FF2B5EF4-FFF2-40B4-BE49-F238E27FC236}">
                  <a16:creationId xmlns:a16="http://schemas.microsoft.com/office/drawing/2014/main" id="{26078959-31BA-4F75-904E-378A4F482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831713B" w14:textId="77777777" w:rsidR="00A26B43" w:rsidRDefault="00A26B43" w:rsidP="00A26B43">
      <w:r>
        <w:t>This graph comparing the framerate experienced in each simulation proves this. To combat this the calculation will only be performed once every 5 frames.</w:t>
      </w:r>
      <w:r>
        <w:br w:type="page"/>
      </w:r>
    </w:p>
    <w:p w14:paraId="3BD19CC8" w14:textId="77777777" w:rsidR="00A26B43" w:rsidRDefault="00A26B43" w:rsidP="00A26B43">
      <w:pPr>
        <w:pStyle w:val="Heading2"/>
      </w:pPr>
      <w:bookmarkStart w:id="104" w:name="_Toc8207633"/>
      <w:r>
        <w:lastRenderedPageBreak/>
        <w:t>GUI design</w:t>
      </w:r>
      <w:bookmarkEnd w:id="104"/>
    </w:p>
    <w:p w14:paraId="73786EE8" w14:textId="77777777" w:rsidR="00A26B43" w:rsidRDefault="00A26B43" w:rsidP="00A26B43">
      <w:r>
        <w:t>These are hand drawn designs for different sections of the GUI. The labels indicate what the object is and what colour it will be.</w:t>
      </w:r>
    </w:p>
    <w:p w14:paraId="6E43BAB5" w14:textId="77777777" w:rsidR="00A26B43" w:rsidRDefault="00A26B43" w:rsidP="00A26B43">
      <w:pPr>
        <w:pStyle w:val="Heading3"/>
      </w:pPr>
      <w:bookmarkStart w:id="105" w:name="_Toc8207634"/>
      <w:r>
        <w:t>Menus</w:t>
      </w:r>
      <w:bookmarkEnd w:id="105"/>
    </w:p>
    <w:p w14:paraId="375E987B" w14:textId="77777777" w:rsidR="00A26B43" w:rsidRDefault="00A26B43" w:rsidP="00A26B43">
      <w:r>
        <w:t>All menus in the program that require a choice between three options will take this rough format. The three options will have buttons that will be in a single column in the middle of the screen.</w:t>
      </w:r>
    </w:p>
    <w:p w14:paraId="430C81B9" w14:textId="1A0176BB" w:rsidR="00A26B43" w:rsidRDefault="00A26B43" w:rsidP="00A26B43">
      <w:r>
        <w:rPr>
          <w:noProof/>
        </w:rPr>
        <w:drawing>
          <wp:inline distT="0" distB="0" distL="0" distR="0" wp14:anchorId="35A84422" wp14:editId="1851ED18">
            <wp:extent cx="3147060" cy="20040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147060" cy="2004060"/>
                    </a:xfrm>
                    <a:prstGeom prst="rect">
                      <a:avLst/>
                    </a:prstGeom>
                    <a:noFill/>
                    <a:ln>
                      <a:noFill/>
                    </a:ln>
                  </pic:spPr>
                </pic:pic>
              </a:graphicData>
            </a:graphic>
          </wp:inline>
        </w:drawing>
      </w:r>
    </w:p>
    <w:p w14:paraId="51D96448" w14:textId="77777777" w:rsidR="00A26B43" w:rsidRDefault="00A26B43" w:rsidP="00A26B43">
      <w:pPr>
        <w:pStyle w:val="Heading3"/>
      </w:pPr>
      <w:bookmarkStart w:id="106" w:name="_Toc8207635"/>
      <w:r>
        <w:t>Login/Register</w:t>
      </w:r>
      <w:bookmarkEnd w:id="106"/>
    </w:p>
    <w:p w14:paraId="1BE90257" w14:textId="77777777" w:rsidR="00A26B43" w:rsidRDefault="00A26B43" w:rsidP="00A26B43">
      <w:r>
        <w:t>Login and register will take the same rough form. There will be buttons login and back and input boxes for username and password when the user is logging in. Whilst registering there will be more input boxes for other required fields. The input boxes and their captions will be surrounded by a box.</w:t>
      </w:r>
    </w:p>
    <w:p w14:paraId="550B7176" w14:textId="0C292C16" w:rsidR="00A26B43" w:rsidRDefault="00A26B43" w:rsidP="00A26B43">
      <w:r>
        <w:rPr>
          <w:noProof/>
        </w:rPr>
        <w:drawing>
          <wp:inline distT="0" distB="0" distL="0" distR="0" wp14:anchorId="134A9FE6" wp14:editId="40E429EC">
            <wp:extent cx="3162300" cy="19050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62300" cy="1905000"/>
                    </a:xfrm>
                    <a:prstGeom prst="rect">
                      <a:avLst/>
                    </a:prstGeom>
                    <a:noFill/>
                    <a:ln>
                      <a:noFill/>
                    </a:ln>
                  </pic:spPr>
                </pic:pic>
              </a:graphicData>
            </a:graphic>
          </wp:inline>
        </w:drawing>
      </w:r>
    </w:p>
    <w:p w14:paraId="330C9C00" w14:textId="77777777" w:rsidR="00A26B43" w:rsidRDefault="00A26B43" w:rsidP="00A26B43">
      <w:pPr>
        <w:pStyle w:val="Heading3"/>
      </w:pPr>
      <w:bookmarkStart w:id="107" w:name="_Toc8207636"/>
      <w:r>
        <w:t>Instructions</w:t>
      </w:r>
      <w:bookmarkEnd w:id="107"/>
    </w:p>
    <w:p w14:paraId="05C98791" w14:textId="77777777" w:rsidR="00A26B43" w:rsidRDefault="00A26B43" w:rsidP="00A26B43">
      <w:r>
        <w:t>There will be a singular button called back and the instructions will be inside a box.</w:t>
      </w:r>
    </w:p>
    <w:p w14:paraId="1F6277CE" w14:textId="2F578913" w:rsidR="00A26B43" w:rsidRDefault="00A26B43" w:rsidP="00A26B43">
      <w:r>
        <w:rPr>
          <w:noProof/>
        </w:rPr>
        <w:drawing>
          <wp:inline distT="0" distB="0" distL="0" distR="0" wp14:anchorId="30E50256" wp14:editId="4BDB18E9">
            <wp:extent cx="3147060" cy="1844040"/>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147060" cy="1844040"/>
                    </a:xfrm>
                    <a:prstGeom prst="rect">
                      <a:avLst/>
                    </a:prstGeom>
                    <a:noFill/>
                    <a:ln>
                      <a:noFill/>
                    </a:ln>
                  </pic:spPr>
                </pic:pic>
              </a:graphicData>
            </a:graphic>
          </wp:inline>
        </w:drawing>
      </w:r>
    </w:p>
    <w:p w14:paraId="1F9AE12C" w14:textId="77777777" w:rsidR="00A26B43" w:rsidRDefault="00A26B43" w:rsidP="00A26B43">
      <w:pPr>
        <w:pStyle w:val="Heading3"/>
      </w:pPr>
      <w:bookmarkStart w:id="108" w:name="_Toc8207637"/>
      <w:r>
        <w:lastRenderedPageBreak/>
        <w:t>Difficulty selector</w:t>
      </w:r>
      <w:bookmarkEnd w:id="108"/>
    </w:p>
    <w:p w14:paraId="13BD0577" w14:textId="77777777" w:rsidR="00A26B43" w:rsidRDefault="00A26B43" w:rsidP="00A26B43">
      <w:r>
        <w:t>The three images will show the type of terrain or difficulty to choose from, they each have a button below to be selected. There will also be a button below labelled back to take the user to the previous page.</w:t>
      </w:r>
    </w:p>
    <w:p w14:paraId="55876DB6" w14:textId="443FD063" w:rsidR="00A26B43" w:rsidRDefault="00A26B43" w:rsidP="00A26B43">
      <w:r>
        <w:rPr>
          <w:noProof/>
        </w:rPr>
        <w:drawing>
          <wp:inline distT="0" distB="0" distL="0" distR="0" wp14:anchorId="5C977788" wp14:editId="0A2839D8">
            <wp:extent cx="3032760" cy="21183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032760" cy="2118360"/>
                    </a:xfrm>
                    <a:prstGeom prst="rect">
                      <a:avLst/>
                    </a:prstGeom>
                    <a:noFill/>
                    <a:ln>
                      <a:noFill/>
                    </a:ln>
                  </pic:spPr>
                </pic:pic>
              </a:graphicData>
            </a:graphic>
          </wp:inline>
        </w:drawing>
      </w:r>
    </w:p>
    <w:p w14:paraId="4788C3E5" w14:textId="77777777" w:rsidR="00A26B43" w:rsidRDefault="00A26B43" w:rsidP="00A26B43">
      <w:pPr>
        <w:pStyle w:val="Heading3"/>
      </w:pPr>
      <w:bookmarkStart w:id="109" w:name="_Toc8207638"/>
      <w:r>
        <w:t>Build</w:t>
      </w:r>
      <w:bookmarkEnd w:id="109"/>
    </w:p>
    <w:p w14:paraId="64D00DCB" w14:textId="77777777" w:rsidR="00A26B43" w:rsidRDefault="00A26B43" w:rsidP="00A26B43">
      <w:r>
        <w:t>Buttons along the bottom allow the user to select what material they want to user. The grid shows them where they can place materials. There will also be bottoms in the top left for returning to the precious menu, saving and testing.</w:t>
      </w:r>
    </w:p>
    <w:p w14:paraId="1CAE0A47" w14:textId="74D5771D" w:rsidR="00A26B43" w:rsidRDefault="00A26B43" w:rsidP="00A26B43">
      <w:r>
        <w:rPr>
          <w:noProof/>
        </w:rPr>
        <w:drawing>
          <wp:inline distT="0" distB="0" distL="0" distR="0" wp14:anchorId="39D17187" wp14:editId="061F2B86">
            <wp:extent cx="3032760" cy="17526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032760" cy="1752600"/>
                    </a:xfrm>
                    <a:prstGeom prst="rect">
                      <a:avLst/>
                    </a:prstGeom>
                    <a:noFill/>
                    <a:ln>
                      <a:noFill/>
                    </a:ln>
                  </pic:spPr>
                </pic:pic>
              </a:graphicData>
            </a:graphic>
          </wp:inline>
        </w:drawing>
      </w:r>
    </w:p>
    <w:p w14:paraId="5BCCFDFD" w14:textId="77777777" w:rsidR="00A26B43" w:rsidRDefault="00A26B43" w:rsidP="00A26B43">
      <w:pPr>
        <w:pStyle w:val="Heading3"/>
      </w:pPr>
      <w:bookmarkStart w:id="110" w:name="_Toc8207639"/>
      <w:r>
        <w:t>Bridge selector</w:t>
      </w:r>
      <w:bookmarkEnd w:id="110"/>
    </w:p>
    <w:p w14:paraId="6238B597" w14:textId="1AE12C60" w:rsidR="00A26B43" w:rsidRDefault="00A26B43" w:rsidP="00A26B43">
      <w:r>
        <w:t>Buttons next to the bridge name will allow the user to cho</w:t>
      </w:r>
      <w:r w:rsidR="001F0BA1">
        <w:t>o</w:t>
      </w:r>
      <w:r>
        <w:t>se from test, build and delete; these will a</w:t>
      </w:r>
      <w:r w:rsidR="001F0BA1">
        <w:t>l</w:t>
      </w:r>
      <w:r>
        <w:t>l be inside of a light brown box. The button at the bottom of the screen will allow the user to return to the previous screen.</w:t>
      </w:r>
    </w:p>
    <w:p w14:paraId="349B442A" w14:textId="77777777" w:rsidR="00A26B43" w:rsidRDefault="00A26B43" w:rsidP="00A26B43"/>
    <w:p w14:paraId="4392BEB9" w14:textId="43F24A4F" w:rsidR="00A26B43" w:rsidRDefault="00A26B43" w:rsidP="00A26B43">
      <w:r>
        <w:rPr>
          <w:noProof/>
        </w:rPr>
        <w:drawing>
          <wp:inline distT="0" distB="0" distL="0" distR="0" wp14:anchorId="32FD08B5" wp14:editId="48AD85C9">
            <wp:extent cx="3002280" cy="1699260"/>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3002280" cy="1699260"/>
                    </a:xfrm>
                    <a:prstGeom prst="rect">
                      <a:avLst/>
                    </a:prstGeom>
                    <a:noFill/>
                    <a:ln>
                      <a:noFill/>
                    </a:ln>
                  </pic:spPr>
                </pic:pic>
              </a:graphicData>
            </a:graphic>
          </wp:inline>
        </w:drawing>
      </w:r>
    </w:p>
    <w:p w14:paraId="6FAB9346" w14:textId="77777777" w:rsidR="00A26B43" w:rsidRDefault="00A26B43" w:rsidP="00A26B43">
      <w:pPr>
        <w:pStyle w:val="Heading3"/>
      </w:pPr>
      <w:bookmarkStart w:id="111" w:name="_Toc8207640"/>
      <w:r>
        <w:lastRenderedPageBreak/>
        <w:t>Test</w:t>
      </w:r>
      <w:bookmarkEnd w:id="111"/>
    </w:p>
    <w:p w14:paraId="243DDCFE" w14:textId="77777777" w:rsidR="00A26B43" w:rsidRDefault="00A26B43" w:rsidP="00A26B43">
      <w:r>
        <w:t>The bridge selected will appear in the central box. There will be buttons for returning to the previous screen and move to the section of the program to build the bridge.</w:t>
      </w:r>
    </w:p>
    <w:p w14:paraId="7453B9C9" w14:textId="0A40B08A" w:rsidR="00A26B43" w:rsidRDefault="00A26B43" w:rsidP="00A26B43">
      <w:pPr>
        <w:rPr>
          <w:rFonts w:asciiTheme="majorHAnsi" w:eastAsiaTheme="majorEastAsia" w:hAnsiTheme="majorHAnsi" w:cstheme="majorBidi"/>
          <w:color w:val="2E74B5" w:themeColor="accent1" w:themeShade="BF"/>
          <w:sz w:val="26"/>
          <w:szCs w:val="26"/>
        </w:rPr>
      </w:pPr>
      <w:r>
        <w:rPr>
          <w:noProof/>
        </w:rPr>
        <w:drawing>
          <wp:inline distT="0" distB="0" distL="0" distR="0" wp14:anchorId="3043D83A" wp14:editId="44F1C5DE">
            <wp:extent cx="2941320" cy="2095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941320" cy="2095500"/>
                    </a:xfrm>
                    <a:prstGeom prst="rect">
                      <a:avLst/>
                    </a:prstGeom>
                    <a:noFill/>
                    <a:ln>
                      <a:noFill/>
                    </a:ln>
                  </pic:spPr>
                </pic:pic>
              </a:graphicData>
            </a:graphic>
          </wp:inline>
        </w:drawing>
      </w:r>
      <w:r>
        <w:br w:type="page"/>
      </w:r>
    </w:p>
    <w:p w14:paraId="4B0B5918" w14:textId="77777777" w:rsidR="00A26B43" w:rsidRDefault="00A26B43" w:rsidP="00A26B43">
      <w:pPr>
        <w:pStyle w:val="Heading2"/>
      </w:pPr>
      <w:bookmarkStart w:id="112" w:name="_Toc8207641"/>
      <w:r>
        <w:lastRenderedPageBreak/>
        <w:t>Entity relationship diagrams</w:t>
      </w:r>
      <w:bookmarkEnd w:id="112"/>
    </w:p>
    <w:p w14:paraId="0D65B7FA" w14:textId="77777777" w:rsidR="00A26B43" w:rsidRDefault="00A26B43" w:rsidP="00A26B43">
      <w:r>
        <w:t>This database will be simple with just 2 entities. One entity for holding user data and another for bridge data. The relationship is one user to many bridges.</w:t>
      </w:r>
    </w:p>
    <w:p w14:paraId="124FA586" w14:textId="3D3E3449" w:rsidR="00A26B43" w:rsidRDefault="00A26B43" w:rsidP="00A26B43">
      <w:r>
        <w:rPr>
          <w:noProof/>
        </w:rPr>
        <w:drawing>
          <wp:inline distT="0" distB="0" distL="0" distR="0" wp14:anchorId="35CB060F" wp14:editId="780D9C9D">
            <wp:extent cx="5250180" cy="30327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50180" cy="3032760"/>
                    </a:xfrm>
                    <a:prstGeom prst="rect">
                      <a:avLst/>
                    </a:prstGeom>
                    <a:noFill/>
                    <a:ln>
                      <a:noFill/>
                    </a:ln>
                  </pic:spPr>
                </pic:pic>
              </a:graphicData>
            </a:graphic>
          </wp:inline>
        </w:drawing>
      </w:r>
    </w:p>
    <w:p w14:paraId="148DC5E5" w14:textId="77777777" w:rsidR="00A26B43" w:rsidRDefault="00A26B43" w:rsidP="00A26B43">
      <w:pPr>
        <w:rPr>
          <w:ins w:id="113" w:author="Kiran DARJI" w:date="2019-03-29T12:54:00Z"/>
        </w:rPr>
      </w:pPr>
      <w:r>
        <w:t>*- fields that can be auto-incremented by the database</w:t>
      </w:r>
    </w:p>
    <w:p w14:paraId="1DEDAF38" w14:textId="77777777" w:rsidR="00A26B43" w:rsidRDefault="00A26B43" w:rsidP="00A26B43">
      <w:ins w:id="114" w:author="Kiran DARJI" w:date="2019-03-29T12:54:00Z">
        <w:r>
          <w:t xml:space="preserve">With </w:t>
        </w:r>
      </w:ins>
      <w:ins w:id="115" w:author="Kiran DARJI" w:date="2019-03-29T12:55:00Z">
        <w:r>
          <w:t xml:space="preserve">this method the </w:t>
        </w:r>
      </w:ins>
      <w:ins w:id="116" w:author="Kiran DARJI" w:date="2019-03-29T12:56:00Z">
        <w:r>
          <w:t>BridgeFile attribute</w:t>
        </w:r>
      </w:ins>
      <w:ins w:id="117" w:author="Kiran DARJI" w:date="2019-03-29T12:55:00Z">
        <w:r>
          <w:t xml:space="preserve"> </w:t>
        </w:r>
      </w:ins>
      <w:r>
        <w:t>can be interpreted as none</w:t>
      </w:r>
      <w:ins w:id="118" w:author="Kiran DARJI" w:date="2019-03-29T12:55:00Z">
        <w:r>
          <w:t xml:space="preserve"> atomic, how</w:t>
        </w:r>
      </w:ins>
      <w:r>
        <w:t>ever this attribute only stores the file, the whole file is required at any one time so querying individual parts does not need to be worried about</w:t>
      </w:r>
      <w:ins w:id="119" w:author="Kiran DARJI" w:date="2019-03-29T12:55:00Z">
        <w:r>
          <w:t xml:space="preserve">. An alternative method to remove this </w:t>
        </w:r>
      </w:ins>
      <w:r>
        <w:t>“</w:t>
      </w:r>
      <w:ins w:id="120" w:author="Kiran DARJI" w:date="2019-03-29T12:55:00Z">
        <w:r>
          <w:t>problem</w:t>
        </w:r>
      </w:ins>
      <w:r>
        <w:t>”</w:t>
      </w:r>
      <w:ins w:id="121" w:author="Kiran DARJI" w:date="2019-03-29T12:55:00Z">
        <w:r>
          <w:t xml:space="preserve"> is to have </w:t>
        </w:r>
      </w:ins>
      <w:ins w:id="122" w:author="Kiran DARJI" w:date="2019-03-29T12:56:00Z">
        <w:r>
          <w:t>separate</w:t>
        </w:r>
      </w:ins>
      <w:ins w:id="123" w:author="Kiran DARJI" w:date="2019-03-29T12:55:00Z">
        <w:r>
          <w:t xml:space="preserve"> </w:t>
        </w:r>
      </w:ins>
      <w:ins w:id="124" w:author="Kiran DARJI" w:date="2019-03-29T12:57:00Z">
        <w:r>
          <w:t>entities for</w:t>
        </w:r>
      </w:ins>
      <w:ins w:id="125" w:author="Kiran DARJI" w:date="2019-03-29T12:56:00Z">
        <w:r>
          <w:t xml:space="preserve"> materials and joints that belon</w:t>
        </w:r>
      </w:ins>
      <w:ins w:id="126" w:author="Kiran DARJI" w:date="2019-03-29T12:57:00Z">
        <w:r>
          <w:t>g</w:t>
        </w:r>
      </w:ins>
      <w:ins w:id="127" w:author="Kiran DARJI" w:date="2019-03-29T12:56:00Z">
        <w:r>
          <w:t xml:space="preserve"> to a bridge, a downside to this is that the project will </w:t>
        </w:r>
      </w:ins>
      <w:ins w:id="128" w:author="Kiran DARJI" w:date="2019-03-29T12:58:00Z">
        <w:r>
          <w:t>h</w:t>
        </w:r>
      </w:ins>
      <w:ins w:id="129" w:author="Kiran DARJI" w:date="2019-03-29T12:56:00Z">
        <w:r>
          <w:t xml:space="preserve">ave a growing </w:t>
        </w:r>
      </w:ins>
      <w:ins w:id="130" w:author="Kiran DARJI" w:date="2019-03-29T12:58:00Z">
        <w:r>
          <w:t>database</w:t>
        </w:r>
      </w:ins>
      <w:ins w:id="131" w:author="Kiran DARJI" w:date="2019-03-29T12:56:00Z">
        <w:r>
          <w:t xml:space="preserve"> </w:t>
        </w:r>
      </w:ins>
      <w:ins w:id="132" w:author="Kiran DARJI" w:date="2019-03-29T12:58:00Z">
        <w:r>
          <w:t>element</w:t>
        </w:r>
      </w:ins>
      <w:ins w:id="133" w:author="Kiran DARJI" w:date="2019-03-29T12:56:00Z">
        <w:r>
          <w:t xml:space="preserve"> to it which was not the </w:t>
        </w:r>
      </w:ins>
      <w:ins w:id="134" w:author="Kiran DARJI" w:date="2019-03-29T12:58:00Z">
        <w:r>
          <w:t>original</w:t>
        </w:r>
      </w:ins>
      <w:ins w:id="135" w:author="Kiran DARJI" w:date="2019-03-29T12:56:00Z">
        <w:r>
          <w:t xml:space="preserve"> </w:t>
        </w:r>
      </w:ins>
      <w:ins w:id="136" w:author="Kiran DARJI" w:date="2019-03-29T12:58:00Z">
        <w:r>
          <w:t>objective.</w:t>
        </w:r>
      </w:ins>
    </w:p>
    <w:p w14:paraId="4267C6B1" w14:textId="77777777" w:rsidR="00A26B43" w:rsidRDefault="00A26B43" w:rsidP="00A26B43">
      <w:pPr>
        <w:rPr>
          <w:rFonts w:asciiTheme="majorHAnsi" w:eastAsiaTheme="majorEastAsia" w:hAnsiTheme="majorHAnsi" w:cstheme="majorBidi"/>
          <w:color w:val="2E74B5" w:themeColor="accent1" w:themeShade="BF"/>
          <w:sz w:val="26"/>
          <w:szCs w:val="26"/>
        </w:rPr>
      </w:pPr>
      <w:r>
        <w:br w:type="page"/>
      </w:r>
    </w:p>
    <w:p w14:paraId="223E5BDB" w14:textId="77777777" w:rsidR="00A26B43" w:rsidRDefault="00A26B43" w:rsidP="00A26B43">
      <w:pPr>
        <w:pStyle w:val="Heading2"/>
      </w:pPr>
      <w:bookmarkStart w:id="137" w:name="_Toc8207642"/>
      <w:r>
        <w:lastRenderedPageBreak/>
        <w:t>OOP classes</w:t>
      </w:r>
      <w:bookmarkEnd w:id="137"/>
    </w:p>
    <w:p w14:paraId="4D569515" w14:textId="77777777" w:rsidR="00A26B43" w:rsidRDefault="00A26B43" w:rsidP="00A26B43">
      <w:pPr>
        <w:pStyle w:val="Heading3"/>
      </w:pPr>
      <w:bookmarkStart w:id="138" w:name="_Toc8207643"/>
      <w:r>
        <w:t>TextBox</w:t>
      </w:r>
      <w:bookmarkEnd w:id="138"/>
    </w:p>
    <w:p w14:paraId="0DA22D22" w14:textId="77777777" w:rsidR="00A26B43" w:rsidRDefault="00A26B43" w:rsidP="00A26B43">
      <w:r>
        <w:t>A text box is an element on a page, it is a brown octagonal box that will have text in its centre.</w:t>
      </w:r>
    </w:p>
    <w:p w14:paraId="21AA3769" w14:textId="77777777" w:rsidR="00A26B43" w:rsidRDefault="00A26B43" w:rsidP="00A26B43">
      <w:pPr>
        <w:pStyle w:val="Heading4"/>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1810"/>
        <w:gridCol w:w="4201"/>
      </w:tblGrid>
      <w:tr w:rsidR="00A26B43" w14:paraId="615E4F49"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1A1C8A9E" w14:textId="77777777" w:rsidR="00A26B43" w:rsidRDefault="00A26B43">
            <w:pPr>
              <w:rPr>
                <w:b/>
              </w:rPr>
            </w:pPr>
            <w:r>
              <w:rPr>
                <w:b/>
              </w:rPr>
              <w:t>Name</w:t>
            </w:r>
          </w:p>
        </w:tc>
        <w:tc>
          <w:tcPr>
            <w:tcW w:w="1810" w:type="dxa"/>
            <w:tcBorders>
              <w:top w:val="single" w:sz="4" w:space="0" w:color="auto"/>
              <w:left w:val="single" w:sz="6" w:space="0" w:color="auto"/>
              <w:bottom w:val="single" w:sz="6" w:space="0" w:color="auto"/>
              <w:right w:val="single" w:sz="6" w:space="0" w:color="auto"/>
            </w:tcBorders>
            <w:hideMark/>
          </w:tcPr>
          <w:p w14:paraId="53FE9036" w14:textId="77777777" w:rsidR="00A26B43" w:rsidRDefault="00A26B43">
            <w:pPr>
              <w:rPr>
                <w:b/>
              </w:rPr>
            </w:pPr>
            <w:r>
              <w:rPr>
                <w:b/>
              </w:rPr>
              <w:t>Data Type</w:t>
            </w:r>
          </w:p>
        </w:tc>
        <w:tc>
          <w:tcPr>
            <w:tcW w:w="4201" w:type="dxa"/>
            <w:tcBorders>
              <w:top w:val="single" w:sz="4" w:space="0" w:color="auto"/>
              <w:left w:val="single" w:sz="6" w:space="0" w:color="auto"/>
              <w:bottom w:val="single" w:sz="6" w:space="0" w:color="auto"/>
              <w:right w:val="single" w:sz="4" w:space="0" w:color="auto"/>
            </w:tcBorders>
            <w:hideMark/>
          </w:tcPr>
          <w:p w14:paraId="67EF4606" w14:textId="77777777" w:rsidR="00A26B43" w:rsidRDefault="00A26B43">
            <w:pPr>
              <w:rPr>
                <w:b/>
              </w:rPr>
            </w:pPr>
            <w:r>
              <w:rPr>
                <w:b/>
              </w:rPr>
              <w:t>Description/purpose</w:t>
            </w:r>
          </w:p>
        </w:tc>
      </w:tr>
      <w:tr w:rsidR="00A26B43" w14:paraId="3CD44B7C"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7A148E10" w14:textId="77777777" w:rsidR="00A26B43" w:rsidRDefault="00A26B43">
            <w:r>
              <w:t>Cap</w:t>
            </w:r>
          </w:p>
        </w:tc>
        <w:tc>
          <w:tcPr>
            <w:tcW w:w="1810" w:type="dxa"/>
            <w:tcBorders>
              <w:top w:val="single" w:sz="6" w:space="0" w:color="auto"/>
              <w:left w:val="single" w:sz="6" w:space="0" w:color="auto"/>
              <w:bottom w:val="single" w:sz="6" w:space="0" w:color="auto"/>
              <w:right w:val="single" w:sz="6" w:space="0" w:color="auto"/>
            </w:tcBorders>
            <w:hideMark/>
          </w:tcPr>
          <w:p w14:paraId="019B0742" w14:textId="77777777" w:rsidR="00A26B43" w:rsidRDefault="00A26B43">
            <w:r>
              <w:t>String</w:t>
            </w:r>
          </w:p>
        </w:tc>
        <w:tc>
          <w:tcPr>
            <w:tcW w:w="4201" w:type="dxa"/>
            <w:tcBorders>
              <w:top w:val="single" w:sz="6" w:space="0" w:color="auto"/>
              <w:left w:val="single" w:sz="6" w:space="0" w:color="auto"/>
              <w:bottom w:val="single" w:sz="6" w:space="0" w:color="auto"/>
              <w:right w:val="single" w:sz="4" w:space="0" w:color="auto"/>
            </w:tcBorders>
            <w:hideMark/>
          </w:tcPr>
          <w:p w14:paraId="337223CD" w14:textId="77777777" w:rsidR="00A26B43" w:rsidRDefault="00A26B43">
            <w:r>
              <w:t>To contain the message that will be displayed by the object</w:t>
            </w:r>
          </w:p>
        </w:tc>
      </w:tr>
      <w:tr w:rsidR="00A26B43" w14:paraId="36C10AC8"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3760BB7C" w14:textId="77777777" w:rsidR="00A26B43" w:rsidRDefault="00A26B43">
            <w:r>
              <w:t>Height</w:t>
            </w:r>
          </w:p>
        </w:tc>
        <w:tc>
          <w:tcPr>
            <w:tcW w:w="1810" w:type="dxa"/>
            <w:tcBorders>
              <w:top w:val="single" w:sz="6" w:space="0" w:color="auto"/>
              <w:left w:val="single" w:sz="6" w:space="0" w:color="auto"/>
              <w:bottom w:val="single" w:sz="6" w:space="0" w:color="auto"/>
              <w:right w:val="single" w:sz="6" w:space="0" w:color="auto"/>
            </w:tcBorders>
            <w:hideMark/>
          </w:tcPr>
          <w:p w14:paraId="150567B4"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0B682E33" w14:textId="77777777" w:rsidR="00A26B43" w:rsidRDefault="00A26B43">
            <w:r>
              <w:t>The length of the object</w:t>
            </w:r>
          </w:p>
        </w:tc>
      </w:tr>
      <w:tr w:rsidR="00A26B43" w14:paraId="3C2EF7A6"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26C77399" w14:textId="77777777" w:rsidR="00A26B43" w:rsidRDefault="00A26B43">
            <w:r>
              <w:t>Width</w:t>
            </w:r>
          </w:p>
        </w:tc>
        <w:tc>
          <w:tcPr>
            <w:tcW w:w="1810" w:type="dxa"/>
            <w:tcBorders>
              <w:top w:val="single" w:sz="6" w:space="0" w:color="auto"/>
              <w:left w:val="single" w:sz="6" w:space="0" w:color="auto"/>
              <w:bottom w:val="single" w:sz="6" w:space="0" w:color="auto"/>
              <w:right w:val="single" w:sz="6" w:space="0" w:color="auto"/>
            </w:tcBorders>
            <w:hideMark/>
          </w:tcPr>
          <w:p w14:paraId="4CAA7F5C"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43E4D0E7" w14:textId="77777777" w:rsidR="00A26B43" w:rsidRDefault="00A26B43">
            <w:r>
              <w:t>The width of the object</w:t>
            </w:r>
          </w:p>
        </w:tc>
      </w:tr>
      <w:tr w:rsidR="00A26B43" w14:paraId="2709917D"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70DF6AF3" w14:textId="77777777" w:rsidR="00A26B43" w:rsidRDefault="00A26B43">
            <w:r>
              <w:t>Centre</w:t>
            </w:r>
          </w:p>
        </w:tc>
        <w:tc>
          <w:tcPr>
            <w:tcW w:w="1810" w:type="dxa"/>
            <w:tcBorders>
              <w:top w:val="single" w:sz="6" w:space="0" w:color="auto"/>
              <w:left w:val="single" w:sz="6" w:space="0" w:color="auto"/>
              <w:bottom w:val="single" w:sz="6" w:space="0" w:color="auto"/>
              <w:right w:val="single" w:sz="6" w:space="0" w:color="auto"/>
            </w:tcBorders>
            <w:hideMark/>
          </w:tcPr>
          <w:p w14:paraId="4616EFB4" w14:textId="77777777" w:rsidR="00A26B43" w:rsidRDefault="00A26B43">
            <w:r>
              <w:t>Coordinates (list of 2 integers)</w:t>
            </w:r>
          </w:p>
        </w:tc>
        <w:tc>
          <w:tcPr>
            <w:tcW w:w="4201" w:type="dxa"/>
            <w:tcBorders>
              <w:top w:val="single" w:sz="6" w:space="0" w:color="auto"/>
              <w:left w:val="single" w:sz="6" w:space="0" w:color="auto"/>
              <w:bottom w:val="single" w:sz="6" w:space="0" w:color="auto"/>
              <w:right w:val="single" w:sz="4" w:space="0" w:color="auto"/>
            </w:tcBorders>
            <w:hideMark/>
          </w:tcPr>
          <w:p w14:paraId="78F696F1" w14:textId="77777777" w:rsidR="00A26B43" w:rsidRDefault="00A26B43">
            <w:r>
              <w:t>Where the centre of the object will be</w:t>
            </w:r>
          </w:p>
        </w:tc>
      </w:tr>
      <w:tr w:rsidR="00A26B43" w14:paraId="47FC7D1E"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351F3EA7" w14:textId="77777777" w:rsidR="00A26B43" w:rsidRDefault="00A26B43">
            <w:r>
              <w:t>Colour1</w:t>
            </w:r>
          </w:p>
        </w:tc>
        <w:tc>
          <w:tcPr>
            <w:tcW w:w="1810" w:type="dxa"/>
            <w:tcBorders>
              <w:top w:val="single" w:sz="6" w:space="0" w:color="auto"/>
              <w:left w:val="single" w:sz="6" w:space="0" w:color="auto"/>
              <w:bottom w:val="single" w:sz="6" w:space="0" w:color="auto"/>
              <w:right w:val="single" w:sz="6" w:space="0" w:color="auto"/>
            </w:tcBorders>
            <w:hideMark/>
          </w:tcPr>
          <w:p w14:paraId="0AB36922" w14:textId="77777777" w:rsidR="00A26B43" w:rsidRDefault="00A26B43">
            <w:r>
              <w:t>3 integer tuple</w:t>
            </w:r>
          </w:p>
        </w:tc>
        <w:tc>
          <w:tcPr>
            <w:tcW w:w="4201" w:type="dxa"/>
            <w:tcBorders>
              <w:top w:val="single" w:sz="6" w:space="0" w:color="auto"/>
              <w:left w:val="single" w:sz="6" w:space="0" w:color="auto"/>
              <w:bottom w:val="single" w:sz="6" w:space="0" w:color="auto"/>
              <w:right w:val="single" w:sz="4" w:space="0" w:color="auto"/>
            </w:tcBorders>
            <w:hideMark/>
          </w:tcPr>
          <w:p w14:paraId="1FD4F660" w14:textId="77777777" w:rsidR="00A26B43" w:rsidRDefault="00A26B43">
            <w:r>
              <w:t>The front colour of the text box</w:t>
            </w:r>
          </w:p>
        </w:tc>
      </w:tr>
      <w:tr w:rsidR="00A26B43" w14:paraId="2801F059"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3C58C33D" w14:textId="77777777" w:rsidR="00A26B43" w:rsidRDefault="00A26B43">
            <w:r>
              <w:t>Colour2</w:t>
            </w:r>
          </w:p>
        </w:tc>
        <w:tc>
          <w:tcPr>
            <w:tcW w:w="1810" w:type="dxa"/>
            <w:tcBorders>
              <w:top w:val="single" w:sz="6" w:space="0" w:color="auto"/>
              <w:left w:val="single" w:sz="6" w:space="0" w:color="auto"/>
              <w:bottom w:val="single" w:sz="4" w:space="0" w:color="auto"/>
              <w:right w:val="single" w:sz="6" w:space="0" w:color="auto"/>
            </w:tcBorders>
            <w:hideMark/>
          </w:tcPr>
          <w:p w14:paraId="3446BEBF" w14:textId="77777777" w:rsidR="00A26B43" w:rsidRDefault="00A26B43">
            <w:r>
              <w:t>3 integer tuple</w:t>
            </w:r>
          </w:p>
        </w:tc>
        <w:tc>
          <w:tcPr>
            <w:tcW w:w="4201" w:type="dxa"/>
            <w:tcBorders>
              <w:top w:val="single" w:sz="6" w:space="0" w:color="auto"/>
              <w:left w:val="single" w:sz="6" w:space="0" w:color="auto"/>
              <w:bottom w:val="single" w:sz="4" w:space="0" w:color="auto"/>
              <w:right w:val="single" w:sz="4" w:space="0" w:color="auto"/>
            </w:tcBorders>
            <w:hideMark/>
          </w:tcPr>
          <w:p w14:paraId="19107916" w14:textId="77777777" w:rsidR="00A26B43" w:rsidRDefault="00A26B43">
            <w:r>
              <w:t>The back colour of the text box</w:t>
            </w:r>
          </w:p>
        </w:tc>
      </w:tr>
    </w:tbl>
    <w:p w14:paraId="6D6E5860" w14:textId="77777777" w:rsidR="00A26B43" w:rsidRDefault="00A26B43" w:rsidP="00A26B43">
      <w:pPr>
        <w:pStyle w:val="Heading4"/>
      </w:pPr>
    </w:p>
    <w:p w14:paraId="3D41571B"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46D7DC06"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0EB786F2"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1C0A71D" w14:textId="77777777" w:rsidR="00A26B43" w:rsidRDefault="00A26B43">
            <w:pPr>
              <w:rPr>
                <w:b/>
              </w:rPr>
            </w:pPr>
            <w:r>
              <w:rPr>
                <w:b/>
              </w:rPr>
              <w:t>Description/purpose</w:t>
            </w:r>
          </w:p>
        </w:tc>
      </w:tr>
      <w:tr w:rsidR="00A26B43" w14:paraId="1819EAD4"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6220BFDF" w14:textId="77777777" w:rsidR="00A26B43" w:rsidRDefault="00A26B43">
            <w:r>
              <w:t>create(window)</w:t>
            </w:r>
          </w:p>
        </w:tc>
        <w:tc>
          <w:tcPr>
            <w:tcW w:w="4508" w:type="dxa"/>
            <w:tcBorders>
              <w:top w:val="single" w:sz="6" w:space="0" w:color="auto"/>
              <w:left w:val="single" w:sz="6" w:space="0" w:color="auto"/>
              <w:bottom w:val="single" w:sz="4" w:space="0" w:color="auto"/>
              <w:right w:val="single" w:sz="4" w:space="0" w:color="auto"/>
            </w:tcBorders>
            <w:hideMark/>
          </w:tcPr>
          <w:p w14:paraId="1D6DCB38" w14:textId="77777777" w:rsidR="00A26B43" w:rsidRDefault="00A26B43">
            <w:r>
              <w:t>creates the text box in the location, size and text specified</w:t>
            </w:r>
          </w:p>
        </w:tc>
      </w:tr>
    </w:tbl>
    <w:p w14:paraId="3552856F" w14:textId="77777777" w:rsidR="00A26B43" w:rsidRDefault="00A26B43" w:rsidP="00A26B43"/>
    <w:p w14:paraId="39D5B290" w14:textId="77777777" w:rsidR="00A26B43" w:rsidRDefault="00A26B43" w:rsidP="00A26B43">
      <w:pPr>
        <w:pStyle w:val="Heading3"/>
      </w:pPr>
      <w:bookmarkStart w:id="139" w:name="_Toc8207644"/>
      <w:r>
        <w:t>InputBox</w:t>
      </w:r>
      <w:bookmarkEnd w:id="139"/>
    </w:p>
    <w:p w14:paraId="563023D7" w14:textId="77777777" w:rsidR="00A26B43" w:rsidRDefault="00A26B43" w:rsidP="00A26B43">
      <w:r>
        <w:t>An input box is an element on a page that will allow the user to create text inputs.</w:t>
      </w:r>
    </w:p>
    <w:p w14:paraId="0FDBCDAB" w14:textId="77777777" w:rsidR="00A26B43" w:rsidRDefault="00A26B43" w:rsidP="00A26B43">
      <w:pPr>
        <w:pStyle w:val="Heading4"/>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1810"/>
        <w:gridCol w:w="4201"/>
      </w:tblGrid>
      <w:tr w:rsidR="00A26B43" w14:paraId="6971BA83"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7E6DD56F" w14:textId="77777777" w:rsidR="00A26B43" w:rsidRDefault="00A26B43">
            <w:pPr>
              <w:rPr>
                <w:b/>
              </w:rPr>
            </w:pPr>
            <w:r>
              <w:rPr>
                <w:b/>
              </w:rPr>
              <w:t>Name</w:t>
            </w:r>
          </w:p>
        </w:tc>
        <w:tc>
          <w:tcPr>
            <w:tcW w:w="1810" w:type="dxa"/>
            <w:tcBorders>
              <w:top w:val="single" w:sz="4" w:space="0" w:color="auto"/>
              <w:left w:val="single" w:sz="6" w:space="0" w:color="auto"/>
              <w:bottom w:val="single" w:sz="6" w:space="0" w:color="auto"/>
              <w:right w:val="single" w:sz="6" w:space="0" w:color="auto"/>
            </w:tcBorders>
            <w:hideMark/>
          </w:tcPr>
          <w:p w14:paraId="56A20BFE" w14:textId="77777777" w:rsidR="00A26B43" w:rsidRDefault="00A26B43">
            <w:pPr>
              <w:rPr>
                <w:b/>
              </w:rPr>
            </w:pPr>
            <w:r>
              <w:rPr>
                <w:b/>
              </w:rPr>
              <w:t>Data Type</w:t>
            </w:r>
          </w:p>
        </w:tc>
        <w:tc>
          <w:tcPr>
            <w:tcW w:w="4201" w:type="dxa"/>
            <w:tcBorders>
              <w:top w:val="single" w:sz="4" w:space="0" w:color="auto"/>
              <w:left w:val="single" w:sz="6" w:space="0" w:color="auto"/>
              <w:bottom w:val="single" w:sz="6" w:space="0" w:color="auto"/>
              <w:right w:val="single" w:sz="4" w:space="0" w:color="auto"/>
            </w:tcBorders>
            <w:hideMark/>
          </w:tcPr>
          <w:p w14:paraId="21B2F51A" w14:textId="77777777" w:rsidR="00A26B43" w:rsidRDefault="00A26B43">
            <w:pPr>
              <w:rPr>
                <w:b/>
              </w:rPr>
            </w:pPr>
            <w:r>
              <w:rPr>
                <w:b/>
              </w:rPr>
              <w:t>Description/purpose</w:t>
            </w:r>
          </w:p>
        </w:tc>
      </w:tr>
      <w:tr w:rsidR="00A26B43" w14:paraId="01CEE1E3"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B0D2C26" w14:textId="77777777" w:rsidR="00A26B43" w:rsidRDefault="00A26B43">
            <w:r>
              <w:t>Cap</w:t>
            </w:r>
          </w:p>
        </w:tc>
        <w:tc>
          <w:tcPr>
            <w:tcW w:w="1810" w:type="dxa"/>
            <w:tcBorders>
              <w:top w:val="single" w:sz="6" w:space="0" w:color="auto"/>
              <w:left w:val="single" w:sz="6" w:space="0" w:color="auto"/>
              <w:bottom w:val="single" w:sz="6" w:space="0" w:color="auto"/>
              <w:right w:val="single" w:sz="6" w:space="0" w:color="auto"/>
            </w:tcBorders>
            <w:hideMark/>
          </w:tcPr>
          <w:p w14:paraId="5363919C" w14:textId="77777777" w:rsidR="00A26B43" w:rsidRDefault="00A26B43">
            <w:r>
              <w:t>String</w:t>
            </w:r>
          </w:p>
        </w:tc>
        <w:tc>
          <w:tcPr>
            <w:tcW w:w="4201" w:type="dxa"/>
            <w:tcBorders>
              <w:top w:val="single" w:sz="6" w:space="0" w:color="auto"/>
              <w:left w:val="single" w:sz="6" w:space="0" w:color="auto"/>
              <w:bottom w:val="single" w:sz="6" w:space="0" w:color="auto"/>
              <w:right w:val="single" w:sz="4" w:space="0" w:color="auto"/>
            </w:tcBorders>
            <w:hideMark/>
          </w:tcPr>
          <w:p w14:paraId="2DD5E56A" w14:textId="77777777" w:rsidR="00A26B43" w:rsidRDefault="00A26B43">
            <w:r>
              <w:t>What the box will contain in game</w:t>
            </w:r>
          </w:p>
        </w:tc>
      </w:tr>
      <w:tr w:rsidR="00A26B43" w14:paraId="18B78426"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78BC74CA" w14:textId="77777777" w:rsidR="00A26B43" w:rsidRDefault="00A26B43">
            <w:r>
              <w:t>Name</w:t>
            </w:r>
          </w:p>
        </w:tc>
        <w:tc>
          <w:tcPr>
            <w:tcW w:w="1810" w:type="dxa"/>
            <w:tcBorders>
              <w:top w:val="single" w:sz="6" w:space="0" w:color="auto"/>
              <w:left w:val="single" w:sz="6" w:space="0" w:color="auto"/>
              <w:bottom w:val="single" w:sz="6" w:space="0" w:color="auto"/>
              <w:right w:val="single" w:sz="6" w:space="0" w:color="auto"/>
            </w:tcBorders>
            <w:hideMark/>
          </w:tcPr>
          <w:p w14:paraId="70D9537B" w14:textId="77777777" w:rsidR="00A26B43" w:rsidRDefault="00A26B43">
            <w:r>
              <w:t>String</w:t>
            </w:r>
          </w:p>
        </w:tc>
        <w:tc>
          <w:tcPr>
            <w:tcW w:w="4201" w:type="dxa"/>
            <w:tcBorders>
              <w:top w:val="single" w:sz="6" w:space="0" w:color="auto"/>
              <w:left w:val="single" w:sz="6" w:space="0" w:color="auto"/>
              <w:bottom w:val="single" w:sz="6" w:space="0" w:color="auto"/>
              <w:right w:val="single" w:sz="4" w:space="0" w:color="auto"/>
            </w:tcBorders>
            <w:hideMark/>
          </w:tcPr>
          <w:p w14:paraId="5C648E64" w14:textId="77777777" w:rsidR="00A26B43" w:rsidRDefault="00A26B43">
            <w:r>
              <w:t>What the box will be captioned in game</w:t>
            </w:r>
          </w:p>
        </w:tc>
      </w:tr>
      <w:tr w:rsidR="00A26B43" w14:paraId="068620E3"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35555E8" w14:textId="77777777" w:rsidR="00A26B43" w:rsidRDefault="00A26B43">
            <w:r>
              <w:t>xCo</w:t>
            </w:r>
          </w:p>
        </w:tc>
        <w:tc>
          <w:tcPr>
            <w:tcW w:w="1810" w:type="dxa"/>
            <w:tcBorders>
              <w:top w:val="single" w:sz="6" w:space="0" w:color="auto"/>
              <w:left w:val="single" w:sz="6" w:space="0" w:color="auto"/>
              <w:bottom w:val="single" w:sz="6" w:space="0" w:color="auto"/>
              <w:right w:val="single" w:sz="6" w:space="0" w:color="auto"/>
            </w:tcBorders>
            <w:hideMark/>
          </w:tcPr>
          <w:p w14:paraId="0BCD96A7"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69193153" w14:textId="77777777" w:rsidR="00A26B43" w:rsidRDefault="00A26B43">
            <w:r>
              <w:t>The x coordinate of the box</w:t>
            </w:r>
          </w:p>
        </w:tc>
      </w:tr>
      <w:tr w:rsidR="00A26B43" w14:paraId="00BC52C7"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62A84EDF" w14:textId="77777777" w:rsidR="00A26B43" w:rsidRDefault="00A26B43">
            <w:r>
              <w:t>yCo</w:t>
            </w:r>
          </w:p>
        </w:tc>
        <w:tc>
          <w:tcPr>
            <w:tcW w:w="1810" w:type="dxa"/>
            <w:tcBorders>
              <w:top w:val="single" w:sz="6" w:space="0" w:color="auto"/>
              <w:left w:val="single" w:sz="6" w:space="0" w:color="auto"/>
              <w:bottom w:val="single" w:sz="6" w:space="0" w:color="auto"/>
              <w:right w:val="single" w:sz="6" w:space="0" w:color="auto"/>
            </w:tcBorders>
            <w:hideMark/>
          </w:tcPr>
          <w:p w14:paraId="6DE6B9DE"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47757953" w14:textId="77777777" w:rsidR="00A26B43" w:rsidRDefault="00A26B43">
            <w:r>
              <w:t>The y coordinate of the box</w:t>
            </w:r>
          </w:p>
        </w:tc>
      </w:tr>
      <w:tr w:rsidR="00A26B43" w14:paraId="7DB1D3B1"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3C045CD" w14:textId="77777777" w:rsidR="00A26B43" w:rsidRDefault="00A26B43">
            <w:r>
              <w:t>Rect</w:t>
            </w:r>
          </w:p>
        </w:tc>
        <w:tc>
          <w:tcPr>
            <w:tcW w:w="1810" w:type="dxa"/>
            <w:tcBorders>
              <w:top w:val="single" w:sz="6" w:space="0" w:color="auto"/>
              <w:left w:val="single" w:sz="6" w:space="0" w:color="auto"/>
              <w:bottom w:val="single" w:sz="6" w:space="0" w:color="auto"/>
              <w:right w:val="single" w:sz="6" w:space="0" w:color="auto"/>
            </w:tcBorders>
            <w:hideMark/>
          </w:tcPr>
          <w:p w14:paraId="1242BB71" w14:textId="77777777" w:rsidR="00A26B43" w:rsidRDefault="00A26B43">
            <w:r>
              <w:t>Pygame rect object</w:t>
            </w:r>
          </w:p>
        </w:tc>
        <w:tc>
          <w:tcPr>
            <w:tcW w:w="4201" w:type="dxa"/>
            <w:tcBorders>
              <w:top w:val="single" w:sz="6" w:space="0" w:color="auto"/>
              <w:left w:val="single" w:sz="6" w:space="0" w:color="auto"/>
              <w:bottom w:val="single" w:sz="6" w:space="0" w:color="auto"/>
              <w:right w:val="single" w:sz="4" w:space="0" w:color="auto"/>
            </w:tcBorders>
            <w:hideMark/>
          </w:tcPr>
          <w:p w14:paraId="251DA78F" w14:textId="77777777" w:rsidR="00A26B43" w:rsidRDefault="00A26B43">
            <w:r>
              <w:t>Store the rect of the box</w:t>
            </w:r>
          </w:p>
        </w:tc>
      </w:tr>
      <w:tr w:rsidR="00A26B43" w14:paraId="3514135F"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2A1316BA" w14:textId="77777777" w:rsidR="00A26B43" w:rsidRDefault="00A26B43">
            <w:r>
              <w:t>Active</w:t>
            </w:r>
          </w:p>
        </w:tc>
        <w:tc>
          <w:tcPr>
            <w:tcW w:w="1810" w:type="dxa"/>
            <w:tcBorders>
              <w:top w:val="single" w:sz="6" w:space="0" w:color="auto"/>
              <w:left w:val="single" w:sz="6" w:space="0" w:color="auto"/>
              <w:bottom w:val="single" w:sz="4" w:space="0" w:color="auto"/>
              <w:right w:val="single" w:sz="6" w:space="0" w:color="auto"/>
            </w:tcBorders>
            <w:hideMark/>
          </w:tcPr>
          <w:p w14:paraId="395BA6ED" w14:textId="77777777" w:rsidR="00A26B43" w:rsidRDefault="00A26B43">
            <w:r>
              <w:t>Boolean</w:t>
            </w:r>
          </w:p>
        </w:tc>
        <w:tc>
          <w:tcPr>
            <w:tcW w:w="4201" w:type="dxa"/>
            <w:tcBorders>
              <w:top w:val="single" w:sz="6" w:space="0" w:color="auto"/>
              <w:left w:val="single" w:sz="6" w:space="0" w:color="auto"/>
              <w:bottom w:val="single" w:sz="4" w:space="0" w:color="auto"/>
              <w:right w:val="single" w:sz="4" w:space="0" w:color="auto"/>
            </w:tcBorders>
            <w:hideMark/>
          </w:tcPr>
          <w:p w14:paraId="0C1FA546" w14:textId="77777777" w:rsidR="00A26B43" w:rsidRDefault="00A26B43">
            <w:r>
              <w:t>True if the user is currently typing into the box</w:t>
            </w:r>
          </w:p>
        </w:tc>
      </w:tr>
    </w:tbl>
    <w:p w14:paraId="5E37EC0A"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7A851F84"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2267353E"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6C725DCB" w14:textId="77777777" w:rsidR="00A26B43" w:rsidRDefault="00A26B43">
            <w:pPr>
              <w:rPr>
                <w:b/>
              </w:rPr>
            </w:pPr>
            <w:r>
              <w:rPr>
                <w:b/>
              </w:rPr>
              <w:t>Description/purpose</w:t>
            </w:r>
          </w:p>
        </w:tc>
      </w:tr>
      <w:tr w:rsidR="00A26B43" w14:paraId="1375CC1F"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0170502" w14:textId="77777777" w:rsidR="00A26B43" w:rsidRDefault="00A26B43">
            <w:r>
              <w:lastRenderedPageBreak/>
              <w:t>create()</w:t>
            </w:r>
          </w:p>
        </w:tc>
        <w:tc>
          <w:tcPr>
            <w:tcW w:w="4508" w:type="dxa"/>
            <w:tcBorders>
              <w:top w:val="single" w:sz="6" w:space="0" w:color="auto"/>
              <w:left w:val="single" w:sz="6" w:space="0" w:color="auto"/>
              <w:bottom w:val="single" w:sz="6" w:space="0" w:color="auto"/>
              <w:right w:val="single" w:sz="4" w:space="0" w:color="auto"/>
            </w:tcBorders>
            <w:hideMark/>
          </w:tcPr>
          <w:p w14:paraId="6E2819E1" w14:textId="77777777" w:rsidR="00A26B43" w:rsidRDefault="00A26B43">
            <w:r>
              <w:t>creates the text box in the location, size and text specified</w:t>
            </w:r>
          </w:p>
        </w:tc>
      </w:tr>
      <w:tr w:rsidR="00A26B43" w14:paraId="51F21213"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9246CA6" w14:textId="77777777" w:rsidR="00A26B43" w:rsidRDefault="00A26B43">
            <w:r>
              <w:t>ifClick()</w:t>
            </w:r>
          </w:p>
        </w:tc>
        <w:tc>
          <w:tcPr>
            <w:tcW w:w="4508" w:type="dxa"/>
            <w:tcBorders>
              <w:top w:val="single" w:sz="6" w:space="0" w:color="auto"/>
              <w:left w:val="single" w:sz="6" w:space="0" w:color="auto"/>
              <w:bottom w:val="single" w:sz="6" w:space="0" w:color="auto"/>
              <w:right w:val="single" w:sz="4" w:space="0" w:color="auto"/>
            </w:tcBorders>
            <w:hideMark/>
          </w:tcPr>
          <w:p w14:paraId="7568D64C" w14:textId="5DD46AC9" w:rsidR="00A26B43" w:rsidRDefault="00A26B43">
            <w:r>
              <w:t>Determines whether the box ha</w:t>
            </w:r>
            <w:r w:rsidR="001F0BA1">
              <w:t>s</w:t>
            </w:r>
            <w:r>
              <w:t xml:space="preserve"> been clicked</w:t>
            </w:r>
          </w:p>
        </w:tc>
      </w:tr>
      <w:tr w:rsidR="00A26B43" w14:paraId="726F03F8"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4EAC5578" w14:textId="77777777" w:rsidR="00A26B43" w:rsidRDefault="00A26B43">
            <w:r>
              <w:t>Add()</w:t>
            </w:r>
          </w:p>
        </w:tc>
        <w:tc>
          <w:tcPr>
            <w:tcW w:w="4508" w:type="dxa"/>
            <w:tcBorders>
              <w:top w:val="single" w:sz="6" w:space="0" w:color="auto"/>
              <w:left w:val="single" w:sz="6" w:space="0" w:color="auto"/>
              <w:bottom w:val="single" w:sz="6" w:space="0" w:color="auto"/>
              <w:right w:val="single" w:sz="4" w:space="0" w:color="auto"/>
            </w:tcBorders>
            <w:hideMark/>
          </w:tcPr>
          <w:p w14:paraId="4457AC05" w14:textId="77777777" w:rsidR="00A26B43" w:rsidRDefault="00A26B43">
            <w:r>
              <w:t>Adds a character to the cap</w:t>
            </w:r>
          </w:p>
        </w:tc>
      </w:tr>
      <w:tr w:rsidR="00A26B43" w14:paraId="0A67B7C6"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7F83E3A" w14:textId="77777777" w:rsidR="00A26B43" w:rsidRDefault="00A26B43">
            <w:r>
              <w:t>makeActive()</w:t>
            </w:r>
          </w:p>
        </w:tc>
        <w:tc>
          <w:tcPr>
            <w:tcW w:w="4508" w:type="dxa"/>
            <w:tcBorders>
              <w:top w:val="single" w:sz="6" w:space="0" w:color="auto"/>
              <w:left w:val="single" w:sz="6" w:space="0" w:color="auto"/>
              <w:bottom w:val="single" w:sz="6" w:space="0" w:color="auto"/>
              <w:right w:val="single" w:sz="4" w:space="0" w:color="auto"/>
            </w:tcBorders>
            <w:hideMark/>
          </w:tcPr>
          <w:p w14:paraId="7977F7BB" w14:textId="77777777" w:rsidR="00A26B43" w:rsidRDefault="00A26B43">
            <w:r>
              <w:t>Makes active true</w:t>
            </w:r>
          </w:p>
        </w:tc>
      </w:tr>
      <w:tr w:rsidR="00A26B43" w14:paraId="2D3A03B9"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4801DDB4" w14:textId="77777777" w:rsidR="00A26B43" w:rsidRDefault="00A26B43">
            <w:r>
              <w:t>deActive()</w:t>
            </w:r>
          </w:p>
        </w:tc>
        <w:tc>
          <w:tcPr>
            <w:tcW w:w="4508" w:type="dxa"/>
            <w:tcBorders>
              <w:top w:val="single" w:sz="6" w:space="0" w:color="auto"/>
              <w:left w:val="single" w:sz="6" w:space="0" w:color="auto"/>
              <w:bottom w:val="single" w:sz="6" w:space="0" w:color="auto"/>
              <w:right w:val="single" w:sz="4" w:space="0" w:color="auto"/>
            </w:tcBorders>
            <w:hideMark/>
          </w:tcPr>
          <w:p w14:paraId="0AA313C4" w14:textId="77777777" w:rsidR="00A26B43" w:rsidRDefault="00A26B43">
            <w:r>
              <w:t>Makes active false</w:t>
            </w:r>
          </w:p>
        </w:tc>
      </w:tr>
      <w:tr w:rsidR="00A26B43" w14:paraId="2FBB072C"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5AD888E" w14:textId="77777777" w:rsidR="00A26B43" w:rsidRDefault="00A26B43">
            <w:r>
              <w:t>getActive()</w:t>
            </w:r>
          </w:p>
        </w:tc>
        <w:tc>
          <w:tcPr>
            <w:tcW w:w="4508" w:type="dxa"/>
            <w:tcBorders>
              <w:top w:val="single" w:sz="6" w:space="0" w:color="auto"/>
              <w:left w:val="single" w:sz="6" w:space="0" w:color="auto"/>
              <w:bottom w:val="single" w:sz="6" w:space="0" w:color="auto"/>
              <w:right w:val="single" w:sz="4" w:space="0" w:color="auto"/>
            </w:tcBorders>
            <w:hideMark/>
          </w:tcPr>
          <w:p w14:paraId="0D5C79D8" w14:textId="77777777" w:rsidR="00A26B43" w:rsidRDefault="00A26B43">
            <w:r>
              <w:t>Returns active</w:t>
            </w:r>
          </w:p>
        </w:tc>
      </w:tr>
      <w:tr w:rsidR="00A26B43" w14:paraId="7D9C5EEE"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50EE333" w14:textId="77777777" w:rsidR="00A26B43" w:rsidRDefault="00A26B43">
            <w:r>
              <w:t>getCapLength()</w:t>
            </w:r>
          </w:p>
        </w:tc>
        <w:tc>
          <w:tcPr>
            <w:tcW w:w="4508" w:type="dxa"/>
            <w:tcBorders>
              <w:top w:val="single" w:sz="6" w:space="0" w:color="auto"/>
              <w:left w:val="single" w:sz="6" w:space="0" w:color="auto"/>
              <w:bottom w:val="single" w:sz="6" w:space="0" w:color="auto"/>
              <w:right w:val="single" w:sz="4" w:space="0" w:color="auto"/>
            </w:tcBorders>
            <w:hideMark/>
          </w:tcPr>
          <w:p w14:paraId="172EE88E" w14:textId="77777777" w:rsidR="00A26B43" w:rsidRDefault="00A26B43">
            <w:r>
              <w:t>Returns the length of cap</w:t>
            </w:r>
          </w:p>
        </w:tc>
      </w:tr>
      <w:tr w:rsidR="00A26B43" w14:paraId="2FB95629"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72F2DE5F" w14:textId="77777777" w:rsidR="00A26B43" w:rsidRDefault="00A26B43">
            <w:r>
              <w:t>getCap()</w:t>
            </w:r>
          </w:p>
        </w:tc>
        <w:tc>
          <w:tcPr>
            <w:tcW w:w="4508" w:type="dxa"/>
            <w:tcBorders>
              <w:top w:val="single" w:sz="6" w:space="0" w:color="auto"/>
              <w:left w:val="single" w:sz="6" w:space="0" w:color="auto"/>
              <w:bottom w:val="single" w:sz="4" w:space="0" w:color="auto"/>
              <w:right w:val="single" w:sz="4" w:space="0" w:color="auto"/>
            </w:tcBorders>
            <w:hideMark/>
          </w:tcPr>
          <w:p w14:paraId="6A49E3E9" w14:textId="77777777" w:rsidR="00A26B43" w:rsidRDefault="00A26B43">
            <w:r>
              <w:t>Returns cap</w:t>
            </w:r>
          </w:p>
        </w:tc>
      </w:tr>
    </w:tbl>
    <w:p w14:paraId="742B27AD" w14:textId="77777777" w:rsidR="00A26B43" w:rsidRDefault="00A26B43" w:rsidP="00A26B43"/>
    <w:p w14:paraId="369E0E4F" w14:textId="77777777" w:rsidR="00A26B43" w:rsidRDefault="00A26B43" w:rsidP="00A26B43">
      <w:pPr>
        <w:pStyle w:val="Heading3"/>
      </w:pPr>
      <w:bookmarkStart w:id="140" w:name="_Toc8207645"/>
      <w:r>
        <w:t>Buttons</w:t>
      </w:r>
      <w:bookmarkEnd w:id="140"/>
    </w:p>
    <w:p w14:paraId="6897CD48" w14:textId="77777777" w:rsidR="00A26B43" w:rsidRDefault="00A26B43" w:rsidP="00A26B43">
      <w:r>
        <w:t>A button is an element on the page, the user can click on the button and the program will respond appropriately.</w:t>
      </w:r>
    </w:p>
    <w:p w14:paraId="22AB222B" w14:textId="77777777" w:rsidR="00A26B43" w:rsidRDefault="00A26B43" w:rsidP="00A26B43">
      <w:pPr>
        <w:pStyle w:val="Heading4"/>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1810"/>
        <w:gridCol w:w="4201"/>
      </w:tblGrid>
      <w:tr w:rsidR="00A26B43" w14:paraId="176BA058"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1A4A8B63" w14:textId="77777777" w:rsidR="00A26B43" w:rsidRDefault="00A26B43">
            <w:pPr>
              <w:rPr>
                <w:b/>
              </w:rPr>
            </w:pPr>
            <w:r>
              <w:rPr>
                <w:b/>
              </w:rPr>
              <w:t>Name</w:t>
            </w:r>
          </w:p>
        </w:tc>
        <w:tc>
          <w:tcPr>
            <w:tcW w:w="1810" w:type="dxa"/>
            <w:tcBorders>
              <w:top w:val="single" w:sz="4" w:space="0" w:color="auto"/>
              <w:left w:val="single" w:sz="6" w:space="0" w:color="auto"/>
              <w:bottom w:val="single" w:sz="6" w:space="0" w:color="auto"/>
              <w:right w:val="single" w:sz="6" w:space="0" w:color="auto"/>
            </w:tcBorders>
            <w:hideMark/>
          </w:tcPr>
          <w:p w14:paraId="38D21E8C" w14:textId="77777777" w:rsidR="00A26B43" w:rsidRDefault="00A26B43">
            <w:pPr>
              <w:rPr>
                <w:b/>
              </w:rPr>
            </w:pPr>
            <w:r>
              <w:rPr>
                <w:b/>
              </w:rPr>
              <w:t>Data type</w:t>
            </w:r>
          </w:p>
        </w:tc>
        <w:tc>
          <w:tcPr>
            <w:tcW w:w="4201" w:type="dxa"/>
            <w:tcBorders>
              <w:top w:val="single" w:sz="4" w:space="0" w:color="auto"/>
              <w:left w:val="single" w:sz="6" w:space="0" w:color="auto"/>
              <w:bottom w:val="single" w:sz="6" w:space="0" w:color="auto"/>
              <w:right w:val="single" w:sz="4" w:space="0" w:color="auto"/>
            </w:tcBorders>
            <w:hideMark/>
          </w:tcPr>
          <w:p w14:paraId="6FEAA292" w14:textId="77777777" w:rsidR="00A26B43" w:rsidRDefault="00A26B43">
            <w:pPr>
              <w:rPr>
                <w:b/>
              </w:rPr>
            </w:pPr>
            <w:r>
              <w:rPr>
                <w:b/>
              </w:rPr>
              <w:t>Description/ purpose</w:t>
            </w:r>
          </w:p>
        </w:tc>
      </w:tr>
      <w:tr w:rsidR="00A26B43" w14:paraId="22D018D9"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16F319A0" w14:textId="77777777" w:rsidR="00A26B43" w:rsidRDefault="00A26B43">
            <w:r>
              <w:t>Cap</w:t>
            </w:r>
          </w:p>
        </w:tc>
        <w:tc>
          <w:tcPr>
            <w:tcW w:w="1810" w:type="dxa"/>
            <w:tcBorders>
              <w:top w:val="single" w:sz="6" w:space="0" w:color="auto"/>
              <w:left w:val="single" w:sz="6" w:space="0" w:color="auto"/>
              <w:bottom w:val="single" w:sz="6" w:space="0" w:color="auto"/>
              <w:right w:val="single" w:sz="6" w:space="0" w:color="auto"/>
            </w:tcBorders>
            <w:hideMark/>
          </w:tcPr>
          <w:p w14:paraId="072AD7CF" w14:textId="77777777" w:rsidR="00A26B43" w:rsidRDefault="00A26B43">
            <w:r>
              <w:t>String</w:t>
            </w:r>
          </w:p>
        </w:tc>
        <w:tc>
          <w:tcPr>
            <w:tcW w:w="4201" w:type="dxa"/>
            <w:tcBorders>
              <w:top w:val="single" w:sz="6" w:space="0" w:color="auto"/>
              <w:left w:val="single" w:sz="6" w:space="0" w:color="auto"/>
              <w:bottom w:val="single" w:sz="6" w:space="0" w:color="auto"/>
              <w:right w:val="single" w:sz="4" w:space="0" w:color="auto"/>
            </w:tcBorders>
            <w:hideMark/>
          </w:tcPr>
          <w:p w14:paraId="11A5DB05" w14:textId="77777777" w:rsidR="00A26B43" w:rsidRDefault="00A26B43">
            <w:r>
              <w:t>To contain the word that will be on the button</w:t>
            </w:r>
          </w:p>
        </w:tc>
      </w:tr>
      <w:tr w:rsidR="00A26B43" w14:paraId="7F0F94FE"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245601FE" w14:textId="77777777" w:rsidR="00A26B43" w:rsidRDefault="00A26B43">
            <w:r>
              <w:t>Height</w:t>
            </w:r>
          </w:p>
        </w:tc>
        <w:tc>
          <w:tcPr>
            <w:tcW w:w="1810" w:type="dxa"/>
            <w:tcBorders>
              <w:top w:val="single" w:sz="6" w:space="0" w:color="auto"/>
              <w:left w:val="single" w:sz="6" w:space="0" w:color="auto"/>
              <w:bottom w:val="single" w:sz="6" w:space="0" w:color="auto"/>
              <w:right w:val="single" w:sz="6" w:space="0" w:color="auto"/>
            </w:tcBorders>
            <w:hideMark/>
          </w:tcPr>
          <w:p w14:paraId="129739DA"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4E932C19" w14:textId="77777777" w:rsidR="00A26B43" w:rsidRDefault="00A26B43">
            <w:r>
              <w:t>Height of the button</w:t>
            </w:r>
          </w:p>
        </w:tc>
      </w:tr>
      <w:tr w:rsidR="00A26B43" w14:paraId="495F18A1"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13D3D348" w14:textId="77777777" w:rsidR="00A26B43" w:rsidRDefault="00A26B43">
            <w:r>
              <w:t>Width</w:t>
            </w:r>
          </w:p>
        </w:tc>
        <w:tc>
          <w:tcPr>
            <w:tcW w:w="1810" w:type="dxa"/>
            <w:tcBorders>
              <w:top w:val="single" w:sz="6" w:space="0" w:color="auto"/>
              <w:left w:val="single" w:sz="6" w:space="0" w:color="auto"/>
              <w:bottom w:val="single" w:sz="6" w:space="0" w:color="auto"/>
              <w:right w:val="single" w:sz="6" w:space="0" w:color="auto"/>
            </w:tcBorders>
            <w:hideMark/>
          </w:tcPr>
          <w:p w14:paraId="405D2023"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4FA6B448" w14:textId="77777777" w:rsidR="00A26B43" w:rsidRDefault="00A26B43">
            <w:r>
              <w:t>Width of the button</w:t>
            </w:r>
          </w:p>
        </w:tc>
      </w:tr>
      <w:tr w:rsidR="00A26B43" w14:paraId="69FC32CC"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6040B699" w14:textId="77777777" w:rsidR="00A26B43" w:rsidRDefault="00A26B43">
            <w:r>
              <w:t>Rect</w:t>
            </w:r>
          </w:p>
        </w:tc>
        <w:tc>
          <w:tcPr>
            <w:tcW w:w="1810" w:type="dxa"/>
            <w:tcBorders>
              <w:top w:val="single" w:sz="6" w:space="0" w:color="auto"/>
              <w:left w:val="single" w:sz="6" w:space="0" w:color="auto"/>
              <w:bottom w:val="single" w:sz="6" w:space="0" w:color="auto"/>
              <w:right w:val="single" w:sz="6" w:space="0" w:color="auto"/>
            </w:tcBorders>
            <w:hideMark/>
          </w:tcPr>
          <w:p w14:paraId="2DA9EAD1" w14:textId="77777777" w:rsidR="00A26B43" w:rsidRDefault="00A26B43">
            <w:r>
              <w:t>List of 4 integers</w:t>
            </w:r>
          </w:p>
        </w:tc>
        <w:tc>
          <w:tcPr>
            <w:tcW w:w="4201" w:type="dxa"/>
            <w:tcBorders>
              <w:top w:val="single" w:sz="6" w:space="0" w:color="auto"/>
              <w:left w:val="single" w:sz="6" w:space="0" w:color="auto"/>
              <w:bottom w:val="single" w:sz="6" w:space="0" w:color="auto"/>
              <w:right w:val="single" w:sz="4" w:space="0" w:color="auto"/>
            </w:tcBorders>
            <w:hideMark/>
          </w:tcPr>
          <w:p w14:paraId="6AA22898" w14:textId="77777777" w:rsidR="00A26B43" w:rsidRDefault="00A26B43">
            <w:r>
              <w:t>Contains the coordinates and size of the objects pygame.rect</w:t>
            </w:r>
          </w:p>
        </w:tc>
      </w:tr>
      <w:tr w:rsidR="00A26B43" w14:paraId="0AC43AEB"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0B35A550" w14:textId="77777777" w:rsidR="00A26B43" w:rsidRDefault="00A26B43">
            <w:r>
              <w:t>Locy</w:t>
            </w:r>
          </w:p>
        </w:tc>
        <w:tc>
          <w:tcPr>
            <w:tcW w:w="1810" w:type="dxa"/>
            <w:tcBorders>
              <w:top w:val="single" w:sz="6" w:space="0" w:color="auto"/>
              <w:left w:val="single" w:sz="6" w:space="0" w:color="auto"/>
              <w:bottom w:val="single" w:sz="6" w:space="0" w:color="auto"/>
              <w:right w:val="single" w:sz="6" w:space="0" w:color="auto"/>
            </w:tcBorders>
            <w:hideMark/>
          </w:tcPr>
          <w:p w14:paraId="2413A270"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204B7B41" w14:textId="77777777" w:rsidR="00A26B43" w:rsidRDefault="00A26B43">
            <w:r>
              <w:t>The y coordinate of the button</w:t>
            </w:r>
          </w:p>
        </w:tc>
      </w:tr>
      <w:tr w:rsidR="00A26B43" w14:paraId="4EA8F093"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2514F5BB" w14:textId="77777777" w:rsidR="00A26B43" w:rsidRDefault="00A26B43">
            <w:r>
              <w:t>Locx</w:t>
            </w:r>
          </w:p>
        </w:tc>
        <w:tc>
          <w:tcPr>
            <w:tcW w:w="1810" w:type="dxa"/>
            <w:tcBorders>
              <w:top w:val="single" w:sz="6" w:space="0" w:color="auto"/>
              <w:left w:val="single" w:sz="6" w:space="0" w:color="auto"/>
              <w:bottom w:val="single" w:sz="6" w:space="0" w:color="auto"/>
              <w:right w:val="single" w:sz="6" w:space="0" w:color="auto"/>
            </w:tcBorders>
            <w:hideMark/>
          </w:tcPr>
          <w:p w14:paraId="3023CECB"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68C0FCA3" w14:textId="77777777" w:rsidR="00A26B43" w:rsidRDefault="00A26B43">
            <w:r>
              <w:t>The x coordinate of the button</w:t>
            </w:r>
          </w:p>
        </w:tc>
      </w:tr>
      <w:tr w:rsidR="00A26B43" w14:paraId="315EB683"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2221ECE" w14:textId="77777777" w:rsidR="00A26B43" w:rsidRDefault="00A26B43">
            <w:r>
              <w:t>Colour1</w:t>
            </w:r>
          </w:p>
        </w:tc>
        <w:tc>
          <w:tcPr>
            <w:tcW w:w="1810" w:type="dxa"/>
            <w:tcBorders>
              <w:top w:val="single" w:sz="6" w:space="0" w:color="auto"/>
              <w:left w:val="single" w:sz="6" w:space="0" w:color="auto"/>
              <w:bottom w:val="single" w:sz="6" w:space="0" w:color="auto"/>
              <w:right w:val="single" w:sz="6" w:space="0" w:color="auto"/>
            </w:tcBorders>
            <w:hideMark/>
          </w:tcPr>
          <w:p w14:paraId="320491CA" w14:textId="77777777" w:rsidR="00A26B43" w:rsidRDefault="00A26B43">
            <w:r>
              <w:t>3 integer tuple</w:t>
            </w:r>
          </w:p>
        </w:tc>
        <w:tc>
          <w:tcPr>
            <w:tcW w:w="4201" w:type="dxa"/>
            <w:tcBorders>
              <w:top w:val="single" w:sz="6" w:space="0" w:color="auto"/>
              <w:left w:val="single" w:sz="6" w:space="0" w:color="auto"/>
              <w:bottom w:val="single" w:sz="6" w:space="0" w:color="auto"/>
              <w:right w:val="single" w:sz="4" w:space="0" w:color="auto"/>
            </w:tcBorders>
            <w:hideMark/>
          </w:tcPr>
          <w:p w14:paraId="7459BAC3" w14:textId="77777777" w:rsidR="00A26B43" w:rsidRDefault="00A26B43">
            <w:r>
              <w:t>The primary colour of the button</w:t>
            </w:r>
          </w:p>
        </w:tc>
      </w:tr>
      <w:tr w:rsidR="00A26B43" w14:paraId="6C6F4CC6"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198C9A2E" w14:textId="77777777" w:rsidR="00A26B43" w:rsidRDefault="00A26B43">
            <w:r>
              <w:t>Colour2</w:t>
            </w:r>
          </w:p>
        </w:tc>
        <w:tc>
          <w:tcPr>
            <w:tcW w:w="1810" w:type="dxa"/>
            <w:tcBorders>
              <w:top w:val="single" w:sz="6" w:space="0" w:color="auto"/>
              <w:left w:val="single" w:sz="6" w:space="0" w:color="auto"/>
              <w:bottom w:val="single" w:sz="4" w:space="0" w:color="auto"/>
              <w:right w:val="single" w:sz="6" w:space="0" w:color="auto"/>
            </w:tcBorders>
            <w:hideMark/>
          </w:tcPr>
          <w:p w14:paraId="4203A157" w14:textId="77777777" w:rsidR="00A26B43" w:rsidRDefault="00A26B43">
            <w:r>
              <w:t>3 integer tuple</w:t>
            </w:r>
          </w:p>
        </w:tc>
        <w:tc>
          <w:tcPr>
            <w:tcW w:w="4201" w:type="dxa"/>
            <w:tcBorders>
              <w:top w:val="single" w:sz="6" w:space="0" w:color="auto"/>
              <w:left w:val="single" w:sz="6" w:space="0" w:color="auto"/>
              <w:bottom w:val="single" w:sz="4" w:space="0" w:color="auto"/>
              <w:right w:val="single" w:sz="4" w:space="0" w:color="auto"/>
            </w:tcBorders>
            <w:hideMark/>
          </w:tcPr>
          <w:p w14:paraId="20515D26" w14:textId="77777777" w:rsidR="00A26B43" w:rsidRDefault="00A26B43">
            <w:r>
              <w:t>The secondary colour of the tuple</w:t>
            </w:r>
          </w:p>
        </w:tc>
      </w:tr>
    </w:tbl>
    <w:p w14:paraId="04E13D32" w14:textId="77777777" w:rsidR="00A26B43" w:rsidRDefault="00A26B43" w:rsidP="00A26B43"/>
    <w:p w14:paraId="4FF564FB"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41175CC9"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142FC568" w14:textId="77777777" w:rsidR="00A26B43" w:rsidRDefault="00A26B43">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07B4E08E" w14:textId="77777777" w:rsidR="00A26B43" w:rsidRDefault="00A26B43">
            <w:r>
              <w:rPr>
                <w:b/>
              </w:rPr>
              <w:t>Description/purpose</w:t>
            </w:r>
          </w:p>
        </w:tc>
      </w:tr>
      <w:tr w:rsidR="00A26B43" w14:paraId="74D1B793"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84F6383" w14:textId="77777777" w:rsidR="00A26B43" w:rsidRDefault="00A26B43">
            <w:r>
              <w:t>create(window)</w:t>
            </w:r>
          </w:p>
        </w:tc>
        <w:tc>
          <w:tcPr>
            <w:tcW w:w="4508" w:type="dxa"/>
            <w:tcBorders>
              <w:top w:val="single" w:sz="6" w:space="0" w:color="auto"/>
              <w:left w:val="single" w:sz="6" w:space="0" w:color="auto"/>
              <w:bottom w:val="single" w:sz="6" w:space="0" w:color="auto"/>
              <w:right w:val="single" w:sz="4" w:space="0" w:color="auto"/>
            </w:tcBorders>
            <w:hideMark/>
          </w:tcPr>
          <w:p w14:paraId="58A95FEC" w14:textId="77777777" w:rsidR="00A26B43" w:rsidRDefault="00A26B43">
            <w:r>
              <w:t>Creates the button with the location and text specified</w:t>
            </w:r>
          </w:p>
        </w:tc>
      </w:tr>
      <w:tr w:rsidR="00A26B43" w14:paraId="1F4AF01B"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2C7C7040" w14:textId="77777777" w:rsidR="00A26B43" w:rsidRDefault="00A26B43">
            <w:r>
              <w:t>ifClick()</w:t>
            </w:r>
          </w:p>
        </w:tc>
        <w:tc>
          <w:tcPr>
            <w:tcW w:w="4508" w:type="dxa"/>
            <w:tcBorders>
              <w:top w:val="single" w:sz="6" w:space="0" w:color="auto"/>
              <w:left w:val="single" w:sz="6" w:space="0" w:color="auto"/>
              <w:bottom w:val="single" w:sz="4" w:space="0" w:color="auto"/>
              <w:right w:val="single" w:sz="4" w:space="0" w:color="auto"/>
            </w:tcBorders>
            <w:hideMark/>
          </w:tcPr>
          <w:p w14:paraId="3CEB05D1" w14:textId="77777777" w:rsidR="00A26B43" w:rsidRDefault="00A26B43">
            <w:r>
              <w:t>Using the rect variable it returns true or w=false whether the button has been clicked</w:t>
            </w:r>
          </w:p>
        </w:tc>
      </w:tr>
    </w:tbl>
    <w:p w14:paraId="18E9F2BC" w14:textId="77777777" w:rsidR="00A26B43" w:rsidRDefault="00A26B43" w:rsidP="00A26B43">
      <w:pPr>
        <w:rPr>
          <w:rFonts w:asciiTheme="majorHAnsi" w:eastAsiaTheme="majorEastAsia" w:hAnsiTheme="majorHAnsi" w:cstheme="majorBidi"/>
          <w:color w:val="1F4D78" w:themeColor="accent1" w:themeShade="7F"/>
          <w:sz w:val="24"/>
          <w:szCs w:val="24"/>
        </w:rPr>
      </w:pPr>
    </w:p>
    <w:p w14:paraId="6211CF3E" w14:textId="77777777" w:rsidR="00A26B43" w:rsidRDefault="00A26B43" w:rsidP="00A26B43">
      <w:pPr>
        <w:pStyle w:val="Heading3"/>
      </w:pPr>
      <w:bookmarkStart w:id="141" w:name="_Toc8207646"/>
      <w:r>
        <w:lastRenderedPageBreak/>
        <w:t>StickButtons</w:t>
      </w:r>
      <w:bookmarkEnd w:id="141"/>
    </w:p>
    <w:p w14:paraId="60485929" w14:textId="77777777" w:rsidR="00A26B43" w:rsidRDefault="00A26B43" w:rsidP="00A26B43">
      <w:r>
        <w:t>Subclass of buttons. Similar to buttons except when it is clicked on the colour of the button stays dark until other buttons are clicked.</w:t>
      </w:r>
    </w:p>
    <w:p w14:paraId="5291595A" w14:textId="77777777" w:rsidR="00A26B43" w:rsidRDefault="00A26B43" w:rsidP="00A26B43">
      <w:pPr>
        <w:pStyle w:val="Heading4"/>
      </w:pPr>
      <w:r>
        <w:t>Attributes</w:t>
      </w:r>
    </w:p>
    <w:tbl>
      <w:tblPr>
        <w:tblW w:w="90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3005"/>
        <w:gridCol w:w="3005"/>
      </w:tblGrid>
      <w:tr w:rsidR="00A26B43" w14:paraId="684967DB"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2D1DBB45" w14:textId="77777777" w:rsidR="00A26B43" w:rsidRDefault="00A26B43">
            <w:pPr>
              <w:rPr>
                <w:b/>
              </w:rPr>
            </w:pPr>
            <w:r>
              <w:rPr>
                <w:b/>
              </w:rPr>
              <w:t>Name</w:t>
            </w:r>
          </w:p>
        </w:tc>
        <w:tc>
          <w:tcPr>
            <w:tcW w:w="3005" w:type="dxa"/>
            <w:tcBorders>
              <w:top w:val="single" w:sz="4" w:space="0" w:color="auto"/>
              <w:left w:val="single" w:sz="6" w:space="0" w:color="auto"/>
              <w:bottom w:val="single" w:sz="6" w:space="0" w:color="auto"/>
              <w:right w:val="single" w:sz="6" w:space="0" w:color="auto"/>
            </w:tcBorders>
            <w:hideMark/>
          </w:tcPr>
          <w:p w14:paraId="68A61D48" w14:textId="77777777" w:rsidR="00A26B43" w:rsidRDefault="00A26B43">
            <w:pPr>
              <w:rPr>
                <w:b/>
              </w:rPr>
            </w:pPr>
            <w:r>
              <w:rPr>
                <w:b/>
              </w:rPr>
              <w:t>Data type</w:t>
            </w:r>
          </w:p>
        </w:tc>
        <w:tc>
          <w:tcPr>
            <w:tcW w:w="3005" w:type="dxa"/>
            <w:tcBorders>
              <w:top w:val="single" w:sz="4" w:space="0" w:color="auto"/>
              <w:left w:val="single" w:sz="6" w:space="0" w:color="auto"/>
              <w:bottom w:val="single" w:sz="6" w:space="0" w:color="auto"/>
              <w:right w:val="single" w:sz="4" w:space="0" w:color="auto"/>
            </w:tcBorders>
            <w:hideMark/>
          </w:tcPr>
          <w:p w14:paraId="47BE3D7B" w14:textId="77777777" w:rsidR="00A26B43" w:rsidRDefault="00A26B43">
            <w:pPr>
              <w:rPr>
                <w:b/>
              </w:rPr>
            </w:pPr>
            <w:r>
              <w:rPr>
                <w:b/>
              </w:rPr>
              <w:t>Description/ purpose</w:t>
            </w:r>
          </w:p>
        </w:tc>
      </w:tr>
      <w:tr w:rsidR="00A26B43" w14:paraId="7DAA607E"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63222408" w14:textId="77777777" w:rsidR="00A26B43" w:rsidRDefault="00A26B43">
            <w:r>
              <w:t>On</w:t>
            </w:r>
          </w:p>
        </w:tc>
        <w:tc>
          <w:tcPr>
            <w:tcW w:w="3005" w:type="dxa"/>
            <w:tcBorders>
              <w:top w:val="single" w:sz="6" w:space="0" w:color="auto"/>
              <w:left w:val="single" w:sz="6" w:space="0" w:color="auto"/>
              <w:bottom w:val="single" w:sz="4" w:space="0" w:color="auto"/>
              <w:right w:val="single" w:sz="6" w:space="0" w:color="auto"/>
            </w:tcBorders>
            <w:hideMark/>
          </w:tcPr>
          <w:p w14:paraId="2FCD4131" w14:textId="77777777" w:rsidR="00A26B43" w:rsidRDefault="00A26B43">
            <w:r>
              <w:t>Boolean</w:t>
            </w:r>
          </w:p>
        </w:tc>
        <w:tc>
          <w:tcPr>
            <w:tcW w:w="3005" w:type="dxa"/>
            <w:tcBorders>
              <w:top w:val="single" w:sz="6" w:space="0" w:color="auto"/>
              <w:left w:val="single" w:sz="6" w:space="0" w:color="auto"/>
              <w:bottom w:val="single" w:sz="4" w:space="0" w:color="auto"/>
              <w:right w:val="single" w:sz="4" w:space="0" w:color="auto"/>
            </w:tcBorders>
            <w:hideMark/>
          </w:tcPr>
          <w:p w14:paraId="704AB90F" w14:textId="77777777" w:rsidR="00A26B43" w:rsidRDefault="00A26B43">
            <w:r>
              <w:t>True if the button is on</w:t>
            </w:r>
          </w:p>
        </w:tc>
      </w:tr>
    </w:tbl>
    <w:p w14:paraId="0C44BF48" w14:textId="77777777" w:rsidR="00A26B43" w:rsidRDefault="00A26B43" w:rsidP="00A26B43"/>
    <w:p w14:paraId="446AEA39"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0F7048B9"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54A867F8" w14:textId="77777777" w:rsidR="00A26B43" w:rsidRDefault="00A26B43">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5BA97813" w14:textId="77777777" w:rsidR="00A26B43" w:rsidRDefault="00A26B43">
            <w:r>
              <w:rPr>
                <w:b/>
              </w:rPr>
              <w:t>Description/purpose</w:t>
            </w:r>
          </w:p>
        </w:tc>
      </w:tr>
      <w:tr w:rsidR="00A26B43" w14:paraId="0750ABD7"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1A2902F" w14:textId="77777777" w:rsidR="00A26B43" w:rsidRDefault="00A26B43">
            <w:r>
              <w:t>create(window)</w:t>
            </w:r>
          </w:p>
        </w:tc>
        <w:tc>
          <w:tcPr>
            <w:tcW w:w="4508" w:type="dxa"/>
            <w:tcBorders>
              <w:top w:val="single" w:sz="6" w:space="0" w:color="auto"/>
              <w:left w:val="single" w:sz="6" w:space="0" w:color="auto"/>
              <w:bottom w:val="single" w:sz="6" w:space="0" w:color="auto"/>
              <w:right w:val="single" w:sz="4" w:space="0" w:color="auto"/>
            </w:tcBorders>
            <w:hideMark/>
          </w:tcPr>
          <w:p w14:paraId="34825702" w14:textId="77777777" w:rsidR="00A26B43" w:rsidRDefault="00A26B43">
            <w:r>
              <w:t>Creates the button with the location and text specified</w:t>
            </w:r>
          </w:p>
        </w:tc>
      </w:tr>
      <w:tr w:rsidR="00A26B43" w14:paraId="2C0A70A2"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CDD0EDA" w14:textId="77777777" w:rsidR="00A26B43" w:rsidRDefault="00A26B43">
            <w:r>
              <w:t>ifClick()</w:t>
            </w:r>
          </w:p>
        </w:tc>
        <w:tc>
          <w:tcPr>
            <w:tcW w:w="4508" w:type="dxa"/>
            <w:tcBorders>
              <w:top w:val="single" w:sz="6" w:space="0" w:color="auto"/>
              <w:left w:val="single" w:sz="6" w:space="0" w:color="auto"/>
              <w:bottom w:val="single" w:sz="6" w:space="0" w:color="auto"/>
              <w:right w:val="single" w:sz="4" w:space="0" w:color="auto"/>
            </w:tcBorders>
            <w:hideMark/>
          </w:tcPr>
          <w:p w14:paraId="078FA06F" w14:textId="77777777" w:rsidR="00A26B43" w:rsidRDefault="00A26B43">
            <w:r>
              <w:t>Using the rect variable it returns true or w=false whether the button has been clicked</w:t>
            </w:r>
          </w:p>
        </w:tc>
      </w:tr>
      <w:tr w:rsidR="00A26B43" w14:paraId="2ECF129D"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78FB412" w14:textId="77777777" w:rsidR="00A26B43" w:rsidRDefault="00A26B43">
            <w:r>
              <w:t>getOn()</w:t>
            </w:r>
          </w:p>
        </w:tc>
        <w:tc>
          <w:tcPr>
            <w:tcW w:w="4508" w:type="dxa"/>
            <w:tcBorders>
              <w:top w:val="single" w:sz="6" w:space="0" w:color="auto"/>
              <w:left w:val="single" w:sz="6" w:space="0" w:color="auto"/>
              <w:bottom w:val="single" w:sz="6" w:space="0" w:color="auto"/>
              <w:right w:val="single" w:sz="4" w:space="0" w:color="auto"/>
            </w:tcBorders>
            <w:hideMark/>
          </w:tcPr>
          <w:p w14:paraId="4EFBD960" w14:textId="77777777" w:rsidR="00A26B43" w:rsidRDefault="00A26B43">
            <w:r>
              <w:t>Returns On</w:t>
            </w:r>
          </w:p>
        </w:tc>
      </w:tr>
      <w:tr w:rsidR="00A26B43" w14:paraId="5B784E9B"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909E999" w14:textId="77777777" w:rsidR="00A26B43" w:rsidRDefault="00A26B43">
            <w:r>
              <w:t>turnOn()</w:t>
            </w:r>
          </w:p>
        </w:tc>
        <w:tc>
          <w:tcPr>
            <w:tcW w:w="4508" w:type="dxa"/>
            <w:tcBorders>
              <w:top w:val="single" w:sz="6" w:space="0" w:color="auto"/>
              <w:left w:val="single" w:sz="6" w:space="0" w:color="auto"/>
              <w:bottom w:val="single" w:sz="6" w:space="0" w:color="auto"/>
              <w:right w:val="single" w:sz="4" w:space="0" w:color="auto"/>
            </w:tcBorders>
            <w:hideMark/>
          </w:tcPr>
          <w:p w14:paraId="6C53873E" w14:textId="77777777" w:rsidR="00A26B43" w:rsidRDefault="00A26B43">
            <w:r>
              <w:t>Makes On true</w:t>
            </w:r>
          </w:p>
        </w:tc>
      </w:tr>
      <w:tr w:rsidR="00A26B43" w14:paraId="497C74F8"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316C7E88" w14:textId="77777777" w:rsidR="00A26B43" w:rsidRDefault="00A26B43">
            <w:r>
              <w:t>turnOff()</w:t>
            </w:r>
          </w:p>
        </w:tc>
        <w:tc>
          <w:tcPr>
            <w:tcW w:w="4508" w:type="dxa"/>
            <w:tcBorders>
              <w:top w:val="single" w:sz="6" w:space="0" w:color="auto"/>
              <w:left w:val="single" w:sz="6" w:space="0" w:color="auto"/>
              <w:bottom w:val="single" w:sz="4" w:space="0" w:color="auto"/>
              <w:right w:val="single" w:sz="4" w:space="0" w:color="auto"/>
            </w:tcBorders>
            <w:hideMark/>
          </w:tcPr>
          <w:p w14:paraId="2A3EE24D" w14:textId="77777777" w:rsidR="00A26B43" w:rsidRDefault="00A26B43">
            <w:r>
              <w:t>Makes On false</w:t>
            </w:r>
          </w:p>
        </w:tc>
      </w:tr>
    </w:tbl>
    <w:p w14:paraId="46A0357F" w14:textId="77777777" w:rsidR="00A26B43" w:rsidRDefault="00A26B43" w:rsidP="00A26B43"/>
    <w:p w14:paraId="0B311617" w14:textId="77777777" w:rsidR="00A26B43" w:rsidRDefault="00A26B43" w:rsidP="00A26B43">
      <w:pPr>
        <w:pStyle w:val="Heading3"/>
      </w:pPr>
      <w:bookmarkStart w:id="142" w:name="_Toc8207647"/>
      <w:r>
        <w:t>Materials</w:t>
      </w:r>
      <w:bookmarkEnd w:id="142"/>
      <w:r>
        <w:t xml:space="preserve"> </w:t>
      </w:r>
    </w:p>
    <w:p w14:paraId="752938BC" w14:textId="77777777" w:rsidR="00A26B43" w:rsidRDefault="00A26B43" w:rsidP="00A26B43">
      <w:r>
        <w:t>Every material a user places is stored as a separate object described by this class. The subclasses describe the materials in more “detail” to allow the different materials to have different behaviours.</w:t>
      </w:r>
    </w:p>
    <w:p w14:paraId="49726FF8" w14:textId="77777777" w:rsidR="00A26B43" w:rsidRDefault="00A26B43" w:rsidP="00A26B43">
      <w:pPr>
        <w:pStyle w:val="Heading4"/>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1810"/>
        <w:gridCol w:w="4201"/>
      </w:tblGrid>
      <w:tr w:rsidR="00A26B43" w14:paraId="6547C84B"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463E57AF" w14:textId="77777777" w:rsidR="00A26B43" w:rsidRDefault="00A26B43">
            <w:pPr>
              <w:rPr>
                <w:b/>
              </w:rPr>
            </w:pPr>
            <w:r>
              <w:rPr>
                <w:b/>
              </w:rPr>
              <w:t>Name</w:t>
            </w:r>
          </w:p>
        </w:tc>
        <w:tc>
          <w:tcPr>
            <w:tcW w:w="1810" w:type="dxa"/>
            <w:tcBorders>
              <w:top w:val="single" w:sz="4" w:space="0" w:color="auto"/>
              <w:left w:val="single" w:sz="6" w:space="0" w:color="auto"/>
              <w:bottom w:val="single" w:sz="6" w:space="0" w:color="auto"/>
              <w:right w:val="single" w:sz="6" w:space="0" w:color="auto"/>
            </w:tcBorders>
            <w:hideMark/>
          </w:tcPr>
          <w:p w14:paraId="60B69F33" w14:textId="77777777" w:rsidR="00A26B43" w:rsidRDefault="00A26B43">
            <w:pPr>
              <w:rPr>
                <w:b/>
              </w:rPr>
            </w:pPr>
            <w:r>
              <w:rPr>
                <w:b/>
              </w:rPr>
              <w:t>Data type</w:t>
            </w:r>
          </w:p>
        </w:tc>
        <w:tc>
          <w:tcPr>
            <w:tcW w:w="4201" w:type="dxa"/>
            <w:tcBorders>
              <w:top w:val="single" w:sz="4" w:space="0" w:color="auto"/>
              <w:left w:val="single" w:sz="6" w:space="0" w:color="auto"/>
              <w:bottom w:val="single" w:sz="6" w:space="0" w:color="auto"/>
              <w:right w:val="single" w:sz="4" w:space="0" w:color="auto"/>
            </w:tcBorders>
            <w:hideMark/>
          </w:tcPr>
          <w:p w14:paraId="5906646E" w14:textId="77777777" w:rsidR="00A26B43" w:rsidRDefault="00A26B43">
            <w:pPr>
              <w:rPr>
                <w:b/>
              </w:rPr>
            </w:pPr>
            <w:r>
              <w:rPr>
                <w:b/>
              </w:rPr>
              <w:t>Description/ purpose</w:t>
            </w:r>
          </w:p>
        </w:tc>
      </w:tr>
      <w:tr w:rsidR="00A26B43" w14:paraId="06FDD13F"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0DDBDA83" w14:textId="77777777" w:rsidR="00A26B43" w:rsidRDefault="00A26B43">
            <w:r>
              <w:t>x1</w:t>
            </w:r>
          </w:p>
        </w:tc>
        <w:tc>
          <w:tcPr>
            <w:tcW w:w="1810" w:type="dxa"/>
            <w:tcBorders>
              <w:top w:val="single" w:sz="6" w:space="0" w:color="auto"/>
              <w:left w:val="single" w:sz="6" w:space="0" w:color="auto"/>
              <w:bottom w:val="single" w:sz="6" w:space="0" w:color="auto"/>
              <w:right w:val="single" w:sz="6" w:space="0" w:color="auto"/>
            </w:tcBorders>
            <w:hideMark/>
          </w:tcPr>
          <w:p w14:paraId="465A9155"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1B863722" w14:textId="77777777" w:rsidR="00A26B43" w:rsidRDefault="00A26B43">
            <w:r>
              <w:t>The x coordinate of the first point of the material</w:t>
            </w:r>
          </w:p>
        </w:tc>
      </w:tr>
      <w:tr w:rsidR="00A26B43" w14:paraId="2E57DE11"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25112B6" w14:textId="77777777" w:rsidR="00A26B43" w:rsidRDefault="00A26B43">
            <w:r>
              <w:t>y1</w:t>
            </w:r>
          </w:p>
        </w:tc>
        <w:tc>
          <w:tcPr>
            <w:tcW w:w="1810" w:type="dxa"/>
            <w:tcBorders>
              <w:top w:val="single" w:sz="6" w:space="0" w:color="auto"/>
              <w:left w:val="single" w:sz="6" w:space="0" w:color="auto"/>
              <w:bottom w:val="single" w:sz="6" w:space="0" w:color="auto"/>
              <w:right w:val="single" w:sz="6" w:space="0" w:color="auto"/>
            </w:tcBorders>
            <w:hideMark/>
          </w:tcPr>
          <w:p w14:paraId="0B47AC22"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57A349ED" w14:textId="77777777" w:rsidR="00A26B43" w:rsidRDefault="00A26B43">
            <w:r>
              <w:t>The y coordinate of the first point of the material</w:t>
            </w:r>
          </w:p>
        </w:tc>
      </w:tr>
      <w:tr w:rsidR="00A26B43" w14:paraId="798C75A6"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7BEF0B43" w14:textId="77777777" w:rsidR="00A26B43" w:rsidRDefault="00A26B43">
            <w:r>
              <w:t>x2</w:t>
            </w:r>
          </w:p>
        </w:tc>
        <w:tc>
          <w:tcPr>
            <w:tcW w:w="1810" w:type="dxa"/>
            <w:tcBorders>
              <w:top w:val="single" w:sz="6" w:space="0" w:color="auto"/>
              <w:left w:val="single" w:sz="6" w:space="0" w:color="auto"/>
              <w:bottom w:val="single" w:sz="6" w:space="0" w:color="auto"/>
              <w:right w:val="single" w:sz="6" w:space="0" w:color="auto"/>
            </w:tcBorders>
            <w:hideMark/>
          </w:tcPr>
          <w:p w14:paraId="1C90086C"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5C9FCD1B" w14:textId="77777777" w:rsidR="00A26B43" w:rsidRDefault="00A26B43">
            <w:r>
              <w:t>The x coordinate of the second point of the material</w:t>
            </w:r>
          </w:p>
        </w:tc>
      </w:tr>
      <w:tr w:rsidR="00A26B43" w14:paraId="6EEB0E64"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1C8A5047" w14:textId="77777777" w:rsidR="00A26B43" w:rsidRDefault="00A26B43">
            <w:r>
              <w:t>y2</w:t>
            </w:r>
          </w:p>
        </w:tc>
        <w:tc>
          <w:tcPr>
            <w:tcW w:w="1810" w:type="dxa"/>
            <w:tcBorders>
              <w:top w:val="single" w:sz="6" w:space="0" w:color="auto"/>
              <w:left w:val="single" w:sz="6" w:space="0" w:color="auto"/>
              <w:bottom w:val="single" w:sz="6" w:space="0" w:color="auto"/>
              <w:right w:val="single" w:sz="6" w:space="0" w:color="auto"/>
            </w:tcBorders>
            <w:hideMark/>
          </w:tcPr>
          <w:p w14:paraId="013667B9"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1F35D2F7" w14:textId="77777777" w:rsidR="00A26B43" w:rsidRDefault="00A26B43">
            <w:r>
              <w:t>The y coordinate of the second point of the material</w:t>
            </w:r>
          </w:p>
        </w:tc>
      </w:tr>
      <w:tr w:rsidR="00A26B43" w14:paraId="74C5FAFA"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A9414AA" w14:textId="77777777" w:rsidR="00A26B43" w:rsidRDefault="00A26B43">
            <w:r>
              <w:t>Joint1</w:t>
            </w:r>
          </w:p>
        </w:tc>
        <w:tc>
          <w:tcPr>
            <w:tcW w:w="1810" w:type="dxa"/>
            <w:tcBorders>
              <w:top w:val="single" w:sz="6" w:space="0" w:color="auto"/>
              <w:left w:val="single" w:sz="6" w:space="0" w:color="auto"/>
              <w:bottom w:val="single" w:sz="6" w:space="0" w:color="auto"/>
              <w:right w:val="single" w:sz="6" w:space="0" w:color="auto"/>
            </w:tcBorders>
            <w:hideMark/>
          </w:tcPr>
          <w:p w14:paraId="2DE9A96E"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7815BB79" w14:textId="77777777" w:rsidR="00A26B43" w:rsidRDefault="00A26B43">
            <w:r>
              <w:t>Stores the index of the first joint the material is connected to</w:t>
            </w:r>
          </w:p>
        </w:tc>
      </w:tr>
      <w:tr w:rsidR="00A26B43" w14:paraId="0029850C"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6A3A49EB" w14:textId="77777777" w:rsidR="00A26B43" w:rsidRDefault="00A26B43">
            <w:r>
              <w:t>Joint2</w:t>
            </w:r>
          </w:p>
        </w:tc>
        <w:tc>
          <w:tcPr>
            <w:tcW w:w="1810" w:type="dxa"/>
            <w:tcBorders>
              <w:top w:val="single" w:sz="6" w:space="0" w:color="auto"/>
              <w:left w:val="single" w:sz="6" w:space="0" w:color="auto"/>
              <w:bottom w:val="single" w:sz="6" w:space="0" w:color="auto"/>
              <w:right w:val="single" w:sz="6" w:space="0" w:color="auto"/>
            </w:tcBorders>
            <w:hideMark/>
          </w:tcPr>
          <w:p w14:paraId="5932BB60"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0A4B2726" w14:textId="77777777" w:rsidR="00A26B43" w:rsidRDefault="00A26B43">
            <w:r>
              <w:t>Stores the index of the second joint the material is connected to</w:t>
            </w:r>
          </w:p>
        </w:tc>
      </w:tr>
      <w:tr w:rsidR="00A26B43" w14:paraId="0839C74E"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3E1BF3A" w14:textId="77777777" w:rsidR="00A26B43" w:rsidRDefault="00A26B43">
            <w:r>
              <w:t>Colour</w:t>
            </w:r>
          </w:p>
        </w:tc>
        <w:tc>
          <w:tcPr>
            <w:tcW w:w="1810" w:type="dxa"/>
            <w:tcBorders>
              <w:top w:val="single" w:sz="6" w:space="0" w:color="auto"/>
              <w:left w:val="single" w:sz="6" w:space="0" w:color="auto"/>
              <w:bottom w:val="single" w:sz="6" w:space="0" w:color="auto"/>
              <w:right w:val="single" w:sz="6" w:space="0" w:color="auto"/>
            </w:tcBorders>
            <w:hideMark/>
          </w:tcPr>
          <w:p w14:paraId="1671F1CF" w14:textId="77777777" w:rsidR="00A26B43" w:rsidRDefault="00A26B43">
            <w:r>
              <w:t>3 integer tuple</w:t>
            </w:r>
          </w:p>
        </w:tc>
        <w:tc>
          <w:tcPr>
            <w:tcW w:w="4201" w:type="dxa"/>
            <w:tcBorders>
              <w:top w:val="single" w:sz="6" w:space="0" w:color="auto"/>
              <w:left w:val="single" w:sz="6" w:space="0" w:color="auto"/>
              <w:bottom w:val="single" w:sz="6" w:space="0" w:color="auto"/>
              <w:right w:val="single" w:sz="4" w:space="0" w:color="auto"/>
            </w:tcBorders>
            <w:hideMark/>
          </w:tcPr>
          <w:p w14:paraId="2C565CFB" w14:textId="77777777" w:rsidR="00A26B43" w:rsidRDefault="00A26B43">
            <w:r>
              <w:t>Stores the colour of the material</w:t>
            </w:r>
          </w:p>
        </w:tc>
      </w:tr>
      <w:tr w:rsidR="00A26B43" w14:paraId="0136CA12"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2B9F9EB4" w14:textId="77777777" w:rsidR="00A26B43" w:rsidRDefault="00A26B43">
            <w:r>
              <w:lastRenderedPageBreak/>
              <w:t>Body</w:t>
            </w:r>
          </w:p>
        </w:tc>
        <w:tc>
          <w:tcPr>
            <w:tcW w:w="1810" w:type="dxa"/>
            <w:tcBorders>
              <w:top w:val="single" w:sz="6" w:space="0" w:color="auto"/>
              <w:left w:val="single" w:sz="6" w:space="0" w:color="auto"/>
              <w:bottom w:val="single" w:sz="6" w:space="0" w:color="auto"/>
              <w:right w:val="single" w:sz="6" w:space="0" w:color="auto"/>
            </w:tcBorders>
            <w:hideMark/>
          </w:tcPr>
          <w:p w14:paraId="25982F0B" w14:textId="77777777" w:rsidR="00A26B43" w:rsidRDefault="00A26B43">
            <w:r>
              <w:t>Pybox2d body object</w:t>
            </w:r>
          </w:p>
        </w:tc>
        <w:tc>
          <w:tcPr>
            <w:tcW w:w="4201" w:type="dxa"/>
            <w:tcBorders>
              <w:top w:val="single" w:sz="6" w:space="0" w:color="auto"/>
              <w:left w:val="single" w:sz="6" w:space="0" w:color="auto"/>
              <w:bottom w:val="single" w:sz="6" w:space="0" w:color="auto"/>
              <w:right w:val="single" w:sz="4" w:space="0" w:color="auto"/>
            </w:tcBorders>
            <w:hideMark/>
          </w:tcPr>
          <w:p w14:paraId="5A516FB1" w14:textId="77777777" w:rsidR="00A26B43" w:rsidRDefault="00A26B43">
            <w:r>
              <w:t>Stores the reference to the body</w:t>
            </w:r>
          </w:p>
        </w:tc>
      </w:tr>
      <w:tr w:rsidR="00A26B43" w14:paraId="648AB61C"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2DF2D62D" w14:textId="77777777" w:rsidR="00A26B43" w:rsidRDefault="00A26B43">
            <w:r>
              <w:t>groupIndex</w:t>
            </w:r>
          </w:p>
        </w:tc>
        <w:tc>
          <w:tcPr>
            <w:tcW w:w="1810" w:type="dxa"/>
            <w:tcBorders>
              <w:top w:val="single" w:sz="6" w:space="0" w:color="auto"/>
              <w:left w:val="single" w:sz="6" w:space="0" w:color="auto"/>
              <w:bottom w:val="single" w:sz="6" w:space="0" w:color="auto"/>
              <w:right w:val="single" w:sz="6" w:space="0" w:color="auto"/>
            </w:tcBorders>
            <w:hideMark/>
          </w:tcPr>
          <w:p w14:paraId="580F5AAF"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6016C4DA" w14:textId="77777777" w:rsidR="00A26B43" w:rsidRDefault="00A26B43">
            <w:r>
              <w:t>Determines what the material can collide with</w:t>
            </w:r>
          </w:p>
        </w:tc>
      </w:tr>
      <w:tr w:rsidR="00A26B43" w14:paraId="01272EA9"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387944FC" w14:textId="77777777" w:rsidR="00A26B43" w:rsidRDefault="00A26B43">
            <w:r>
              <w:t>Density</w:t>
            </w:r>
          </w:p>
        </w:tc>
        <w:tc>
          <w:tcPr>
            <w:tcW w:w="1810" w:type="dxa"/>
            <w:tcBorders>
              <w:top w:val="single" w:sz="6" w:space="0" w:color="auto"/>
              <w:left w:val="single" w:sz="6" w:space="0" w:color="auto"/>
              <w:bottom w:val="single" w:sz="6" w:space="0" w:color="auto"/>
              <w:right w:val="single" w:sz="6" w:space="0" w:color="auto"/>
            </w:tcBorders>
            <w:hideMark/>
          </w:tcPr>
          <w:p w14:paraId="1F585835" w14:textId="77777777" w:rsidR="00A26B43" w:rsidRDefault="00A26B43">
            <w:r>
              <w:t>Integer</w:t>
            </w:r>
          </w:p>
        </w:tc>
        <w:tc>
          <w:tcPr>
            <w:tcW w:w="4201" w:type="dxa"/>
            <w:tcBorders>
              <w:top w:val="single" w:sz="6" w:space="0" w:color="auto"/>
              <w:left w:val="single" w:sz="6" w:space="0" w:color="auto"/>
              <w:bottom w:val="single" w:sz="6" w:space="0" w:color="auto"/>
              <w:right w:val="single" w:sz="4" w:space="0" w:color="auto"/>
            </w:tcBorders>
            <w:hideMark/>
          </w:tcPr>
          <w:p w14:paraId="1B3CA8DF" w14:textId="77777777" w:rsidR="00A26B43" w:rsidRDefault="00A26B43">
            <w:r>
              <w:t>Stores the density of the material</w:t>
            </w:r>
          </w:p>
        </w:tc>
      </w:tr>
      <w:tr w:rsidR="00A26B43" w14:paraId="6C1A852E"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735ACFC" w14:textId="77777777" w:rsidR="00A26B43" w:rsidRDefault="00A26B43">
            <w:r>
              <w:t>B2joints1</w:t>
            </w:r>
          </w:p>
        </w:tc>
        <w:tc>
          <w:tcPr>
            <w:tcW w:w="1810" w:type="dxa"/>
            <w:tcBorders>
              <w:top w:val="single" w:sz="6" w:space="0" w:color="auto"/>
              <w:left w:val="single" w:sz="6" w:space="0" w:color="auto"/>
              <w:bottom w:val="single" w:sz="6" w:space="0" w:color="auto"/>
              <w:right w:val="single" w:sz="6" w:space="0" w:color="auto"/>
            </w:tcBorders>
            <w:hideMark/>
          </w:tcPr>
          <w:p w14:paraId="413A241A" w14:textId="77777777" w:rsidR="00A26B43" w:rsidRDefault="00A26B43">
            <w:r>
              <w:t>List</w:t>
            </w:r>
          </w:p>
        </w:tc>
        <w:tc>
          <w:tcPr>
            <w:tcW w:w="4201" w:type="dxa"/>
            <w:tcBorders>
              <w:top w:val="single" w:sz="6" w:space="0" w:color="auto"/>
              <w:left w:val="single" w:sz="6" w:space="0" w:color="auto"/>
              <w:bottom w:val="single" w:sz="6" w:space="0" w:color="auto"/>
              <w:right w:val="single" w:sz="4" w:space="0" w:color="auto"/>
            </w:tcBorders>
            <w:hideMark/>
          </w:tcPr>
          <w:p w14:paraId="6E87D59B" w14:textId="77777777" w:rsidR="00A26B43" w:rsidRDefault="00A26B43">
            <w:r>
              <w:t>Stores the references to all the pybox2d joints at the first joint the material is connected to</w:t>
            </w:r>
          </w:p>
        </w:tc>
      </w:tr>
      <w:tr w:rsidR="00A26B43" w14:paraId="4AD6FFC8"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507428E0" w14:textId="77777777" w:rsidR="00A26B43" w:rsidRDefault="00A26B43">
            <w:r>
              <w:t>B2joints2</w:t>
            </w:r>
          </w:p>
        </w:tc>
        <w:tc>
          <w:tcPr>
            <w:tcW w:w="1810" w:type="dxa"/>
            <w:tcBorders>
              <w:top w:val="single" w:sz="6" w:space="0" w:color="auto"/>
              <w:left w:val="single" w:sz="6" w:space="0" w:color="auto"/>
              <w:bottom w:val="single" w:sz="6" w:space="0" w:color="auto"/>
              <w:right w:val="single" w:sz="6" w:space="0" w:color="auto"/>
            </w:tcBorders>
            <w:hideMark/>
          </w:tcPr>
          <w:p w14:paraId="1350FA43" w14:textId="77777777" w:rsidR="00A26B43" w:rsidRDefault="00A26B43">
            <w:r>
              <w:t>List</w:t>
            </w:r>
          </w:p>
        </w:tc>
        <w:tc>
          <w:tcPr>
            <w:tcW w:w="4201" w:type="dxa"/>
            <w:tcBorders>
              <w:top w:val="single" w:sz="6" w:space="0" w:color="auto"/>
              <w:left w:val="single" w:sz="6" w:space="0" w:color="auto"/>
              <w:bottom w:val="single" w:sz="6" w:space="0" w:color="auto"/>
              <w:right w:val="single" w:sz="4" w:space="0" w:color="auto"/>
            </w:tcBorders>
            <w:hideMark/>
          </w:tcPr>
          <w:p w14:paraId="249D8A7F" w14:textId="77777777" w:rsidR="00A26B43" w:rsidRDefault="00A26B43">
            <w:r>
              <w:t>Stores the references to all the pybox2d joints at the second joint the material is connected to</w:t>
            </w:r>
          </w:p>
        </w:tc>
      </w:tr>
      <w:tr w:rsidR="00A26B43" w14:paraId="35890723"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351F66BC" w14:textId="77777777" w:rsidR="00A26B43" w:rsidRDefault="00A26B43">
            <w:r>
              <w:t>maxForce</w:t>
            </w:r>
          </w:p>
        </w:tc>
        <w:tc>
          <w:tcPr>
            <w:tcW w:w="1810" w:type="dxa"/>
            <w:tcBorders>
              <w:top w:val="single" w:sz="6" w:space="0" w:color="auto"/>
              <w:left w:val="single" w:sz="6" w:space="0" w:color="auto"/>
              <w:bottom w:val="single" w:sz="6" w:space="0" w:color="auto"/>
              <w:right w:val="single" w:sz="6" w:space="0" w:color="auto"/>
            </w:tcBorders>
            <w:hideMark/>
          </w:tcPr>
          <w:p w14:paraId="10B5144A" w14:textId="77777777" w:rsidR="00A26B43" w:rsidRDefault="00A26B43">
            <w:r>
              <w:t>List</w:t>
            </w:r>
          </w:p>
        </w:tc>
        <w:tc>
          <w:tcPr>
            <w:tcW w:w="4201" w:type="dxa"/>
            <w:tcBorders>
              <w:top w:val="single" w:sz="6" w:space="0" w:color="auto"/>
              <w:left w:val="single" w:sz="6" w:space="0" w:color="auto"/>
              <w:bottom w:val="single" w:sz="6" w:space="0" w:color="auto"/>
              <w:right w:val="single" w:sz="4" w:space="0" w:color="auto"/>
            </w:tcBorders>
            <w:hideMark/>
          </w:tcPr>
          <w:p w14:paraId="0DD81422" w14:textId="77777777" w:rsidR="00A26B43" w:rsidRDefault="00A26B43">
            <w:r>
              <w:t>The maximum force the material can handle</w:t>
            </w:r>
          </w:p>
        </w:tc>
      </w:tr>
      <w:tr w:rsidR="00A26B43" w14:paraId="3E36EFF9"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64E398B0" w14:textId="77777777" w:rsidR="00A26B43" w:rsidRDefault="00A26B43">
            <w:r>
              <w:t>Error</w:t>
            </w:r>
          </w:p>
        </w:tc>
        <w:tc>
          <w:tcPr>
            <w:tcW w:w="1810" w:type="dxa"/>
            <w:tcBorders>
              <w:top w:val="single" w:sz="6" w:space="0" w:color="auto"/>
              <w:left w:val="single" w:sz="6" w:space="0" w:color="auto"/>
              <w:bottom w:val="single" w:sz="6" w:space="0" w:color="auto"/>
              <w:right w:val="single" w:sz="6" w:space="0" w:color="auto"/>
            </w:tcBorders>
            <w:hideMark/>
          </w:tcPr>
          <w:p w14:paraId="0A658303" w14:textId="77777777" w:rsidR="00A26B43" w:rsidRDefault="00A26B43">
            <w:r>
              <w:t>Boolean</w:t>
            </w:r>
          </w:p>
        </w:tc>
        <w:tc>
          <w:tcPr>
            <w:tcW w:w="4201" w:type="dxa"/>
            <w:tcBorders>
              <w:top w:val="single" w:sz="6" w:space="0" w:color="auto"/>
              <w:left w:val="single" w:sz="6" w:space="0" w:color="auto"/>
              <w:bottom w:val="single" w:sz="6" w:space="0" w:color="auto"/>
              <w:right w:val="single" w:sz="4" w:space="0" w:color="auto"/>
            </w:tcBorders>
            <w:hideMark/>
          </w:tcPr>
          <w:p w14:paraId="735FD338" w14:textId="77777777" w:rsidR="00A26B43" w:rsidRDefault="00A26B43">
            <w:r>
              <w:t>True if the material cannot be placed where it is positioned</w:t>
            </w:r>
          </w:p>
        </w:tc>
      </w:tr>
      <w:tr w:rsidR="00A26B43" w14:paraId="6480C868"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5CA0FB32" w14:textId="77777777" w:rsidR="00A26B43" w:rsidRDefault="00A26B43">
            <w:r>
              <w:t>Material</w:t>
            </w:r>
          </w:p>
        </w:tc>
        <w:tc>
          <w:tcPr>
            <w:tcW w:w="1810" w:type="dxa"/>
            <w:tcBorders>
              <w:top w:val="single" w:sz="6" w:space="0" w:color="auto"/>
              <w:left w:val="single" w:sz="6" w:space="0" w:color="auto"/>
              <w:bottom w:val="single" w:sz="4" w:space="0" w:color="auto"/>
              <w:right w:val="single" w:sz="6" w:space="0" w:color="auto"/>
            </w:tcBorders>
            <w:hideMark/>
          </w:tcPr>
          <w:p w14:paraId="26D1A1E7" w14:textId="77777777" w:rsidR="00A26B43" w:rsidRDefault="00A26B43">
            <w:r>
              <w:t>String</w:t>
            </w:r>
          </w:p>
        </w:tc>
        <w:tc>
          <w:tcPr>
            <w:tcW w:w="4201" w:type="dxa"/>
            <w:tcBorders>
              <w:top w:val="single" w:sz="6" w:space="0" w:color="auto"/>
              <w:left w:val="single" w:sz="6" w:space="0" w:color="auto"/>
              <w:bottom w:val="single" w:sz="4" w:space="0" w:color="auto"/>
              <w:right w:val="single" w:sz="4" w:space="0" w:color="auto"/>
            </w:tcBorders>
            <w:hideMark/>
          </w:tcPr>
          <w:p w14:paraId="533CF49B" w14:textId="77777777" w:rsidR="00A26B43" w:rsidRDefault="00A26B43">
            <w:r>
              <w:t>Stores what material it is</w:t>
            </w:r>
          </w:p>
        </w:tc>
      </w:tr>
    </w:tbl>
    <w:p w14:paraId="3B951F6A" w14:textId="77777777" w:rsidR="00A26B43" w:rsidRDefault="00A26B43" w:rsidP="00A26B43">
      <w:pPr>
        <w:pStyle w:val="Heading4"/>
      </w:pPr>
    </w:p>
    <w:p w14:paraId="62E2F2FB"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1E450EE2"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37908058" w14:textId="77777777" w:rsidR="00A26B43" w:rsidRDefault="00A26B43">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D987ECB" w14:textId="77777777" w:rsidR="00A26B43" w:rsidRDefault="00A26B43">
            <w:r>
              <w:rPr>
                <w:b/>
              </w:rPr>
              <w:t>Description/purpose</w:t>
            </w:r>
          </w:p>
        </w:tc>
      </w:tr>
      <w:tr w:rsidR="00A26B43" w14:paraId="04536E75"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A58C579" w14:textId="77777777" w:rsidR="00A26B43" w:rsidRDefault="00A26B43">
            <w:pPr>
              <w:tabs>
                <w:tab w:val="left" w:pos="3504"/>
              </w:tabs>
            </w:pPr>
            <w:r>
              <w:t>getMaxForce()</w:t>
            </w:r>
          </w:p>
        </w:tc>
        <w:tc>
          <w:tcPr>
            <w:tcW w:w="4508" w:type="dxa"/>
            <w:tcBorders>
              <w:top w:val="single" w:sz="6" w:space="0" w:color="auto"/>
              <w:left w:val="single" w:sz="6" w:space="0" w:color="auto"/>
              <w:bottom w:val="single" w:sz="6" w:space="0" w:color="auto"/>
              <w:right w:val="single" w:sz="4" w:space="0" w:color="auto"/>
            </w:tcBorders>
            <w:hideMark/>
          </w:tcPr>
          <w:p w14:paraId="1A9C96D7" w14:textId="77777777" w:rsidR="00A26B43" w:rsidRDefault="00A26B43">
            <w:r>
              <w:t>Returns the max force of the material</w:t>
            </w:r>
          </w:p>
        </w:tc>
      </w:tr>
      <w:tr w:rsidR="00A26B43" w14:paraId="6E7A10B0"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0FC12266" w14:textId="77777777" w:rsidR="00A26B43" w:rsidRDefault="00A26B43">
            <w:pPr>
              <w:tabs>
                <w:tab w:val="left" w:pos="3504"/>
              </w:tabs>
            </w:pPr>
            <w:r>
              <w:t>ifBreak()</w:t>
            </w:r>
          </w:p>
        </w:tc>
        <w:tc>
          <w:tcPr>
            <w:tcW w:w="4508" w:type="dxa"/>
            <w:tcBorders>
              <w:top w:val="single" w:sz="6" w:space="0" w:color="auto"/>
              <w:left w:val="single" w:sz="6" w:space="0" w:color="auto"/>
              <w:bottom w:val="single" w:sz="6" w:space="0" w:color="auto"/>
              <w:right w:val="single" w:sz="4" w:space="0" w:color="auto"/>
            </w:tcBorders>
            <w:hideMark/>
          </w:tcPr>
          <w:p w14:paraId="7F5156C0" w14:textId="77777777" w:rsidR="00A26B43" w:rsidRDefault="00A26B43">
            <w:r>
              <w:t>Determines if the material will break</w:t>
            </w:r>
          </w:p>
        </w:tc>
      </w:tr>
      <w:tr w:rsidR="00A26B43" w14:paraId="22B87B99"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BDF2367" w14:textId="77777777" w:rsidR="00A26B43" w:rsidRDefault="00A26B43">
            <w:pPr>
              <w:tabs>
                <w:tab w:val="left" w:pos="3504"/>
              </w:tabs>
            </w:pPr>
            <w:r>
              <w:t>addB2joints1()</w:t>
            </w:r>
          </w:p>
        </w:tc>
        <w:tc>
          <w:tcPr>
            <w:tcW w:w="4508" w:type="dxa"/>
            <w:tcBorders>
              <w:top w:val="single" w:sz="6" w:space="0" w:color="auto"/>
              <w:left w:val="single" w:sz="6" w:space="0" w:color="auto"/>
              <w:bottom w:val="single" w:sz="6" w:space="0" w:color="auto"/>
              <w:right w:val="single" w:sz="4" w:space="0" w:color="auto"/>
            </w:tcBorders>
            <w:hideMark/>
          </w:tcPr>
          <w:p w14:paraId="1A5DFCD0" w14:textId="77777777" w:rsidR="00A26B43" w:rsidRDefault="00A26B43">
            <w:r>
              <w:t>Adds a joint reference to B2joints1</w:t>
            </w:r>
          </w:p>
        </w:tc>
      </w:tr>
      <w:tr w:rsidR="00A26B43" w14:paraId="21865F9C"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1A6A73BA" w14:textId="77777777" w:rsidR="00A26B43" w:rsidRDefault="00A26B43">
            <w:pPr>
              <w:tabs>
                <w:tab w:val="left" w:pos="3504"/>
              </w:tabs>
            </w:pPr>
            <w:r>
              <w:t>addB2joints2()</w:t>
            </w:r>
          </w:p>
        </w:tc>
        <w:tc>
          <w:tcPr>
            <w:tcW w:w="4508" w:type="dxa"/>
            <w:tcBorders>
              <w:top w:val="single" w:sz="6" w:space="0" w:color="auto"/>
              <w:left w:val="single" w:sz="6" w:space="0" w:color="auto"/>
              <w:bottom w:val="single" w:sz="6" w:space="0" w:color="auto"/>
              <w:right w:val="single" w:sz="4" w:space="0" w:color="auto"/>
            </w:tcBorders>
            <w:hideMark/>
          </w:tcPr>
          <w:p w14:paraId="00E66391" w14:textId="77777777" w:rsidR="00A26B43" w:rsidRDefault="00A26B43">
            <w:r>
              <w:t>Adds a joint reference to B2joints2</w:t>
            </w:r>
          </w:p>
        </w:tc>
      </w:tr>
      <w:tr w:rsidR="00A26B43" w14:paraId="3DA2BA8B"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B0EA469" w14:textId="77777777" w:rsidR="00A26B43" w:rsidRDefault="00A26B43">
            <w:pPr>
              <w:tabs>
                <w:tab w:val="left" w:pos="3504"/>
              </w:tabs>
            </w:pPr>
            <w:r>
              <w:t>getBody()</w:t>
            </w:r>
          </w:p>
        </w:tc>
        <w:tc>
          <w:tcPr>
            <w:tcW w:w="4508" w:type="dxa"/>
            <w:tcBorders>
              <w:top w:val="single" w:sz="6" w:space="0" w:color="auto"/>
              <w:left w:val="single" w:sz="6" w:space="0" w:color="auto"/>
              <w:bottom w:val="single" w:sz="6" w:space="0" w:color="auto"/>
              <w:right w:val="single" w:sz="4" w:space="0" w:color="auto"/>
            </w:tcBorders>
            <w:hideMark/>
          </w:tcPr>
          <w:p w14:paraId="3BC63317" w14:textId="77777777" w:rsidR="00A26B43" w:rsidRDefault="00A26B43">
            <w:r>
              <w:t>Returns the reference to the pybox2d body for the material</w:t>
            </w:r>
          </w:p>
        </w:tc>
      </w:tr>
      <w:tr w:rsidR="00A26B43" w14:paraId="6C7D58DD"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6DB4163" w14:textId="77777777" w:rsidR="00A26B43" w:rsidRDefault="00A26B43">
            <w:pPr>
              <w:tabs>
                <w:tab w:val="left" w:pos="3504"/>
              </w:tabs>
            </w:pPr>
            <w:r>
              <w:t>getMaterial()</w:t>
            </w:r>
          </w:p>
        </w:tc>
        <w:tc>
          <w:tcPr>
            <w:tcW w:w="4508" w:type="dxa"/>
            <w:tcBorders>
              <w:top w:val="single" w:sz="6" w:space="0" w:color="auto"/>
              <w:left w:val="single" w:sz="6" w:space="0" w:color="auto"/>
              <w:bottom w:val="single" w:sz="6" w:space="0" w:color="auto"/>
              <w:right w:val="single" w:sz="4" w:space="0" w:color="auto"/>
            </w:tcBorders>
            <w:hideMark/>
          </w:tcPr>
          <w:p w14:paraId="4468331B" w14:textId="77777777" w:rsidR="00A26B43" w:rsidRDefault="00A26B43">
            <w:r>
              <w:t>Returns material</w:t>
            </w:r>
          </w:p>
        </w:tc>
      </w:tr>
      <w:tr w:rsidR="00A26B43" w14:paraId="5FA7150D"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1FC7101F" w14:textId="77777777" w:rsidR="00A26B43" w:rsidRDefault="00A26B43">
            <w:pPr>
              <w:tabs>
                <w:tab w:val="left" w:pos="3504"/>
              </w:tabs>
            </w:pPr>
            <w:r>
              <w:t>errorTrue()</w:t>
            </w:r>
          </w:p>
        </w:tc>
        <w:tc>
          <w:tcPr>
            <w:tcW w:w="4508" w:type="dxa"/>
            <w:tcBorders>
              <w:top w:val="single" w:sz="6" w:space="0" w:color="auto"/>
              <w:left w:val="single" w:sz="6" w:space="0" w:color="auto"/>
              <w:bottom w:val="single" w:sz="6" w:space="0" w:color="auto"/>
              <w:right w:val="single" w:sz="4" w:space="0" w:color="auto"/>
            </w:tcBorders>
            <w:hideMark/>
          </w:tcPr>
          <w:p w14:paraId="32C2363A" w14:textId="77777777" w:rsidR="00A26B43" w:rsidRDefault="00A26B43">
            <w:r>
              <w:t>Makes error equal true</w:t>
            </w:r>
          </w:p>
        </w:tc>
      </w:tr>
      <w:tr w:rsidR="00A26B43" w14:paraId="06730A6C"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7DF8697" w14:textId="77777777" w:rsidR="00A26B43" w:rsidRDefault="00A26B43">
            <w:pPr>
              <w:tabs>
                <w:tab w:val="left" w:pos="3504"/>
              </w:tabs>
            </w:pPr>
            <w:r>
              <w:t>getJoint1()</w:t>
            </w:r>
          </w:p>
        </w:tc>
        <w:tc>
          <w:tcPr>
            <w:tcW w:w="4508" w:type="dxa"/>
            <w:tcBorders>
              <w:top w:val="single" w:sz="6" w:space="0" w:color="auto"/>
              <w:left w:val="single" w:sz="6" w:space="0" w:color="auto"/>
              <w:bottom w:val="single" w:sz="6" w:space="0" w:color="auto"/>
              <w:right w:val="single" w:sz="4" w:space="0" w:color="auto"/>
            </w:tcBorders>
            <w:hideMark/>
          </w:tcPr>
          <w:p w14:paraId="453B13CA" w14:textId="77777777" w:rsidR="00A26B43" w:rsidRDefault="00A26B43">
            <w:r>
              <w:t>Returns joint1</w:t>
            </w:r>
          </w:p>
        </w:tc>
      </w:tr>
      <w:tr w:rsidR="00A26B43" w14:paraId="58F56E11"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06638324" w14:textId="77777777" w:rsidR="00A26B43" w:rsidRDefault="00A26B43">
            <w:pPr>
              <w:tabs>
                <w:tab w:val="left" w:pos="3504"/>
              </w:tabs>
            </w:pPr>
            <w:r>
              <w:t>getJoint2()</w:t>
            </w:r>
          </w:p>
        </w:tc>
        <w:tc>
          <w:tcPr>
            <w:tcW w:w="4508" w:type="dxa"/>
            <w:tcBorders>
              <w:top w:val="single" w:sz="6" w:space="0" w:color="auto"/>
              <w:left w:val="single" w:sz="6" w:space="0" w:color="auto"/>
              <w:bottom w:val="single" w:sz="6" w:space="0" w:color="auto"/>
              <w:right w:val="single" w:sz="4" w:space="0" w:color="auto"/>
            </w:tcBorders>
            <w:hideMark/>
          </w:tcPr>
          <w:p w14:paraId="32AAAE82" w14:textId="77777777" w:rsidR="00A26B43" w:rsidRDefault="00A26B43">
            <w:r>
              <w:t>Returns joint2</w:t>
            </w:r>
          </w:p>
        </w:tc>
      </w:tr>
      <w:tr w:rsidR="00A26B43" w14:paraId="5643FC76"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A8C6EE5" w14:textId="77777777" w:rsidR="00A26B43" w:rsidRDefault="00A26B43">
            <w:pPr>
              <w:tabs>
                <w:tab w:val="left" w:pos="3504"/>
              </w:tabs>
            </w:pPr>
            <w:r>
              <w:t>getError()</w:t>
            </w:r>
          </w:p>
        </w:tc>
        <w:tc>
          <w:tcPr>
            <w:tcW w:w="4508" w:type="dxa"/>
            <w:tcBorders>
              <w:top w:val="single" w:sz="6" w:space="0" w:color="auto"/>
              <w:left w:val="single" w:sz="6" w:space="0" w:color="auto"/>
              <w:bottom w:val="single" w:sz="6" w:space="0" w:color="auto"/>
              <w:right w:val="single" w:sz="4" w:space="0" w:color="auto"/>
            </w:tcBorders>
            <w:hideMark/>
          </w:tcPr>
          <w:p w14:paraId="58873689" w14:textId="77777777" w:rsidR="00A26B43" w:rsidRDefault="00A26B43">
            <w:r>
              <w:t>Returns error</w:t>
            </w:r>
          </w:p>
        </w:tc>
      </w:tr>
      <w:tr w:rsidR="00A26B43" w14:paraId="1841F122"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09391AC7" w14:textId="77777777" w:rsidR="00A26B43" w:rsidRDefault="00A26B43">
            <w:pPr>
              <w:tabs>
                <w:tab w:val="left" w:pos="3504"/>
              </w:tabs>
            </w:pPr>
            <w:r>
              <w:t>getStart()</w:t>
            </w:r>
          </w:p>
        </w:tc>
        <w:tc>
          <w:tcPr>
            <w:tcW w:w="4508" w:type="dxa"/>
            <w:tcBorders>
              <w:top w:val="single" w:sz="6" w:space="0" w:color="auto"/>
              <w:left w:val="single" w:sz="6" w:space="0" w:color="auto"/>
              <w:bottom w:val="single" w:sz="6" w:space="0" w:color="auto"/>
              <w:right w:val="single" w:sz="4" w:space="0" w:color="auto"/>
            </w:tcBorders>
            <w:hideMark/>
          </w:tcPr>
          <w:p w14:paraId="6EC50AF3" w14:textId="77777777" w:rsidR="00A26B43" w:rsidRDefault="00A26B43">
            <w:r>
              <w:t>Gets the coordinates of the start of the material</w:t>
            </w:r>
          </w:p>
        </w:tc>
      </w:tr>
      <w:tr w:rsidR="00A26B43" w14:paraId="1F570BC7"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4CC6BB6" w14:textId="77777777" w:rsidR="00A26B43" w:rsidRDefault="00A26B43">
            <w:pPr>
              <w:tabs>
                <w:tab w:val="left" w:pos="3504"/>
              </w:tabs>
            </w:pPr>
            <w:r>
              <w:t>getEnd()</w:t>
            </w:r>
          </w:p>
        </w:tc>
        <w:tc>
          <w:tcPr>
            <w:tcW w:w="4508" w:type="dxa"/>
            <w:tcBorders>
              <w:top w:val="single" w:sz="6" w:space="0" w:color="auto"/>
              <w:left w:val="single" w:sz="6" w:space="0" w:color="auto"/>
              <w:bottom w:val="single" w:sz="6" w:space="0" w:color="auto"/>
              <w:right w:val="single" w:sz="4" w:space="0" w:color="auto"/>
            </w:tcBorders>
            <w:hideMark/>
          </w:tcPr>
          <w:p w14:paraId="214CEE19" w14:textId="77777777" w:rsidR="00A26B43" w:rsidRDefault="00A26B43">
            <w:r>
              <w:t>Gets the coordinates of the end of the material</w:t>
            </w:r>
          </w:p>
        </w:tc>
      </w:tr>
      <w:tr w:rsidR="00A26B43" w14:paraId="4887BDB1"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96B8AD6" w14:textId="77777777" w:rsidR="00A26B43" w:rsidRDefault="00A26B43">
            <w:pPr>
              <w:tabs>
                <w:tab w:val="left" w:pos="3504"/>
              </w:tabs>
            </w:pPr>
            <w:r>
              <w:t>setJoint1()</w:t>
            </w:r>
          </w:p>
        </w:tc>
        <w:tc>
          <w:tcPr>
            <w:tcW w:w="4508" w:type="dxa"/>
            <w:tcBorders>
              <w:top w:val="single" w:sz="6" w:space="0" w:color="auto"/>
              <w:left w:val="single" w:sz="6" w:space="0" w:color="auto"/>
              <w:bottom w:val="single" w:sz="6" w:space="0" w:color="auto"/>
              <w:right w:val="single" w:sz="4" w:space="0" w:color="auto"/>
            </w:tcBorders>
            <w:hideMark/>
          </w:tcPr>
          <w:p w14:paraId="5DBA20C3" w14:textId="77777777" w:rsidR="00A26B43" w:rsidRDefault="00A26B43">
            <w:r>
              <w:t>Sets joint1 as the passed integer</w:t>
            </w:r>
          </w:p>
        </w:tc>
      </w:tr>
      <w:tr w:rsidR="00A26B43" w14:paraId="16A7B6CF"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1A851BE0" w14:textId="77777777" w:rsidR="00A26B43" w:rsidRDefault="00A26B43">
            <w:pPr>
              <w:tabs>
                <w:tab w:val="left" w:pos="3504"/>
              </w:tabs>
              <w:rPr>
                <w:b/>
              </w:rPr>
            </w:pPr>
            <w:r>
              <w:t>setJoint2()</w:t>
            </w:r>
          </w:p>
        </w:tc>
        <w:tc>
          <w:tcPr>
            <w:tcW w:w="4508" w:type="dxa"/>
            <w:tcBorders>
              <w:top w:val="single" w:sz="6" w:space="0" w:color="auto"/>
              <w:left w:val="single" w:sz="6" w:space="0" w:color="auto"/>
              <w:bottom w:val="single" w:sz="6" w:space="0" w:color="auto"/>
              <w:right w:val="single" w:sz="4" w:space="0" w:color="auto"/>
            </w:tcBorders>
            <w:hideMark/>
          </w:tcPr>
          <w:p w14:paraId="7F8B1B6A" w14:textId="77777777" w:rsidR="00A26B43" w:rsidRDefault="00A26B43">
            <w:r>
              <w:t>Sets joint2 as the passed integer</w:t>
            </w:r>
          </w:p>
        </w:tc>
      </w:tr>
      <w:tr w:rsidR="00A26B43" w14:paraId="19D79BD6"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B1CDC12" w14:textId="77777777" w:rsidR="00A26B43" w:rsidRDefault="00A26B43">
            <w:pPr>
              <w:tabs>
                <w:tab w:val="left" w:pos="3504"/>
              </w:tabs>
            </w:pPr>
            <w:r>
              <w:lastRenderedPageBreak/>
              <w:t>checkPlacement()</w:t>
            </w:r>
          </w:p>
        </w:tc>
        <w:tc>
          <w:tcPr>
            <w:tcW w:w="4508" w:type="dxa"/>
            <w:tcBorders>
              <w:top w:val="single" w:sz="6" w:space="0" w:color="auto"/>
              <w:left w:val="single" w:sz="6" w:space="0" w:color="auto"/>
              <w:bottom w:val="single" w:sz="6" w:space="0" w:color="auto"/>
              <w:right w:val="single" w:sz="4" w:space="0" w:color="auto"/>
            </w:tcBorders>
            <w:hideMark/>
          </w:tcPr>
          <w:p w14:paraId="5D337335" w14:textId="77777777" w:rsidR="00A26B43" w:rsidRDefault="00A26B43">
            <w:r>
              <w:t>Determines whether the material can be placed where it is positioned</w:t>
            </w:r>
          </w:p>
        </w:tc>
      </w:tr>
      <w:tr w:rsidR="00A26B43" w14:paraId="780E9080"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7F822393" w14:textId="77777777" w:rsidR="00A26B43" w:rsidRDefault="00A26B43">
            <w:pPr>
              <w:tabs>
                <w:tab w:val="left" w:pos="3504"/>
              </w:tabs>
            </w:pPr>
            <w:r>
              <w:t>setCo1()</w:t>
            </w:r>
          </w:p>
        </w:tc>
        <w:tc>
          <w:tcPr>
            <w:tcW w:w="4508" w:type="dxa"/>
            <w:tcBorders>
              <w:top w:val="single" w:sz="6" w:space="0" w:color="auto"/>
              <w:left w:val="single" w:sz="6" w:space="0" w:color="auto"/>
              <w:bottom w:val="single" w:sz="6" w:space="0" w:color="auto"/>
              <w:right w:val="single" w:sz="4" w:space="0" w:color="auto"/>
            </w:tcBorders>
            <w:hideMark/>
          </w:tcPr>
          <w:p w14:paraId="3E9BBF81" w14:textId="77777777" w:rsidR="00A26B43" w:rsidRDefault="00A26B43">
            <w:r>
              <w:t>Sets the coordinates of start of the material</w:t>
            </w:r>
          </w:p>
        </w:tc>
      </w:tr>
      <w:tr w:rsidR="00A26B43" w14:paraId="62E7709C"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1CA7A21" w14:textId="77777777" w:rsidR="00A26B43" w:rsidRDefault="00A26B43">
            <w:pPr>
              <w:tabs>
                <w:tab w:val="left" w:pos="3504"/>
              </w:tabs>
            </w:pPr>
            <w:r>
              <w:t>setCo2()</w:t>
            </w:r>
          </w:p>
        </w:tc>
        <w:tc>
          <w:tcPr>
            <w:tcW w:w="4508" w:type="dxa"/>
            <w:tcBorders>
              <w:top w:val="single" w:sz="6" w:space="0" w:color="auto"/>
              <w:left w:val="single" w:sz="6" w:space="0" w:color="auto"/>
              <w:bottom w:val="single" w:sz="6" w:space="0" w:color="auto"/>
              <w:right w:val="single" w:sz="4" w:space="0" w:color="auto"/>
            </w:tcBorders>
            <w:hideMark/>
          </w:tcPr>
          <w:p w14:paraId="2FBC391A" w14:textId="77777777" w:rsidR="00A26B43" w:rsidRDefault="00A26B43">
            <w:r>
              <w:t xml:space="preserve">Sets the coordinates of the end of the material </w:t>
            </w:r>
          </w:p>
        </w:tc>
      </w:tr>
      <w:tr w:rsidR="00A26B43" w14:paraId="3A1B2F17"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3D80C87" w14:textId="77777777" w:rsidR="00A26B43" w:rsidRDefault="00A26B43">
            <w:pPr>
              <w:tabs>
                <w:tab w:val="left" w:pos="3504"/>
              </w:tabs>
            </w:pPr>
            <w:r>
              <w:t>updateLocation()</w:t>
            </w:r>
          </w:p>
        </w:tc>
        <w:tc>
          <w:tcPr>
            <w:tcW w:w="4508" w:type="dxa"/>
            <w:tcBorders>
              <w:top w:val="single" w:sz="6" w:space="0" w:color="auto"/>
              <w:left w:val="single" w:sz="6" w:space="0" w:color="auto"/>
              <w:bottom w:val="single" w:sz="6" w:space="0" w:color="auto"/>
              <w:right w:val="single" w:sz="4" w:space="0" w:color="auto"/>
            </w:tcBorders>
            <w:hideMark/>
          </w:tcPr>
          <w:p w14:paraId="72657A8C" w14:textId="77777777" w:rsidR="00A26B43" w:rsidRDefault="00A26B43">
            <w:r>
              <w:t>Changes the location of the end of the material</w:t>
            </w:r>
          </w:p>
        </w:tc>
      </w:tr>
      <w:tr w:rsidR="00A26B43" w14:paraId="582355B2"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FEA644A" w14:textId="77777777" w:rsidR="00A26B43" w:rsidRDefault="00A26B43">
            <w:pPr>
              <w:tabs>
                <w:tab w:val="left" w:pos="3504"/>
              </w:tabs>
            </w:pPr>
            <w:r>
              <w:t>Draw()</w:t>
            </w:r>
          </w:p>
        </w:tc>
        <w:tc>
          <w:tcPr>
            <w:tcW w:w="4508" w:type="dxa"/>
            <w:tcBorders>
              <w:top w:val="single" w:sz="6" w:space="0" w:color="auto"/>
              <w:left w:val="single" w:sz="6" w:space="0" w:color="auto"/>
              <w:bottom w:val="single" w:sz="6" w:space="0" w:color="auto"/>
              <w:right w:val="single" w:sz="4" w:space="0" w:color="auto"/>
            </w:tcBorders>
            <w:hideMark/>
          </w:tcPr>
          <w:p w14:paraId="1E164A0B" w14:textId="77777777" w:rsidR="00A26B43" w:rsidRDefault="00A26B43">
            <w:r>
              <w:t>Draws the material on screen</w:t>
            </w:r>
          </w:p>
        </w:tc>
      </w:tr>
      <w:tr w:rsidR="00A26B43" w14:paraId="486493EE"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E9B755D" w14:textId="77777777" w:rsidR="00A26B43" w:rsidRDefault="00A26B43">
            <w:pPr>
              <w:tabs>
                <w:tab w:val="left" w:pos="3504"/>
              </w:tabs>
            </w:pPr>
            <w:r>
              <w:t>createBody()</w:t>
            </w:r>
          </w:p>
        </w:tc>
        <w:tc>
          <w:tcPr>
            <w:tcW w:w="4508" w:type="dxa"/>
            <w:tcBorders>
              <w:top w:val="single" w:sz="6" w:space="0" w:color="auto"/>
              <w:left w:val="single" w:sz="6" w:space="0" w:color="auto"/>
              <w:bottom w:val="single" w:sz="6" w:space="0" w:color="auto"/>
              <w:right w:val="single" w:sz="4" w:space="0" w:color="auto"/>
            </w:tcBorders>
            <w:hideMark/>
          </w:tcPr>
          <w:p w14:paraId="0CF2599D" w14:textId="77777777" w:rsidR="00A26B43" w:rsidRDefault="00A26B43">
            <w:r>
              <w:t>Creates the pybox2d body for the material</w:t>
            </w:r>
          </w:p>
        </w:tc>
      </w:tr>
      <w:tr w:rsidR="00A26B43" w14:paraId="7FD1DD1E"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558BFEA1" w14:textId="77777777" w:rsidR="00A26B43" w:rsidRDefault="00A26B43">
            <w:pPr>
              <w:tabs>
                <w:tab w:val="left" w:pos="3504"/>
              </w:tabs>
            </w:pPr>
            <w:r>
              <w:t>testDraw()</w:t>
            </w:r>
          </w:p>
        </w:tc>
        <w:tc>
          <w:tcPr>
            <w:tcW w:w="4508" w:type="dxa"/>
            <w:tcBorders>
              <w:top w:val="single" w:sz="6" w:space="0" w:color="auto"/>
              <w:left w:val="single" w:sz="6" w:space="0" w:color="auto"/>
              <w:bottom w:val="single" w:sz="4" w:space="0" w:color="auto"/>
              <w:right w:val="single" w:sz="4" w:space="0" w:color="auto"/>
            </w:tcBorders>
            <w:hideMark/>
          </w:tcPr>
          <w:p w14:paraId="76B45947" w14:textId="77777777" w:rsidR="00A26B43" w:rsidRDefault="00A26B43">
            <w:r>
              <w:t>Draws the material when in simulation</w:t>
            </w:r>
          </w:p>
        </w:tc>
      </w:tr>
    </w:tbl>
    <w:p w14:paraId="311CD07E" w14:textId="77777777" w:rsidR="00A26B43" w:rsidRDefault="00A26B43" w:rsidP="00A26B43"/>
    <w:p w14:paraId="397750B5" w14:textId="77777777" w:rsidR="00A26B43" w:rsidRDefault="00A26B43" w:rsidP="00A26B43">
      <w:pPr>
        <w:pStyle w:val="Heading4"/>
      </w:pPr>
      <w:r>
        <w:t>Wood, steel and road</w:t>
      </w:r>
    </w:p>
    <w:p w14:paraId="31600EEA" w14:textId="77777777" w:rsidR="00A26B43" w:rsidRDefault="00A26B43" w:rsidP="00A26B43">
      <w:r>
        <w:t xml:space="preserve">Both wood, steel and road classes are sub classes of material, they share the same methods and only update their attributes appropriately </w:t>
      </w:r>
    </w:p>
    <w:p w14:paraId="4D28F4B5" w14:textId="77777777" w:rsidR="00A26B43" w:rsidRDefault="00A26B43" w:rsidP="00A26B43">
      <w:pPr>
        <w:pStyle w:val="Heading4"/>
      </w:pPr>
      <w:r>
        <w:t>Cable</w:t>
      </w:r>
    </w:p>
    <w:p w14:paraId="3740AB75" w14:textId="77777777" w:rsidR="00A26B43" w:rsidRDefault="00A26B43" w:rsidP="00A26B43">
      <w:r>
        <w:t>A subclass of materials</w:t>
      </w:r>
    </w:p>
    <w:p w14:paraId="46FE69F7" w14:textId="77777777" w:rsidR="00A26B43" w:rsidRDefault="00A26B43" w:rsidP="00A26B43">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3005"/>
        <w:gridCol w:w="3006"/>
      </w:tblGrid>
      <w:tr w:rsidR="00A26B43" w14:paraId="7F1FD469"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293406FE" w14:textId="77777777" w:rsidR="00A26B43" w:rsidRDefault="00A26B43">
            <w:pPr>
              <w:rPr>
                <w:b/>
              </w:rPr>
            </w:pPr>
            <w:r>
              <w:rPr>
                <w:b/>
              </w:rPr>
              <w:t>Name</w:t>
            </w:r>
          </w:p>
        </w:tc>
        <w:tc>
          <w:tcPr>
            <w:tcW w:w="3005" w:type="dxa"/>
            <w:tcBorders>
              <w:top w:val="single" w:sz="4" w:space="0" w:color="auto"/>
              <w:left w:val="single" w:sz="6" w:space="0" w:color="auto"/>
              <w:bottom w:val="single" w:sz="6" w:space="0" w:color="auto"/>
              <w:right w:val="single" w:sz="6" w:space="0" w:color="auto"/>
            </w:tcBorders>
            <w:hideMark/>
          </w:tcPr>
          <w:p w14:paraId="4BFD0515" w14:textId="77777777" w:rsidR="00A26B43" w:rsidRDefault="00A26B43">
            <w:pPr>
              <w:rPr>
                <w:b/>
              </w:rPr>
            </w:pPr>
            <w:r>
              <w:rPr>
                <w:b/>
              </w:rPr>
              <w:t>Data type</w:t>
            </w:r>
          </w:p>
        </w:tc>
        <w:tc>
          <w:tcPr>
            <w:tcW w:w="3006" w:type="dxa"/>
            <w:tcBorders>
              <w:top w:val="single" w:sz="4" w:space="0" w:color="auto"/>
              <w:left w:val="single" w:sz="6" w:space="0" w:color="auto"/>
              <w:bottom w:val="single" w:sz="6" w:space="0" w:color="auto"/>
              <w:right w:val="single" w:sz="4" w:space="0" w:color="auto"/>
            </w:tcBorders>
            <w:hideMark/>
          </w:tcPr>
          <w:p w14:paraId="44B8C30E" w14:textId="77777777" w:rsidR="00A26B43" w:rsidRDefault="00A26B43">
            <w:pPr>
              <w:rPr>
                <w:b/>
              </w:rPr>
            </w:pPr>
            <w:r>
              <w:rPr>
                <w:b/>
              </w:rPr>
              <w:t>Description/purpose</w:t>
            </w:r>
          </w:p>
        </w:tc>
      </w:tr>
      <w:tr w:rsidR="00A26B43" w14:paraId="1C2936A2"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0324C8AB" w14:textId="77777777" w:rsidR="00A26B43" w:rsidRDefault="00A26B43">
            <w:r>
              <w:t>Colour</w:t>
            </w:r>
          </w:p>
        </w:tc>
        <w:tc>
          <w:tcPr>
            <w:tcW w:w="3005" w:type="dxa"/>
            <w:tcBorders>
              <w:top w:val="single" w:sz="6" w:space="0" w:color="auto"/>
              <w:left w:val="single" w:sz="6" w:space="0" w:color="auto"/>
              <w:bottom w:val="single" w:sz="6" w:space="0" w:color="auto"/>
              <w:right w:val="single" w:sz="6" w:space="0" w:color="auto"/>
            </w:tcBorders>
            <w:hideMark/>
          </w:tcPr>
          <w:p w14:paraId="3532F9CD" w14:textId="77777777" w:rsidR="00A26B43" w:rsidRDefault="00A26B43">
            <w:r>
              <w:t>List of 3 integers</w:t>
            </w:r>
          </w:p>
        </w:tc>
        <w:tc>
          <w:tcPr>
            <w:tcW w:w="3006" w:type="dxa"/>
            <w:tcBorders>
              <w:top w:val="single" w:sz="6" w:space="0" w:color="auto"/>
              <w:left w:val="single" w:sz="6" w:space="0" w:color="auto"/>
              <w:bottom w:val="single" w:sz="6" w:space="0" w:color="auto"/>
              <w:right w:val="single" w:sz="4" w:space="0" w:color="auto"/>
            </w:tcBorders>
            <w:hideMark/>
          </w:tcPr>
          <w:p w14:paraId="7FA5F15B" w14:textId="77777777" w:rsidR="00A26B43" w:rsidRDefault="00A26B43">
            <w:r>
              <w:t>Stores the RGB colour the material will have</w:t>
            </w:r>
          </w:p>
        </w:tc>
      </w:tr>
      <w:tr w:rsidR="00A26B43" w14:paraId="55ACEC81"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7421A104" w14:textId="77777777" w:rsidR="00A26B43" w:rsidRDefault="00A26B43">
            <w:r>
              <w:t>Density</w:t>
            </w:r>
          </w:p>
        </w:tc>
        <w:tc>
          <w:tcPr>
            <w:tcW w:w="3005" w:type="dxa"/>
            <w:tcBorders>
              <w:top w:val="single" w:sz="6" w:space="0" w:color="auto"/>
              <w:left w:val="single" w:sz="6" w:space="0" w:color="auto"/>
              <w:bottom w:val="single" w:sz="4" w:space="0" w:color="auto"/>
              <w:right w:val="single" w:sz="6" w:space="0" w:color="auto"/>
            </w:tcBorders>
            <w:hideMark/>
          </w:tcPr>
          <w:p w14:paraId="492B112F" w14:textId="77777777" w:rsidR="00A26B43" w:rsidRDefault="00A26B43">
            <w:r>
              <w:t>Integer</w:t>
            </w:r>
          </w:p>
        </w:tc>
        <w:tc>
          <w:tcPr>
            <w:tcW w:w="3006" w:type="dxa"/>
            <w:tcBorders>
              <w:top w:val="single" w:sz="6" w:space="0" w:color="auto"/>
              <w:left w:val="single" w:sz="6" w:space="0" w:color="auto"/>
              <w:bottom w:val="single" w:sz="4" w:space="0" w:color="auto"/>
              <w:right w:val="single" w:sz="4" w:space="0" w:color="auto"/>
            </w:tcBorders>
            <w:hideMark/>
          </w:tcPr>
          <w:p w14:paraId="143F264C" w14:textId="77777777" w:rsidR="00A26B43" w:rsidRDefault="00A26B43">
            <w:r>
              <w:t>Stores the density of the object</w:t>
            </w:r>
          </w:p>
        </w:tc>
      </w:tr>
    </w:tbl>
    <w:p w14:paraId="65F9E1DC" w14:textId="77777777" w:rsidR="00A26B43" w:rsidRDefault="00A26B43" w:rsidP="00A26B4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709A7930"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3E5A9C53"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52BE91B" w14:textId="77777777" w:rsidR="00A26B43" w:rsidRDefault="00A26B43">
            <w:pPr>
              <w:rPr>
                <w:b/>
              </w:rPr>
            </w:pPr>
            <w:r>
              <w:rPr>
                <w:b/>
              </w:rPr>
              <w:t>Description/purpose</w:t>
            </w:r>
          </w:p>
        </w:tc>
      </w:tr>
      <w:tr w:rsidR="00A26B43" w14:paraId="53E3818B"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7128121B" w14:textId="77777777" w:rsidR="00A26B43" w:rsidRDefault="00A26B43">
            <w:r>
              <w:t>Draw()</w:t>
            </w:r>
          </w:p>
        </w:tc>
        <w:tc>
          <w:tcPr>
            <w:tcW w:w="4508" w:type="dxa"/>
            <w:tcBorders>
              <w:top w:val="single" w:sz="6" w:space="0" w:color="auto"/>
              <w:left w:val="single" w:sz="6" w:space="0" w:color="auto"/>
              <w:bottom w:val="single" w:sz="6" w:space="0" w:color="auto"/>
              <w:right w:val="single" w:sz="4" w:space="0" w:color="auto"/>
            </w:tcBorders>
            <w:hideMark/>
          </w:tcPr>
          <w:p w14:paraId="294B96C3" w14:textId="77777777" w:rsidR="00A26B43" w:rsidRDefault="00A26B43">
            <w:r>
              <w:t>produces the material on screen</w:t>
            </w:r>
          </w:p>
        </w:tc>
      </w:tr>
      <w:tr w:rsidR="00A26B43" w14:paraId="0FD9B60B"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59ED8F01" w14:textId="77777777" w:rsidR="00A26B43" w:rsidRDefault="00A26B43">
            <w:r>
              <w:t>updateLocation()</w:t>
            </w:r>
          </w:p>
        </w:tc>
        <w:tc>
          <w:tcPr>
            <w:tcW w:w="4508" w:type="dxa"/>
            <w:tcBorders>
              <w:top w:val="single" w:sz="6" w:space="0" w:color="auto"/>
              <w:left w:val="single" w:sz="6" w:space="0" w:color="auto"/>
              <w:bottom w:val="single" w:sz="6" w:space="0" w:color="auto"/>
              <w:right w:val="single" w:sz="4" w:space="0" w:color="auto"/>
            </w:tcBorders>
            <w:hideMark/>
          </w:tcPr>
          <w:p w14:paraId="09940D95" w14:textId="77777777" w:rsidR="00A26B43" w:rsidRDefault="00A26B43">
            <w:r>
              <w:t>When in test mode this function will update the coordinates and rotation of the material according to calculations produced by pybox2d</w:t>
            </w:r>
          </w:p>
        </w:tc>
      </w:tr>
      <w:tr w:rsidR="00A26B43" w14:paraId="769FEA09"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2E297E37" w14:textId="77777777" w:rsidR="00A26B43" w:rsidRDefault="00A26B43">
            <w:r>
              <w:t>testDraw()</w:t>
            </w:r>
          </w:p>
        </w:tc>
        <w:tc>
          <w:tcPr>
            <w:tcW w:w="4508" w:type="dxa"/>
            <w:tcBorders>
              <w:top w:val="single" w:sz="6" w:space="0" w:color="auto"/>
              <w:left w:val="single" w:sz="6" w:space="0" w:color="auto"/>
              <w:bottom w:val="single" w:sz="4" w:space="0" w:color="auto"/>
              <w:right w:val="single" w:sz="4" w:space="0" w:color="auto"/>
            </w:tcBorders>
            <w:hideMark/>
          </w:tcPr>
          <w:p w14:paraId="08DBE2FE" w14:textId="77777777" w:rsidR="00A26B43" w:rsidRDefault="00A26B43">
            <w:r>
              <w:t>Produces the material on screen in the testing stage</w:t>
            </w:r>
          </w:p>
        </w:tc>
      </w:tr>
    </w:tbl>
    <w:p w14:paraId="6FE24B36" w14:textId="77777777" w:rsidR="00A26B43" w:rsidRDefault="00A26B43" w:rsidP="00A26B43"/>
    <w:p w14:paraId="576C3ED7" w14:textId="77777777" w:rsidR="00A26B43" w:rsidRDefault="00A26B43" w:rsidP="00A26B43">
      <w:pPr>
        <w:pStyle w:val="Heading4"/>
      </w:pPr>
      <w:r>
        <w:t>Rope</w:t>
      </w:r>
    </w:p>
    <w:p w14:paraId="6EB3B16B" w14:textId="77777777" w:rsidR="00A26B43" w:rsidRDefault="00A26B43" w:rsidP="00A26B43">
      <w:r>
        <w:t>A subclass of materials</w:t>
      </w:r>
    </w:p>
    <w:p w14:paraId="7EAA449D" w14:textId="77777777" w:rsidR="00A26B43" w:rsidRDefault="00A26B43" w:rsidP="00A26B43">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3005"/>
        <w:gridCol w:w="3006"/>
      </w:tblGrid>
      <w:tr w:rsidR="00A26B43" w14:paraId="12613E88"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651726DB" w14:textId="77777777" w:rsidR="00A26B43" w:rsidRDefault="00A26B43">
            <w:pPr>
              <w:rPr>
                <w:b/>
              </w:rPr>
            </w:pPr>
            <w:r>
              <w:rPr>
                <w:b/>
              </w:rPr>
              <w:t>Name</w:t>
            </w:r>
          </w:p>
        </w:tc>
        <w:tc>
          <w:tcPr>
            <w:tcW w:w="3005" w:type="dxa"/>
            <w:tcBorders>
              <w:top w:val="single" w:sz="4" w:space="0" w:color="auto"/>
              <w:left w:val="single" w:sz="6" w:space="0" w:color="auto"/>
              <w:bottom w:val="single" w:sz="6" w:space="0" w:color="auto"/>
              <w:right w:val="single" w:sz="6" w:space="0" w:color="auto"/>
            </w:tcBorders>
            <w:hideMark/>
          </w:tcPr>
          <w:p w14:paraId="443A8815" w14:textId="77777777" w:rsidR="00A26B43" w:rsidRDefault="00A26B43">
            <w:pPr>
              <w:rPr>
                <w:b/>
              </w:rPr>
            </w:pPr>
            <w:r>
              <w:rPr>
                <w:b/>
              </w:rPr>
              <w:t>Data type</w:t>
            </w:r>
          </w:p>
        </w:tc>
        <w:tc>
          <w:tcPr>
            <w:tcW w:w="3006" w:type="dxa"/>
            <w:tcBorders>
              <w:top w:val="single" w:sz="4" w:space="0" w:color="auto"/>
              <w:left w:val="single" w:sz="6" w:space="0" w:color="auto"/>
              <w:bottom w:val="single" w:sz="6" w:space="0" w:color="auto"/>
              <w:right w:val="single" w:sz="4" w:space="0" w:color="auto"/>
            </w:tcBorders>
            <w:hideMark/>
          </w:tcPr>
          <w:p w14:paraId="14837662" w14:textId="77777777" w:rsidR="00A26B43" w:rsidRDefault="00A26B43">
            <w:pPr>
              <w:rPr>
                <w:b/>
              </w:rPr>
            </w:pPr>
            <w:r>
              <w:rPr>
                <w:b/>
              </w:rPr>
              <w:t>Description/purpose</w:t>
            </w:r>
          </w:p>
        </w:tc>
      </w:tr>
      <w:tr w:rsidR="00A26B43" w14:paraId="6E0CE17A"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37A8B256" w14:textId="77777777" w:rsidR="00A26B43" w:rsidRDefault="00A26B43">
            <w:r>
              <w:t>Body</w:t>
            </w:r>
          </w:p>
        </w:tc>
        <w:tc>
          <w:tcPr>
            <w:tcW w:w="3005" w:type="dxa"/>
            <w:tcBorders>
              <w:top w:val="single" w:sz="6" w:space="0" w:color="auto"/>
              <w:left w:val="single" w:sz="6" w:space="0" w:color="auto"/>
              <w:bottom w:val="single" w:sz="6" w:space="0" w:color="auto"/>
              <w:right w:val="single" w:sz="6" w:space="0" w:color="auto"/>
            </w:tcBorders>
            <w:hideMark/>
          </w:tcPr>
          <w:p w14:paraId="5DCE594B" w14:textId="77777777" w:rsidR="00A26B43" w:rsidRDefault="00A26B43">
            <w:r>
              <w:t>List</w:t>
            </w:r>
          </w:p>
        </w:tc>
        <w:tc>
          <w:tcPr>
            <w:tcW w:w="3006" w:type="dxa"/>
            <w:tcBorders>
              <w:top w:val="single" w:sz="6" w:space="0" w:color="auto"/>
              <w:left w:val="single" w:sz="6" w:space="0" w:color="auto"/>
              <w:bottom w:val="single" w:sz="6" w:space="0" w:color="auto"/>
              <w:right w:val="single" w:sz="4" w:space="0" w:color="auto"/>
            </w:tcBorders>
            <w:hideMark/>
          </w:tcPr>
          <w:p w14:paraId="50447A19" w14:textId="77777777" w:rsidR="00A26B43" w:rsidRDefault="00A26B43">
            <w:r>
              <w:t>Stores the 10 bodies chained together simulating a rope</w:t>
            </w:r>
          </w:p>
        </w:tc>
      </w:tr>
      <w:tr w:rsidR="00A26B43" w14:paraId="5BBDECBF"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7F3301B3" w14:textId="77777777" w:rsidR="00A26B43" w:rsidRDefault="00A26B43">
            <w:r>
              <w:lastRenderedPageBreak/>
              <w:t>chainJoints</w:t>
            </w:r>
          </w:p>
        </w:tc>
        <w:tc>
          <w:tcPr>
            <w:tcW w:w="3005" w:type="dxa"/>
            <w:tcBorders>
              <w:top w:val="single" w:sz="6" w:space="0" w:color="auto"/>
              <w:left w:val="single" w:sz="6" w:space="0" w:color="auto"/>
              <w:bottom w:val="single" w:sz="4" w:space="0" w:color="auto"/>
              <w:right w:val="single" w:sz="6" w:space="0" w:color="auto"/>
            </w:tcBorders>
            <w:hideMark/>
          </w:tcPr>
          <w:p w14:paraId="62D51DF2" w14:textId="77777777" w:rsidR="00A26B43" w:rsidRDefault="00A26B43">
            <w:r>
              <w:t>List</w:t>
            </w:r>
          </w:p>
        </w:tc>
        <w:tc>
          <w:tcPr>
            <w:tcW w:w="3006" w:type="dxa"/>
            <w:tcBorders>
              <w:top w:val="single" w:sz="6" w:space="0" w:color="auto"/>
              <w:left w:val="single" w:sz="6" w:space="0" w:color="auto"/>
              <w:bottom w:val="single" w:sz="4" w:space="0" w:color="auto"/>
              <w:right w:val="single" w:sz="4" w:space="0" w:color="auto"/>
            </w:tcBorders>
            <w:hideMark/>
          </w:tcPr>
          <w:p w14:paraId="24EAB8BD" w14:textId="77777777" w:rsidR="00A26B43" w:rsidRDefault="00A26B43">
            <w:r>
              <w:t>A list of joints holding the bodies together</w:t>
            </w:r>
          </w:p>
        </w:tc>
      </w:tr>
    </w:tbl>
    <w:p w14:paraId="20303D2C" w14:textId="77777777" w:rsidR="00A26B43" w:rsidRDefault="00A26B43" w:rsidP="00A26B4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151ACB4E"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75A77608"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46801D3" w14:textId="77777777" w:rsidR="00A26B43" w:rsidRDefault="00A26B43">
            <w:pPr>
              <w:rPr>
                <w:b/>
              </w:rPr>
            </w:pPr>
            <w:r>
              <w:rPr>
                <w:b/>
              </w:rPr>
              <w:t>Description/purpose</w:t>
            </w:r>
          </w:p>
        </w:tc>
      </w:tr>
      <w:tr w:rsidR="00A26B43" w14:paraId="54CD3B7C"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3FF62609" w14:textId="77777777" w:rsidR="00A26B43" w:rsidRDefault="00A26B43">
            <w:r>
              <w:t>ifBreak()</w:t>
            </w:r>
          </w:p>
        </w:tc>
        <w:tc>
          <w:tcPr>
            <w:tcW w:w="4508" w:type="dxa"/>
            <w:tcBorders>
              <w:top w:val="single" w:sz="6" w:space="0" w:color="auto"/>
              <w:left w:val="single" w:sz="6" w:space="0" w:color="auto"/>
              <w:bottom w:val="single" w:sz="6" w:space="0" w:color="auto"/>
              <w:right w:val="single" w:sz="4" w:space="0" w:color="auto"/>
            </w:tcBorders>
            <w:hideMark/>
          </w:tcPr>
          <w:p w14:paraId="611DF1AC" w14:textId="77777777" w:rsidR="00A26B43" w:rsidRDefault="00A26B43">
            <w:r>
              <w:t>Uses polymorphism to add onto the super’s function to determine whether one of the joints within the chain is broken</w:t>
            </w:r>
          </w:p>
        </w:tc>
      </w:tr>
      <w:tr w:rsidR="00A26B43" w14:paraId="78582C8A"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06FE261" w14:textId="77777777" w:rsidR="00A26B43" w:rsidRDefault="00A26B43">
            <w:r>
              <w:t>checkPlacement()</w:t>
            </w:r>
          </w:p>
        </w:tc>
        <w:tc>
          <w:tcPr>
            <w:tcW w:w="4508" w:type="dxa"/>
            <w:tcBorders>
              <w:top w:val="single" w:sz="6" w:space="0" w:color="auto"/>
              <w:left w:val="single" w:sz="6" w:space="0" w:color="auto"/>
              <w:bottom w:val="single" w:sz="6" w:space="0" w:color="auto"/>
              <w:right w:val="single" w:sz="4" w:space="0" w:color="auto"/>
            </w:tcBorders>
            <w:hideMark/>
          </w:tcPr>
          <w:p w14:paraId="3F4C9761" w14:textId="77777777" w:rsidR="00A26B43" w:rsidRDefault="00A26B43">
            <w:r>
              <w:t>Overrides the super’s function to determine whether the material can be placed its current location</w:t>
            </w:r>
          </w:p>
        </w:tc>
      </w:tr>
      <w:tr w:rsidR="00A26B43" w14:paraId="3720C28B"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9B1B533" w14:textId="77777777" w:rsidR="00A26B43" w:rsidRDefault="00A26B43">
            <w:r>
              <w:t>Draw()</w:t>
            </w:r>
          </w:p>
        </w:tc>
        <w:tc>
          <w:tcPr>
            <w:tcW w:w="4508" w:type="dxa"/>
            <w:tcBorders>
              <w:top w:val="single" w:sz="6" w:space="0" w:color="auto"/>
              <w:left w:val="single" w:sz="6" w:space="0" w:color="auto"/>
              <w:bottom w:val="single" w:sz="6" w:space="0" w:color="auto"/>
              <w:right w:val="single" w:sz="4" w:space="0" w:color="auto"/>
            </w:tcBorders>
            <w:hideMark/>
          </w:tcPr>
          <w:p w14:paraId="61814429" w14:textId="77777777" w:rsidR="00A26B43" w:rsidRDefault="00A26B43">
            <w:r>
              <w:t>Overrides the super’s function to draw a segmented line</w:t>
            </w:r>
          </w:p>
        </w:tc>
      </w:tr>
      <w:tr w:rsidR="00A26B43" w14:paraId="4E4DB40E"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7ED42CAD" w14:textId="77777777" w:rsidR="00A26B43" w:rsidRDefault="00A26B43">
            <w:r>
              <w:t>createBody()</w:t>
            </w:r>
          </w:p>
        </w:tc>
        <w:tc>
          <w:tcPr>
            <w:tcW w:w="4508" w:type="dxa"/>
            <w:tcBorders>
              <w:top w:val="single" w:sz="6" w:space="0" w:color="auto"/>
              <w:left w:val="single" w:sz="6" w:space="0" w:color="auto"/>
              <w:bottom w:val="single" w:sz="6" w:space="0" w:color="auto"/>
              <w:right w:val="single" w:sz="4" w:space="0" w:color="auto"/>
            </w:tcBorders>
            <w:hideMark/>
          </w:tcPr>
          <w:p w14:paraId="2CC2F56A" w14:textId="77777777" w:rsidR="00A26B43" w:rsidRDefault="00A26B43">
            <w:r>
              <w:t>Creates the 10 pybox2d bodies for the material</w:t>
            </w:r>
          </w:p>
        </w:tc>
      </w:tr>
      <w:tr w:rsidR="00A26B43" w14:paraId="3D039D32"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1601610B" w14:textId="77777777" w:rsidR="00A26B43" w:rsidRDefault="00A26B43">
            <w:r>
              <w:t>testDraw()</w:t>
            </w:r>
          </w:p>
        </w:tc>
        <w:tc>
          <w:tcPr>
            <w:tcW w:w="4508" w:type="dxa"/>
            <w:tcBorders>
              <w:top w:val="single" w:sz="6" w:space="0" w:color="auto"/>
              <w:left w:val="single" w:sz="6" w:space="0" w:color="auto"/>
              <w:bottom w:val="single" w:sz="4" w:space="0" w:color="auto"/>
              <w:right w:val="single" w:sz="4" w:space="0" w:color="auto"/>
            </w:tcBorders>
            <w:hideMark/>
          </w:tcPr>
          <w:p w14:paraId="4DF4A24F" w14:textId="77777777" w:rsidR="00A26B43" w:rsidRDefault="00A26B43">
            <w:r>
              <w:t>Overrides the super’s function to draw the 10 bodies independently</w:t>
            </w:r>
          </w:p>
        </w:tc>
      </w:tr>
    </w:tbl>
    <w:p w14:paraId="4EB2619A" w14:textId="77777777" w:rsidR="00A26B43" w:rsidRDefault="00A26B43" w:rsidP="00A26B43"/>
    <w:p w14:paraId="2C573401" w14:textId="77777777" w:rsidR="00A26B43" w:rsidRDefault="00A26B43" w:rsidP="00A26B43"/>
    <w:p w14:paraId="2872C2C9" w14:textId="77777777" w:rsidR="00A26B43" w:rsidRDefault="00A26B43" w:rsidP="00A26B43">
      <w:pPr>
        <w:pStyle w:val="Heading3"/>
      </w:pPr>
      <w:bookmarkStart w:id="143" w:name="_Toc8207648"/>
      <w:r>
        <w:t>Vehicles</w:t>
      </w:r>
      <w:bookmarkEnd w:id="143"/>
    </w:p>
    <w:p w14:paraId="55A76A3E" w14:textId="77777777" w:rsidR="00A26B43" w:rsidRDefault="00A26B43" w:rsidP="00A26B43">
      <w:r>
        <w:t>Vehicles will be treated as objects, to allow for easy creation and manipulation.</w:t>
      </w:r>
    </w:p>
    <w:p w14:paraId="12A3A278" w14:textId="77777777" w:rsidR="00A26B43" w:rsidRDefault="00A26B43" w:rsidP="00A26B43">
      <w:pPr>
        <w:pStyle w:val="Heading4"/>
      </w:pPr>
      <w:r>
        <w:t>Attributes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5"/>
        <w:gridCol w:w="1810"/>
        <w:gridCol w:w="4201"/>
      </w:tblGrid>
      <w:tr w:rsidR="00A26B43" w14:paraId="0952CC71" w14:textId="77777777" w:rsidTr="00A26B43">
        <w:tc>
          <w:tcPr>
            <w:tcW w:w="3005" w:type="dxa"/>
            <w:tcBorders>
              <w:top w:val="single" w:sz="4" w:space="0" w:color="auto"/>
              <w:left w:val="single" w:sz="4" w:space="0" w:color="auto"/>
              <w:bottom w:val="single" w:sz="6" w:space="0" w:color="auto"/>
              <w:right w:val="single" w:sz="6" w:space="0" w:color="auto"/>
            </w:tcBorders>
            <w:hideMark/>
          </w:tcPr>
          <w:p w14:paraId="2A9C962F" w14:textId="77777777" w:rsidR="00A26B43" w:rsidRDefault="00A26B43">
            <w:pPr>
              <w:rPr>
                <w:b/>
              </w:rPr>
            </w:pPr>
            <w:r>
              <w:rPr>
                <w:b/>
              </w:rPr>
              <w:t>Name</w:t>
            </w:r>
          </w:p>
        </w:tc>
        <w:tc>
          <w:tcPr>
            <w:tcW w:w="1810" w:type="dxa"/>
            <w:tcBorders>
              <w:top w:val="single" w:sz="4" w:space="0" w:color="auto"/>
              <w:left w:val="single" w:sz="6" w:space="0" w:color="auto"/>
              <w:bottom w:val="single" w:sz="6" w:space="0" w:color="auto"/>
              <w:right w:val="single" w:sz="6" w:space="0" w:color="auto"/>
            </w:tcBorders>
            <w:hideMark/>
          </w:tcPr>
          <w:p w14:paraId="543A5294" w14:textId="77777777" w:rsidR="00A26B43" w:rsidRDefault="00A26B43">
            <w:pPr>
              <w:rPr>
                <w:b/>
              </w:rPr>
            </w:pPr>
            <w:r>
              <w:rPr>
                <w:b/>
              </w:rPr>
              <w:t>Data type</w:t>
            </w:r>
          </w:p>
        </w:tc>
        <w:tc>
          <w:tcPr>
            <w:tcW w:w="4201" w:type="dxa"/>
            <w:tcBorders>
              <w:top w:val="single" w:sz="4" w:space="0" w:color="auto"/>
              <w:left w:val="single" w:sz="6" w:space="0" w:color="auto"/>
              <w:bottom w:val="single" w:sz="6" w:space="0" w:color="auto"/>
              <w:right w:val="single" w:sz="4" w:space="0" w:color="auto"/>
            </w:tcBorders>
            <w:hideMark/>
          </w:tcPr>
          <w:p w14:paraId="5C7ED8DF" w14:textId="77777777" w:rsidR="00A26B43" w:rsidRDefault="00A26B43">
            <w:pPr>
              <w:rPr>
                <w:b/>
              </w:rPr>
            </w:pPr>
            <w:r>
              <w:rPr>
                <w:b/>
              </w:rPr>
              <w:t>Description/ purpose</w:t>
            </w:r>
          </w:p>
        </w:tc>
      </w:tr>
      <w:tr w:rsidR="00A26B43" w14:paraId="61CB2F6C"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879ADF8" w14:textId="77777777" w:rsidR="00A26B43" w:rsidRDefault="00A26B43">
            <w:r>
              <w:t>Chassis</w:t>
            </w:r>
          </w:p>
        </w:tc>
        <w:tc>
          <w:tcPr>
            <w:tcW w:w="1810" w:type="dxa"/>
            <w:tcBorders>
              <w:top w:val="single" w:sz="6" w:space="0" w:color="auto"/>
              <w:left w:val="single" w:sz="6" w:space="0" w:color="auto"/>
              <w:bottom w:val="single" w:sz="6" w:space="0" w:color="auto"/>
              <w:right w:val="single" w:sz="6" w:space="0" w:color="auto"/>
            </w:tcBorders>
            <w:hideMark/>
          </w:tcPr>
          <w:p w14:paraId="7F13CF4B" w14:textId="77777777" w:rsidR="00A26B43" w:rsidRDefault="00A26B43">
            <w:r>
              <w:t>Pybox2d body</w:t>
            </w:r>
          </w:p>
        </w:tc>
        <w:tc>
          <w:tcPr>
            <w:tcW w:w="4201" w:type="dxa"/>
            <w:tcBorders>
              <w:top w:val="single" w:sz="6" w:space="0" w:color="auto"/>
              <w:left w:val="single" w:sz="6" w:space="0" w:color="auto"/>
              <w:bottom w:val="single" w:sz="6" w:space="0" w:color="auto"/>
              <w:right w:val="single" w:sz="4" w:space="0" w:color="auto"/>
            </w:tcBorders>
            <w:hideMark/>
          </w:tcPr>
          <w:p w14:paraId="36046609" w14:textId="77777777" w:rsidR="00A26B43" w:rsidRDefault="00A26B43">
            <w:r>
              <w:t>Stores the reference to the body of the vehicle</w:t>
            </w:r>
          </w:p>
        </w:tc>
      </w:tr>
      <w:tr w:rsidR="00A26B43" w14:paraId="73B02F79"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AE73F5D" w14:textId="77777777" w:rsidR="00A26B43" w:rsidRDefault="00A26B43">
            <w:r>
              <w:t>Wheel1</w:t>
            </w:r>
          </w:p>
        </w:tc>
        <w:tc>
          <w:tcPr>
            <w:tcW w:w="1810" w:type="dxa"/>
            <w:tcBorders>
              <w:top w:val="single" w:sz="6" w:space="0" w:color="auto"/>
              <w:left w:val="single" w:sz="6" w:space="0" w:color="auto"/>
              <w:bottom w:val="single" w:sz="6" w:space="0" w:color="auto"/>
              <w:right w:val="single" w:sz="6" w:space="0" w:color="auto"/>
            </w:tcBorders>
            <w:hideMark/>
          </w:tcPr>
          <w:p w14:paraId="2476B9AA" w14:textId="77777777" w:rsidR="00A26B43" w:rsidRDefault="00A26B43">
            <w:r>
              <w:t>Pybox2d body</w:t>
            </w:r>
          </w:p>
        </w:tc>
        <w:tc>
          <w:tcPr>
            <w:tcW w:w="4201" w:type="dxa"/>
            <w:tcBorders>
              <w:top w:val="single" w:sz="6" w:space="0" w:color="auto"/>
              <w:left w:val="single" w:sz="6" w:space="0" w:color="auto"/>
              <w:bottom w:val="single" w:sz="6" w:space="0" w:color="auto"/>
              <w:right w:val="single" w:sz="4" w:space="0" w:color="auto"/>
            </w:tcBorders>
            <w:hideMark/>
          </w:tcPr>
          <w:p w14:paraId="79BD714A" w14:textId="77777777" w:rsidR="00A26B43" w:rsidRDefault="00A26B43">
            <w:r>
              <w:t>Stores the reference to the first wheel of the vehicle</w:t>
            </w:r>
          </w:p>
        </w:tc>
      </w:tr>
      <w:tr w:rsidR="00A26B43" w14:paraId="707938D6"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491A1E15" w14:textId="77777777" w:rsidR="00A26B43" w:rsidRDefault="00A26B43">
            <w:r>
              <w:t>Wheel2</w:t>
            </w:r>
          </w:p>
        </w:tc>
        <w:tc>
          <w:tcPr>
            <w:tcW w:w="1810" w:type="dxa"/>
            <w:tcBorders>
              <w:top w:val="single" w:sz="6" w:space="0" w:color="auto"/>
              <w:left w:val="single" w:sz="6" w:space="0" w:color="auto"/>
              <w:bottom w:val="single" w:sz="6" w:space="0" w:color="auto"/>
              <w:right w:val="single" w:sz="6" w:space="0" w:color="auto"/>
            </w:tcBorders>
            <w:hideMark/>
          </w:tcPr>
          <w:p w14:paraId="0A00DF7A" w14:textId="77777777" w:rsidR="00A26B43" w:rsidRDefault="00A26B43">
            <w:r>
              <w:t>Pybox2d body</w:t>
            </w:r>
          </w:p>
        </w:tc>
        <w:tc>
          <w:tcPr>
            <w:tcW w:w="4201" w:type="dxa"/>
            <w:tcBorders>
              <w:top w:val="single" w:sz="6" w:space="0" w:color="auto"/>
              <w:left w:val="single" w:sz="6" w:space="0" w:color="auto"/>
              <w:bottom w:val="single" w:sz="6" w:space="0" w:color="auto"/>
              <w:right w:val="single" w:sz="4" w:space="0" w:color="auto"/>
            </w:tcBorders>
            <w:hideMark/>
          </w:tcPr>
          <w:p w14:paraId="5E8A089C" w14:textId="77777777" w:rsidR="00A26B43" w:rsidRDefault="00A26B43">
            <w:r>
              <w:t>Stores the reference to the second wheel of the vehicle</w:t>
            </w:r>
          </w:p>
        </w:tc>
      </w:tr>
      <w:tr w:rsidR="00A26B43" w14:paraId="4139C47B" w14:textId="77777777" w:rsidTr="00A26B43">
        <w:tc>
          <w:tcPr>
            <w:tcW w:w="3005" w:type="dxa"/>
            <w:tcBorders>
              <w:top w:val="single" w:sz="6" w:space="0" w:color="auto"/>
              <w:left w:val="single" w:sz="4" w:space="0" w:color="auto"/>
              <w:bottom w:val="single" w:sz="6" w:space="0" w:color="auto"/>
              <w:right w:val="single" w:sz="6" w:space="0" w:color="auto"/>
            </w:tcBorders>
            <w:hideMark/>
          </w:tcPr>
          <w:p w14:paraId="758666B8" w14:textId="77777777" w:rsidR="00A26B43" w:rsidRDefault="00A26B43">
            <w:r>
              <w:t>Joint1</w:t>
            </w:r>
          </w:p>
        </w:tc>
        <w:tc>
          <w:tcPr>
            <w:tcW w:w="1810" w:type="dxa"/>
            <w:tcBorders>
              <w:top w:val="single" w:sz="6" w:space="0" w:color="auto"/>
              <w:left w:val="single" w:sz="6" w:space="0" w:color="auto"/>
              <w:bottom w:val="single" w:sz="6" w:space="0" w:color="auto"/>
              <w:right w:val="single" w:sz="6" w:space="0" w:color="auto"/>
            </w:tcBorders>
            <w:hideMark/>
          </w:tcPr>
          <w:p w14:paraId="401FA026" w14:textId="77777777" w:rsidR="00A26B43" w:rsidRDefault="00A26B43">
            <w:r>
              <w:t>PyBox2d joint</w:t>
            </w:r>
          </w:p>
        </w:tc>
        <w:tc>
          <w:tcPr>
            <w:tcW w:w="4201" w:type="dxa"/>
            <w:tcBorders>
              <w:top w:val="single" w:sz="6" w:space="0" w:color="auto"/>
              <w:left w:val="single" w:sz="6" w:space="0" w:color="auto"/>
              <w:bottom w:val="single" w:sz="6" w:space="0" w:color="auto"/>
              <w:right w:val="single" w:sz="4" w:space="0" w:color="auto"/>
            </w:tcBorders>
            <w:hideMark/>
          </w:tcPr>
          <w:p w14:paraId="184F9CA9" w14:textId="77777777" w:rsidR="00A26B43" w:rsidRDefault="00A26B43">
            <w:r>
              <w:t>Stores the reference to the first joint of the vehicle</w:t>
            </w:r>
          </w:p>
        </w:tc>
      </w:tr>
      <w:tr w:rsidR="00A26B43" w14:paraId="606CC378" w14:textId="77777777" w:rsidTr="00A26B43">
        <w:tc>
          <w:tcPr>
            <w:tcW w:w="3005" w:type="dxa"/>
            <w:tcBorders>
              <w:top w:val="single" w:sz="6" w:space="0" w:color="auto"/>
              <w:left w:val="single" w:sz="4" w:space="0" w:color="auto"/>
              <w:bottom w:val="single" w:sz="4" w:space="0" w:color="auto"/>
              <w:right w:val="single" w:sz="6" w:space="0" w:color="auto"/>
            </w:tcBorders>
            <w:hideMark/>
          </w:tcPr>
          <w:p w14:paraId="6033684A" w14:textId="77777777" w:rsidR="00A26B43" w:rsidRDefault="00A26B43">
            <w:r>
              <w:t>Joint2</w:t>
            </w:r>
          </w:p>
        </w:tc>
        <w:tc>
          <w:tcPr>
            <w:tcW w:w="1810" w:type="dxa"/>
            <w:tcBorders>
              <w:top w:val="single" w:sz="6" w:space="0" w:color="auto"/>
              <w:left w:val="single" w:sz="6" w:space="0" w:color="auto"/>
              <w:bottom w:val="single" w:sz="4" w:space="0" w:color="auto"/>
              <w:right w:val="single" w:sz="6" w:space="0" w:color="auto"/>
            </w:tcBorders>
            <w:hideMark/>
          </w:tcPr>
          <w:p w14:paraId="2F34D545" w14:textId="77777777" w:rsidR="00A26B43" w:rsidRDefault="00A26B43">
            <w:r>
              <w:t>PyBox2d joint</w:t>
            </w:r>
          </w:p>
        </w:tc>
        <w:tc>
          <w:tcPr>
            <w:tcW w:w="4201" w:type="dxa"/>
            <w:tcBorders>
              <w:top w:val="single" w:sz="6" w:space="0" w:color="auto"/>
              <w:left w:val="single" w:sz="6" w:space="0" w:color="auto"/>
              <w:bottom w:val="single" w:sz="4" w:space="0" w:color="auto"/>
              <w:right w:val="single" w:sz="4" w:space="0" w:color="auto"/>
            </w:tcBorders>
            <w:hideMark/>
          </w:tcPr>
          <w:p w14:paraId="18E6919C" w14:textId="77777777" w:rsidR="00A26B43" w:rsidRDefault="00A26B43">
            <w:r>
              <w:t>Stores the reference to the first joint of the vehicle</w:t>
            </w:r>
          </w:p>
        </w:tc>
      </w:tr>
    </w:tbl>
    <w:p w14:paraId="4793BC78" w14:textId="77777777" w:rsidR="00A26B43" w:rsidRDefault="00A26B43" w:rsidP="00A26B43"/>
    <w:p w14:paraId="09B21453" w14:textId="77777777" w:rsidR="00A26B43" w:rsidRDefault="00A26B43" w:rsidP="00A26B43">
      <w:pPr>
        <w:pStyle w:val="Heading4"/>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3218C749"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0FC267A2" w14:textId="77777777" w:rsidR="00A26B43" w:rsidRDefault="00A26B43">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00E5D29" w14:textId="77777777" w:rsidR="00A26B43" w:rsidRDefault="00A26B43">
            <w:r>
              <w:rPr>
                <w:b/>
              </w:rPr>
              <w:t>Description/purpose</w:t>
            </w:r>
          </w:p>
        </w:tc>
      </w:tr>
      <w:tr w:rsidR="00A26B43" w14:paraId="08DE2122"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7BA209BE" w14:textId="77777777" w:rsidR="00A26B43" w:rsidRDefault="00A26B43">
            <w:r>
              <w:t>Forward()</w:t>
            </w:r>
          </w:p>
        </w:tc>
        <w:tc>
          <w:tcPr>
            <w:tcW w:w="4508" w:type="dxa"/>
            <w:tcBorders>
              <w:top w:val="single" w:sz="6" w:space="0" w:color="auto"/>
              <w:left w:val="single" w:sz="6" w:space="0" w:color="auto"/>
              <w:bottom w:val="single" w:sz="6" w:space="0" w:color="auto"/>
              <w:right w:val="single" w:sz="4" w:space="0" w:color="auto"/>
            </w:tcBorders>
            <w:hideMark/>
          </w:tcPr>
          <w:p w14:paraId="125CB024" w14:textId="77777777" w:rsidR="00A26B43" w:rsidRDefault="00A26B43">
            <w:r>
              <w:t>Sets the joints motor speed to 30</w:t>
            </w:r>
          </w:p>
        </w:tc>
      </w:tr>
      <w:tr w:rsidR="00A26B43" w14:paraId="680318E1"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4CA9D6D7" w14:textId="77777777" w:rsidR="00A26B43" w:rsidRDefault="00A26B43">
            <w:r>
              <w:lastRenderedPageBreak/>
              <w:t>Back()</w:t>
            </w:r>
          </w:p>
        </w:tc>
        <w:tc>
          <w:tcPr>
            <w:tcW w:w="4508" w:type="dxa"/>
            <w:tcBorders>
              <w:top w:val="single" w:sz="6" w:space="0" w:color="auto"/>
              <w:left w:val="single" w:sz="6" w:space="0" w:color="auto"/>
              <w:bottom w:val="single" w:sz="6" w:space="0" w:color="auto"/>
              <w:right w:val="single" w:sz="4" w:space="0" w:color="auto"/>
            </w:tcBorders>
            <w:hideMark/>
          </w:tcPr>
          <w:p w14:paraId="2AA3C681" w14:textId="77777777" w:rsidR="00A26B43" w:rsidRDefault="00A26B43">
            <w:r>
              <w:t>Sets the joints motor speed to -30</w:t>
            </w:r>
          </w:p>
        </w:tc>
      </w:tr>
      <w:tr w:rsidR="00A26B43" w14:paraId="3CD170C6"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59DE5DA8" w14:textId="77777777" w:rsidR="00A26B43" w:rsidRDefault="00A26B43">
            <w:r>
              <w:t>Stop()</w:t>
            </w:r>
          </w:p>
        </w:tc>
        <w:tc>
          <w:tcPr>
            <w:tcW w:w="4508" w:type="dxa"/>
            <w:tcBorders>
              <w:top w:val="single" w:sz="6" w:space="0" w:color="auto"/>
              <w:left w:val="single" w:sz="6" w:space="0" w:color="auto"/>
              <w:bottom w:val="single" w:sz="4" w:space="0" w:color="auto"/>
              <w:right w:val="single" w:sz="4" w:space="0" w:color="auto"/>
            </w:tcBorders>
            <w:hideMark/>
          </w:tcPr>
          <w:p w14:paraId="42BBE1C7" w14:textId="77777777" w:rsidR="00A26B43" w:rsidRDefault="00A26B43">
            <w:r>
              <w:t>Sets the joints motor speed to 0</w:t>
            </w:r>
          </w:p>
        </w:tc>
      </w:tr>
    </w:tbl>
    <w:p w14:paraId="49E041D5" w14:textId="77777777" w:rsidR="00A26B43" w:rsidRDefault="00A26B43" w:rsidP="00A26B43">
      <w:pPr>
        <w:pStyle w:val="Heading4"/>
      </w:pPr>
      <w:r>
        <w:t>Car</w:t>
      </w:r>
    </w:p>
    <w:p w14:paraId="3B4A636B" w14:textId="77777777" w:rsidR="00A26B43" w:rsidRDefault="00A26B43" w:rsidP="00A26B43">
      <w:r>
        <w:t>Subclass of vehicle</w:t>
      </w:r>
    </w:p>
    <w:p w14:paraId="2FD4CDF3" w14:textId="77777777" w:rsidR="00A26B43" w:rsidRDefault="00A26B43" w:rsidP="00A26B4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02A07C53"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11EDA119"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6449E9F0" w14:textId="77777777" w:rsidR="00A26B43" w:rsidRDefault="00A26B43">
            <w:pPr>
              <w:rPr>
                <w:b/>
              </w:rPr>
            </w:pPr>
            <w:r>
              <w:rPr>
                <w:b/>
              </w:rPr>
              <w:t>Description/purpose</w:t>
            </w:r>
          </w:p>
        </w:tc>
      </w:tr>
      <w:tr w:rsidR="00A26B43" w14:paraId="705469C5"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61CE315A" w14:textId="77777777" w:rsidR="00A26B43" w:rsidRDefault="00A26B43">
            <w:r>
              <w:t>Create()</w:t>
            </w:r>
          </w:p>
        </w:tc>
        <w:tc>
          <w:tcPr>
            <w:tcW w:w="4508" w:type="dxa"/>
            <w:tcBorders>
              <w:top w:val="single" w:sz="6" w:space="0" w:color="auto"/>
              <w:left w:val="single" w:sz="6" w:space="0" w:color="auto"/>
              <w:bottom w:val="single" w:sz="6" w:space="0" w:color="auto"/>
              <w:right w:val="single" w:sz="4" w:space="0" w:color="auto"/>
            </w:tcBorders>
            <w:hideMark/>
          </w:tcPr>
          <w:p w14:paraId="3E482230" w14:textId="77777777" w:rsidR="00A26B43" w:rsidRDefault="00A26B43">
            <w:r>
              <w:t>Creates the bodies and joints to be used in simulation</w:t>
            </w:r>
          </w:p>
        </w:tc>
      </w:tr>
      <w:tr w:rsidR="00A26B43" w14:paraId="0A6039F9"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716A9EB4" w14:textId="77777777" w:rsidR="00A26B43" w:rsidRDefault="00A26B43">
            <w:r>
              <w:t>Draw()</w:t>
            </w:r>
          </w:p>
        </w:tc>
        <w:tc>
          <w:tcPr>
            <w:tcW w:w="4508" w:type="dxa"/>
            <w:tcBorders>
              <w:top w:val="single" w:sz="6" w:space="0" w:color="auto"/>
              <w:left w:val="single" w:sz="6" w:space="0" w:color="auto"/>
              <w:bottom w:val="single" w:sz="4" w:space="0" w:color="auto"/>
              <w:right w:val="single" w:sz="4" w:space="0" w:color="auto"/>
            </w:tcBorders>
            <w:hideMark/>
          </w:tcPr>
          <w:p w14:paraId="22574E36" w14:textId="77777777" w:rsidR="00A26B43" w:rsidRDefault="00A26B43">
            <w:r>
              <w:t>Draws the vehicle in simulation</w:t>
            </w:r>
          </w:p>
        </w:tc>
      </w:tr>
    </w:tbl>
    <w:p w14:paraId="289CBC75" w14:textId="77777777" w:rsidR="00A26B43" w:rsidRDefault="00A26B43" w:rsidP="00A26B43"/>
    <w:p w14:paraId="1FF6946C" w14:textId="77777777" w:rsidR="00A26B43" w:rsidRDefault="00A26B43" w:rsidP="00A26B43">
      <w:pPr>
        <w:pStyle w:val="Heading4"/>
      </w:pPr>
      <w:r>
        <w:t>Bike</w:t>
      </w:r>
    </w:p>
    <w:p w14:paraId="51A8A463" w14:textId="77777777" w:rsidR="00A26B43" w:rsidRDefault="00A26B43" w:rsidP="00A26B43">
      <w:r>
        <w:t>Subclass of vehicle</w:t>
      </w:r>
    </w:p>
    <w:p w14:paraId="4DB749CC" w14:textId="77777777" w:rsidR="00A26B43" w:rsidRDefault="00A26B43" w:rsidP="00A26B4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1A5D8ED9"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0B96FD2A"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3A7AF6DF" w14:textId="77777777" w:rsidR="00A26B43" w:rsidRDefault="00A26B43">
            <w:pPr>
              <w:rPr>
                <w:b/>
              </w:rPr>
            </w:pPr>
            <w:r>
              <w:rPr>
                <w:b/>
              </w:rPr>
              <w:t>Description/purpose</w:t>
            </w:r>
          </w:p>
        </w:tc>
      </w:tr>
      <w:tr w:rsidR="00A26B43" w14:paraId="025213B9"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123DD966" w14:textId="77777777" w:rsidR="00A26B43" w:rsidRDefault="00A26B43">
            <w:r>
              <w:t>Create()</w:t>
            </w:r>
          </w:p>
        </w:tc>
        <w:tc>
          <w:tcPr>
            <w:tcW w:w="4508" w:type="dxa"/>
            <w:tcBorders>
              <w:top w:val="single" w:sz="6" w:space="0" w:color="auto"/>
              <w:left w:val="single" w:sz="6" w:space="0" w:color="auto"/>
              <w:bottom w:val="single" w:sz="6" w:space="0" w:color="auto"/>
              <w:right w:val="single" w:sz="4" w:space="0" w:color="auto"/>
            </w:tcBorders>
            <w:hideMark/>
          </w:tcPr>
          <w:p w14:paraId="69C9EB3B" w14:textId="77777777" w:rsidR="00A26B43" w:rsidRDefault="00A26B43">
            <w:r>
              <w:t>Creates the bodies and joints to be used in simulation</w:t>
            </w:r>
          </w:p>
        </w:tc>
      </w:tr>
      <w:tr w:rsidR="00A26B43" w14:paraId="47E6BD4C"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21CB5928" w14:textId="77777777" w:rsidR="00A26B43" w:rsidRDefault="00A26B43">
            <w:r>
              <w:t>Draw()</w:t>
            </w:r>
          </w:p>
        </w:tc>
        <w:tc>
          <w:tcPr>
            <w:tcW w:w="4508" w:type="dxa"/>
            <w:tcBorders>
              <w:top w:val="single" w:sz="6" w:space="0" w:color="auto"/>
              <w:left w:val="single" w:sz="6" w:space="0" w:color="auto"/>
              <w:bottom w:val="single" w:sz="4" w:space="0" w:color="auto"/>
              <w:right w:val="single" w:sz="4" w:space="0" w:color="auto"/>
            </w:tcBorders>
            <w:hideMark/>
          </w:tcPr>
          <w:p w14:paraId="112808D0" w14:textId="77777777" w:rsidR="00A26B43" w:rsidRDefault="00A26B43">
            <w:r>
              <w:t>Draws the vehicle in simulation</w:t>
            </w:r>
          </w:p>
        </w:tc>
      </w:tr>
    </w:tbl>
    <w:p w14:paraId="79F8ED1D" w14:textId="77777777" w:rsidR="00A26B43" w:rsidRDefault="00A26B43" w:rsidP="00A26B43"/>
    <w:p w14:paraId="5DAD6FF0" w14:textId="77777777" w:rsidR="00A26B43" w:rsidRDefault="00A26B43" w:rsidP="00A26B43">
      <w:pPr>
        <w:pStyle w:val="Heading4"/>
      </w:pPr>
      <w:r>
        <w:t>Truck</w:t>
      </w:r>
    </w:p>
    <w:p w14:paraId="61AC3482" w14:textId="77777777" w:rsidR="00A26B43" w:rsidRDefault="00A26B43" w:rsidP="00A26B43">
      <w:r>
        <w:t>Subclass of vehicle</w:t>
      </w:r>
    </w:p>
    <w:p w14:paraId="266755C4" w14:textId="77777777" w:rsidR="00A26B43" w:rsidRDefault="00A26B43" w:rsidP="00A26B4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08"/>
        <w:gridCol w:w="4508"/>
      </w:tblGrid>
      <w:tr w:rsidR="00A26B43" w14:paraId="7EF59E97" w14:textId="77777777" w:rsidTr="00A26B43">
        <w:tc>
          <w:tcPr>
            <w:tcW w:w="4508" w:type="dxa"/>
            <w:tcBorders>
              <w:top w:val="single" w:sz="4" w:space="0" w:color="auto"/>
              <w:left w:val="single" w:sz="4" w:space="0" w:color="auto"/>
              <w:bottom w:val="single" w:sz="6" w:space="0" w:color="auto"/>
              <w:right w:val="single" w:sz="6" w:space="0" w:color="auto"/>
            </w:tcBorders>
            <w:hideMark/>
          </w:tcPr>
          <w:p w14:paraId="65520150" w14:textId="77777777" w:rsidR="00A26B43" w:rsidRDefault="00A26B43">
            <w:pPr>
              <w:rPr>
                <w:b/>
              </w:rPr>
            </w:pPr>
            <w:r>
              <w:rPr>
                <w:b/>
              </w:rPr>
              <w:t>Name</w:t>
            </w:r>
          </w:p>
        </w:tc>
        <w:tc>
          <w:tcPr>
            <w:tcW w:w="4508" w:type="dxa"/>
            <w:tcBorders>
              <w:top w:val="single" w:sz="4" w:space="0" w:color="auto"/>
              <w:left w:val="single" w:sz="6" w:space="0" w:color="auto"/>
              <w:bottom w:val="single" w:sz="6" w:space="0" w:color="auto"/>
              <w:right w:val="single" w:sz="4" w:space="0" w:color="auto"/>
            </w:tcBorders>
            <w:hideMark/>
          </w:tcPr>
          <w:p w14:paraId="16095459" w14:textId="77777777" w:rsidR="00A26B43" w:rsidRDefault="00A26B43">
            <w:pPr>
              <w:rPr>
                <w:b/>
              </w:rPr>
            </w:pPr>
            <w:r>
              <w:rPr>
                <w:b/>
              </w:rPr>
              <w:t>Description/purpose</w:t>
            </w:r>
          </w:p>
        </w:tc>
      </w:tr>
      <w:tr w:rsidR="00A26B43" w14:paraId="202BA5CE" w14:textId="77777777" w:rsidTr="00A26B43">
        <w:tc>
          <w:tcPr>
            <w:tcW w:w="4508" w:type="dxa"/>
            <w:tcBorders>
              <w:top w:val="single" w:sz="6" w:space="0" w:color="auto"/>
              <w:left w:val="single" w:sz="4" w:space="0" w:color="auto"/>
              <w:bottom w:val="single" w:sz="6" w:space="0" w:color="auto"/>
              <w:right w:val="single" w:sz="6" w:space="0" w:color="auto"/>
            </w:tcBorders>
            <w:hideMark/>
          </w:tcPr>
          <w:p w14:paraId="2FD1F2E7" w14:textId="77777777" w:rsidR="00A26B43" w:rsidRDefault="00A26B43">
            <w:r>
              <w:t>Create()</w:t>
            </w:r>
          </w:p>
        </w:tc>
        <w:tc>
          <w:tcPr>
            <w:tcW w:w="4508" w:type="dxa"/>
            <w:tcBorders>
              <w:top w:val="single" w:sz="6" w:space="0" w:color="auto"/>
              <w:left w:val="single" w:sz="6" w:space="0" w:color="auto"/>
              <w:bottom w:val="single" w:sz="6" w:space="0" w:color="auto"/>
              <w:right w:val="single" w:sz="4" w:space="0" w:color="auto"/>
            </w:tcBorders>
            <w:hideMark/>
          </w:tcPr>
          <w:p w14:paraId="24605F10" w14:textId="77777777" w:rsidR="00A26B43" w:rsidRDefault="00A26B43">
            <w:r>
              <w:t>Creates the bodies and joints to be used in simulation</w:t>
            </w:r>
          </w:p>
        </w:tc>
      </w:tr>
      <w:tr w:rsidR="00A26B43" w14:paraId="74FAE2CB" w14:textId="77777777" w:rsidTr="00A26B43">
        <w:tc>
          <w:tcPr>
            <w:tcW w:w="4508" w:type="dxa"/>
            <w:tcBorders>
              <w:top w:val="single" w:sz="6" w:space="0" w:color="auto"/>
              <w:left w:val="single" w:sz="4" w:space="0" w:color="auto"/>
              <w:bottom w:val="single" w:sz="4" w:space="0" w:color="auto"/>
              <w:right w:val="single" w:sz="6" w:space="0" w:color="auto"/>
            </w:tcBorders>
            <w:hideMark/>
          </w:tcPr>
          <w:p w14:paraId="4584A421" w14:textId="77777777" w:rsidR="00A26B43" w:rsidRDefault="00A26B43">
            <w:r>
              <w:t>Draw()</w:t>
            </w:r>
          </w:p>
        </w:tc>
        <w:tc>
          <w:tcPr>
            <w:tcW w:w="4508" w:type="dxa"/>
            <w:tcBorders>
              <w:top w:val="single" w:sz="6" w:space="0" w:color="auto"/>
              <w:left w:val="single" w:sz="6" w:space="0" w:color="auto"/>
              <w:bottom w:val="single" w:sz="4" w:space="0" w:color="auto"/>
              <w:right w:val="single" w:sz="4" w:space="0" w:color="auto"/>
            </w:tcBorders>
            <w:hideMark/>
          </w:tcPr>
          <w:p w14:paraId="0C996D18" w14:textId="77777777" w:rsidR="00A26B43" w:rsidRDefault="00A26B43">
            <w:r>
              <w:t>Draws the vehicle in simulation</w:t>
            </w:r>
          </w:p>
        </w:tc>
      </w:tr>
    </w:tbl>
    <w:p w14:paraId="57DB84F9" w14:textId="77777777" w:rsidR="00A26B43" w:rsidRDefault="00A26B43" w:rsidP="00A26B43">
      <w:pPr>
        <w:rPr>
          <w:rFonts w:asciiTheme="majorHAnsi" w:eastAsiaTheme="majorEastAsia" w:hAnsiTheme="majorHAnsi" w:cstheme="majorBidi"/>
          <w:color w:val="1F4D78" w:themeColor="accent1" w:themeShade="7F"/>
          <w:sz w:val="24"/>
          <w:szCs w:val="24"/>
        </w:rPr>
      </w:pPr>
      <w:r>
        <w:br w:type="page"/>
      </w:r>
    </w:p>
    <w:p w14:paraId="1B892EC8" w14:textId="77777777" w:rsidR="00A26B43" w:rsidRDefault="00A26B43" w:rsidP="00A26B43">
      <w:pPr>
        <w:pStyle w:val="Heading3"/>
      </w:pPr>
      <w:bookmarkStart w:id="144" w:name="_Toc8207649"/>
      <w:r>
        <w:lastRenderedPageBreak/>
        <w:t>Class diagram - Materials</w:t>
      </w:r>
      <w:bookmarkEnd w:id="144"/>
    </w:p>
    <w:p w14:paraId="78D47ED4" w14:textId="18C50F0A" w:rsidR="00A26B43" w:rsidRDefault="00A26B43" w:rsidP="00A26B43">
      <w:r>
        <w:rPr>
          <w:noProof/>
        </w:rPr>
        <w:drawing>
          <wp:inline distT="0" distB="0" distL="0" distR="0" wp14:anchorId="48B430E2" wp14:editId="20DEA74E">
            <wp:extent cx="4114800" cy="54559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4114800" cy="5455920"/>
                    </a:xfrm>
                    <a:prstGeom prst="rect">
                      <a:avLst/>
                    </a:prstGeom>
                    <a:noFill/>
                    <a:ln>
                      <a:noFill/>
                    </a:ln>
                  </pic:spPr>
                </pic:pic>
              </a:graphicData>
            </a:graphic>
          </wp:inline>
        </w:drawing>
      </w:r>
    </w:p>
    <w:p w14:paraId="0B12727F" w14:textId="77777777" w:rsidR="00A26B43" w:rsidRDefault="00A26B43" w:rsidP="00A26B43">
      <w:r>
        <w:br w:type="page"/>
      </w:r>
    </w:p>
    <w:p w14:paraId="5DBF1FC4" w14:textId="77777777" w:rsidR="00A26B43" w:rsidRDefault="00A26B43" w:rsidP="00A26B43">
      <w:pPr>
        <w:pStyle w:val="Heading3"/>
      </w:pPr>
      <w:bookmarkStart w:id="145" w:name="_Toc8207650"/>
      <w:r>
        <w:lastRenderedPageBreak/>
        <w:t>Class diagram - Vehicles</w:t>
      </w:r>
      <w:bookmarkEnd w:id="145"/>
    </w:p>
    <w:p w14:paraId="083293CC" w14:textId="32B0E74A" w:rsidR="00A26B43" w:rsidRDefault="00A26B43" w:rsidP="00A26B43">
      <w:r>
        <w:rPr>
          <w:noProof/>
        </w:rPr>
        <w:drawing>
          <wp:inline distT="0" distB="0" distL="0" distR="0" wp14:anchorId="43C43A39" wp14:editId="4E086253">
            <wp:extent cx="4114800" cy="22326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114800" cy="2232660"/>
                    </a:xfrm>
                    <a:prstGeom prst="rect">
                      <a:avLst/>
                    </a:prstGeom>
                    <a:noFill/>
                    <a:ln>
                      <a:noFill/>
                    </a:ln>
                  </pic:spPr>
                </pic:pic>
              </a:graphicData>
            </a:graphic>
          </wp:inline>
        </w:drawing>
      </w:r>
    </w:p>
    <w:p w14:paraId="175CBAAD" w14:textId="77777777" w:rsidR="00A26B43" w:rsidRDefault="00A26B43" w:rsidP="00A26B43"/>
    <w:p w14:paraId="5B722FD9" w14:textId="77777777" w:rsidR="00A26B43" w:rsidRDefault="00A26B43" w:rsidP="00A26B43"/>
    <w:p w14:paraId="46A29018" w14:textId="77777777" w:rsidR="00A26B43" w:rsidRDefault="00A26B43" w:rsidP="00A26B43">
      <w:pPr>
        <w:rPr>
          <w:rFonts w:asciiTheme="majorHAnsi" w:eastAsiaTheme="majorEastAsia" w:hAnsiTheme="majorHAnsi" w:cstheme="majorBidi"/>
          <w:color w:val="1F4D78" w:themeColor="accent1" w:themeShade="7F"/>
          <w:sz w:val="24"/>
          <w:szCs w:val="24"/>
        </w:rPr>
      </w:pPr>
      <w:r>
        <w:br w:type="page"/>
      </w:r>
    </w:p>
    <w:p w14:paraId="657EB0A6" w14:textId="77777777" w:rsidR="00A26B43" w:rsidRDefault="00A26B43" w:rsidP="00A26B43">
      <w:pPr>
        <w:pStyle w:val="Heading3"/>
        <w:rPr>
          <w:noProof/>
        </w:rPr>
      </w:pPr>
      <w:bookmarkStart w:id="146" w:name="_Toc8207651"/>
      <w:r>
        <w:lastRenderedPageBreak/>
        <w:t>Class diagram - Button</w:t>
      </w:r>
      <w:bookmarkEnd w:id="146"/>
      <w:r>
        <w:rPr>
          <w:noProof/>
        </w:rPr>
        <w:t xml:space="preserve"> </w:t>
      </w:r>
    </w:p>
    <w:p w14:paraId="484BB888" w14:textId="3700DBC8" w:rsidR="00A26B43" w:rsidRDefault="00A26B43" w:rsidP="00A26B43">
      <w:pPr>
        <w:rPr>
          <w:noProof/>
        </w:rPr>
      </w:pPr>
      <w:r>
        <w:rPr>
          <w:noProof/>
        </w:rPr>
        <w:drawing>
          <wp:inline distT="0" distB="0" distL="0" distR="0" wp14:anchorId="59FA7AAA" wp14:editId="1AF152C4">
            <wp:extent cx="4754880" cy="2171700"/>
            <wp:effectExtent l="0" t="0" r="762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4754880" cy="2171700"/>
                    </a:xfrm>
                    <a:prstGeom prst="rect">
                      <a:avLst/>
                    </a:prstGeom>
                    <a:noFill/>
                    <a:ln>
                      <a:noFill/>
                    </a:ln>
                  </pic:spPr>
                </pic:pic>
              </a:graphicData>
            </a:graphic>
          </wp:inline>
        </w:drawing>
      </w:r>
    </w:p>
    <w:p w14:paraId="1BF30649" w14:textId="77777777" w:rsidR="00A26B43" w:rsidRDefault="00A26B43" w:rsidP="00A26B43">
      <w:pPr>
        <w:rPr>
          <w:rFonts w:asciiTheme="majorHAnsi" w:eastAsiaTheme="majorEastAsia" w:hAnsiTheme="majorHAnsi" w:cstheme="majorBidi"/>
          <w:noProof/>
          <w:color w:val="1F4D78" w:themeColor="accent1" w:themeShade="7F"/>
          <w:sz w:val="24"/>
          <w:szCs w:val="24"/>
        </w:rPr>
      </w:pPr>
      <w:r>
        <w:rPr>
          <w:noProof/>
        </w:rPr>
        <w:br w:type="page"/>
      </w:r>
    </w:p>
    <w:p w14:paraId="5544DFEE" w14:textId="77777777" w:rsidR="00A26B43" w:rsidRDefault="00A26B43" w:rsidP="00A26B43">
      <w:pPr>
        <w:pStyle w:val="Heading2"/>
      </w:pPr>
      <w:bookmarkStart w:id="147" w:name="_Toc8207652"/>
      <w:r>
        <w:lastRenderedPageBreak/>
        <w:t>Pseudocode – important algorithms</w:t>
      </w:r>
      <w:bookmarkEnd w:id="147"/>
    </w:p>
    <w:p w14:paraId="4E4F9D41" w14:textId="77777777" w:rsidR="00A26B43" w:rsidRDefault="00A26B43" w:rsidP="00A26B43">
      <w:pPr>
        <w:pStyle w:val="Heading3"/>
      </w:pPr>
      <w:bookmarkStart w:id="148" w:name="_Toc8207653"/>
      <w:r>
        <w:t>Build</w:t>
      </w:r>
      <w:bookmarkEnd w:id="148"/>
    </w:p>
    <w:p w14:paraId="5F50A0C0" w14:textId="77777777" w:rsidR="00A26B43" w:rsidRDefault="00A26B43" w:rsidP="00A26B43">
      <w:pPr>
        <w:pStyle w:val="Heading4"/>
        <w:contextualSpacing/>
      </w:pPr>
      <w:r>
        <w:t>loadBridge</w:t>
      </w:r>
    </w:p>
    <w:p w14:paraId="3333D34C" w14:textId="77777777" w:rsidR="00A26B43" w:rsidRDefault="00A26B43" w:rsidP="00A26B43">
      <w:pPr>
        <w:contextualSpacing/>
      </w:pPr>
      <w:r>
        <w:t>This subroutine extracts the bridge file from the database and breaks down the information in to several useful data structures and variables.</w:t>
      </w:r>
    </w:p>
    <w:p w14:paraId="663DD383"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initiate data strucutres</w:t>
      </w:r>
    </w:p>
    <w:p w14:paraId="6CE83EAD" w14:textId="77777777" w:rsidR="00A26B43" w:rsidRDefault="00A26B43" w:rsidP="00A26B43">
      <w:pPr>
        <w:contextualSpacing/>
        <w:rPr>
          <w:rFonts w:ascii="Courier New" w:hAnsi="Courier New" w:cs="Courier New"/>
        </w:rPr>
      </w:pPr>
      <w:r>
        <w:rPr>
          <w:rFonts w:ascii="Courier New" w:hAnsi="Courier New" w:cs="Courier New"/>
        </w:rPr>
        <w:t>jointList = LIST</w:t>
      </w:r>
    </w:p>
    <w:p w14:paraId="24B956E1" w14:textId="77777777" w:rsidR="00A26B43" w:rsidRDefault="00A26B43" w:rsidP="00A26B43">
      <w:pPr>
        <w:contextualSpacing/>
        <w:rPr>
          <w:rFonts w:ascii="Courier New" w:hAnsi="Courier New" w:cs="Courier New"/>
        </w:rPr>
      </w:pPr>
      <w:r>
        <w:rPr>
          <w:rFonts w:ascii="Courier New" w:hAnsi="Courier New" w:cs="Courier New"/>
        </w:rPr>
        <w:t>materialStack = LIST</w:t>
      </w:r>
    </w:p>
    <w:p w14:paraId="7546BC1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retireive data from database</w:t>
      </w:r>
    </w:p>
    <w:p w14:paraId="35AAD410" w14:textId="77777777" w:rsidR="00A26B43" w:rsidRDefault="00A26B43" w:rsidP="00A26B43">
      <w:pPr>
        <w:contextualSpacing/>
        <w:rPr>
          <w:rFonts w:ascii="Courier New" w:hAnsi="Courier New" w:cs="Courier New"/>
        </w:rPr>
      </w:pPr>
      <w:r>
        <w:rPr>
          <w:rFonts w:ascii="Courier New" w:hAnsi="Courier New" w:cs="Courier New"/>
        </w:rPr>
        <w:t>bridgeFile, dif, land = GET BRIDGE FROM DATA BASE USING BRIDGE ID</w:t>
      </w:r>
    </w:p>
    <w:p w14:paraId="759640A7" w14:textId="77777777" w:rsidR="00A26B43" w:rsidRDefault="00A26B43" w:rsidP="00A26B43">
      <w:pPr>
        <w:contextualSpacing/>
        <w:rPr>
          <w:rFonts w:ascii="Courier New" w:hAnsi="Courier New" w:cs="Courier New"/>
        </w:rPr>
      </w:pPr>
      <w:r>
        <w:rPr>
          <w:rFonts w:ascii="Courier New" w:hAnsi="Courier New" w:cs="Courier New"/>
        </w:rPr>
        <w:t>jointNum = lenght(bridgeFile)</w:t>
      </w:r>
    </w:p>
    <w:p w14:paraId="203B3484" w14:textId="77777777" w:rsidR="00A26B43" w:rsidRDefault="00A26B43" w:rsidP="00A26B43">
      <w:pPr>
        <w:contextualSpacing/>
        <w:rPr>
          <w:rFonts w:ascii="Courier New" w:hAnsi="Courier New" w:cs="Courier New"/>
        </w:rPr>
      </w:pPr>
      <w:r>
        <w:rPr>
          <w:rFonts w:ascii="Courier New" w:hAnsi="Courier New" w:cs="Courier New"/>
        </w:rPr>
        <w:t>added = False</w:t>
      </w:r>
    </w:p>
    <w:p w14:paraId="1A5A6A85" w14:textId="77777777" w:rsidR="00A26B43" w:rsidRDefault="00A26B43" w:rsidP="00A26B43">
      <w:pPr>
        <w:contextualSpacing/>
        <w:rPr>
          <w:rFonts w:ascii="Courier New" w:hAnsi="Courier New" w:cs="Courier New"/>
        </w:rPr>
      </w:pPr>
    </w:p>
    <w:p w14:paraId="19B53D7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create list of joints</w:t>
      </w:r>
    </w:p>
    <w:p w14:paraId="5904E80F" w14:textId="77777777" w:rsidR="00A26B43" w:rsidRDefault="00A26B43" w:rsidP="00A26B43">
      <w:pPr>
        <w:contextualSpacing/>
        <w:rPr>
          <w:rFonts w:ascii="Courier New" w:hAnsi="Courier New" w:cs="Courier New"/>
        </w:rPr>
      </w:pPr>
      <w:r>
        <w:rPr>
          <w:rFonts w:ascii="Courier New" w:hAnsi="Courier New" w:cs="Courier New"/>
        </w:rPr>
        <w:t>FOR joint = KEY IN bridgeFile</w:t>
      </w:r>
    </w:p>
    <w:p w14:paraId="2C4766C2" w14:textId="77777777" w:rsidR="00A26B43" w:rsidRDefault="00A26B43" w:rsidP="00A26B43">
      <w:pPr>
        <w:contextualSpacing/>
        <w:rPr>
          <w:rFonts w:ascii="Courier New" w:hAnsi="Courier New" w:cs="Courier New"/>
        </w:rPr>
      </w:pPr>
      <w:r>
        <w:rPr>
          <w:rFonts w:ascii="Courier New" w:hAnsi="Courier New" w:cs="Courier New"/>
        </w:rPr>
        <w:tab/>
        <w:t>jointX,jointY = bridgeFile[joint]['location']</w:t>
      </w:r>
    </w:p>
    <w:p w14:paraId="4A3DFC1D" w14:textId="77777777" w:rsidR="00A26B43" w:rsidRDefault="00A26B43" w:rsidP="00A26B43">
      <w:pPr>
        <w:contextualSpacing/>
        <w:rPr>
          <w:rFonts w:ascii="Courier New" w:hAnsi="Courier New" w:cs="Courier New"/>
        </w:rPr>
      </w:pPr>
      <w:r>
        <w:rPr>
          <w:rFonts w:ascii="Courier New" w:hAnsi="Courier New" w:cs="Courier New"/>
        </w:rPr>
        <w:tab/>
        <w:t>jointList.APPEND({'index':int(joint),'point':(jointX*20,600 - jointY*20)})</w:t>
      </w:r>
    </w:p>
    <w:p w14:paraId="46FDC3FE" w14:textId="77777777" w:rsidR="00A26B43" w:rsidRDefault="00A26B43" w:rsidP="00A26B43">
      <w:pPr>
        <w:contextualSpacing/>
        <w:rPr>
          <w:rFonts w:ascii="Courier New" w:hAnsi="Courier New" w:cs="Courier New"/>
        </w:rPr>
      </w:pPr>
      <w:r>
        <w:rPr>
          <w:rFonts w:ascii="Courier New" w:hAnsi="Courier New" w:cs="Courier New"/>
        </w:rPr>
        <w:t>NEXT</w:t>
      </w:r>
    </w:p>
    <w:p w14:paraId="1054D0DA" w14:textId="77777777" w:rsidR="00A26B43" w:rsidRDefault="00A26B43" w:rsidP="00A26B43">
      <w:pPr>
        <w:contextualSpacing/>
        <w:rPr>
          <w:rFonts w:ascii="Courier New" w:hAnsi="Courier New" w:cs="Courier New"/>
          <w:color w:val="92D050"/>
        </w:rPr>
      </w:pPr>
    </w:p>
    <w:p w14:paraId="20DCEC0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Create list of materials</w:t>
      </w:r>
    </w:p>
    <w:p w14:paraId="565872AE" w14:textId="77777777" w:rsidR="00A26B43" w:rsidRDefault="00A26B43" w:rsidP="00A26B43">
      <w:pPr>
        <w:contextualSpacing/>
        <w:rPr>
          <w:rFonts w:ascii="Courier New" w:hAnsi="Courier New" w:cs="Courier New"/>
        </w:rPr>
      </w:pPr>
      <w:r>
        <w:rPr>
          <w:rFonts w:ascii="Courier New" w:hAnsi="Courier New" w:cs="Courier New"/>
        </w:rPr>
        <w:t>FOR joint = KEY IN bridgeFile</w:t>
      </w:r>
    </w:p>
    <w:p w14:paraId="1A3473C0" w14:textId="77777777" w:rsidR="00A26B43" w:rsidRDefault="00A26B43" w:rsidP="00A26B43">
      <w:pPr>
        <w:contextualSpacing/>
        <w:rPr>
          <w:rFonts w:ascii="Courier New" w:hAnsi="Courier New" w:cs="Courier New"/>
        </w:rPr>
      </w:pPr>
      <w:r>
        <w:rPr>
          <w:rFonts w:ascii="Courier New" w:hAnsi="Courier New" w:cs="Courier New"/>
        </w:rPr>
        <w:tab/>
        <w:t>joint1 = joint</w:t>
      </w:r>
    </w:p>
    <w:p w14:paraId="69494DDC" w14:textId="77777777" w:rsidR="00A26B43" w:rsidRDefault="00A26B43" w:rsidP="00A26B43">
      <w:pPr>
        <w:contextualSpacing/>
        <w:rPr>
          <w:rFonts w:ascii="Courier New" w:hAnsi="Courier New" w:cs="Courier New"/>
        </w:rPr>
      </w:pPr>
      <w:r>
        <w:rPr>
          <w:rFonts w:ascii="Courier New" w:hAnsi="Courier New" w:cs="Courier New"/>
        </w:rPr>
        <w:tab/>
        <w:t>FOR connectedJoint = 0 TO LENGTH(bridgeFile[joint]['connectedJoints'])</w:t>
      </w:r>
    </w:p>
    <w:p w14:paraId="3C3CEB3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joint2 = bridgeFile[joint]['connectedJoints'][connectedJoint]['joint']</w:t>
      </w:r>
    </w:p>
    <w:p w14:paraId="08181484"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Checks if material has already been added</w:t>
      </w:r>
    </w:p>
    <w:p w14:paraId="1ED7D1A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material = 0 TO LENGTH(materialStack)</w:t>
      </w:r>
    </w:p>
    <w:p w14:paraId="5892313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IF (materialStack[material].getJoint1() = joint1 </w:t>
      </w:r>
    </w:p>
    <w:p w14:paraId="7B7693A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AND materialStack[material].getJoint2() = joint2) </w:t>
      </w:r>
    </w:p>
    <w:p w14:paraId="0F0C0A0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OR (materialStack[material].getJoint1() = joint2 </w:t>
      </w:r>
    </w:p>
    <w:p w14:paraId="5BE9483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AND materialStack[material].getJoint2() = joint1) THEN</w:t>
      </w:r>
    </w:p>
    <w:p w14:paraId="1F8557F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added = True</w:t>
      </w:r>
    </w:p>
    <w:p w14:paraId="598CE96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0DE347F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634BF0D8" w14:textId="77777777" w:rsidR="00A26B43" w:rsidRDefault="00A26B43" w:rsidP="00A26B43">
      <w:pPr>
        <w:contextualSpacing/>
        <w:rPr>
          <w:rFonts w:ascii="Courier New" w:hAnsi="Courier New" w:cs="Courier New"/>
        </w:rPr>
      </w:pPr>
    </w:p>
    <w:p w14:paraId="736377D1"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not added creates the material object</w:t>
      </w:r>
    </w:p>
    <w:p w14:paraId="49F8759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added = False THEN</w:t>
      </w:r>
    </w:p>
    <w:p w14:paraId="5BC4655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IF bridgeFile[joint]['connectedJoints'][connectedJoint]['material']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'Steel' THEN</w:t>
      </w:r>
    </w:p>
    <w:p w14:paraId="1870B6F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Classes.Steel()</w:t>
      </w:r>
    </w:p>
    <w:p w14:paraId="3728CF7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bridgeFile[joint]['connectedJoints'][connectedJoint]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 = 'Wood' THEN</w:t>
      </w:r>
    </w:p>
    <w:p w14:paraId="33ABF3F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Classes.Wood()</w:t>
      </w:r>
    </w:p>
    <w:p w14:paraId="66BB9F4D" w14:textId="77777777" w:rsidR="00A26B43" w:rsidRDefault="00A26B43" w:rsidP="00A26B43">
      <w:pPr>
        <w:contextualSpacing/>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ELSE IF bridgeFile[joint]['connectedJoints'][connectedJoint]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 = 'Road' THEN</w:t>
      </w:r>
    </w:p>
    <w:p w14:paraId="46DB32E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Classes.Road()</w:t>
      </w:r>
    </w:p>
    <w:p w14:paraId="623B966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bridgeFile[joint]['connectedJoints'][connectedJoint]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 = 'Rope' THEN</w:t>
      </w:r>
    </w:p>
    <w:p w14:paraId="23062E9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Classes.Rope()</w:t>
      </w:r>
    </w:p>
    <w:p w14:paraId="3F35EE4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bridgeFile[joint]['connectedJoints'][connectedJoint]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 = 'Cable'THEN</w:t>
      </w:r>
    </w:p>
    <w:p w14:paraId="130420E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Classes.Cable()</w:t>
      </w:r>
    </w:p>
    <w:p w14:paraId="206FB78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78DFAB6C" w14:textId="77777777" w:rsidR="00A26B43" w:rsidRDefault="00A26B43" w:rsidP="00A26B43">
      <w:pPr>
        <w:contextualSpacing/>
        <w:rPr>
          <w:rFonts w:ascii="Courier New" w:hAnsi="Courier New" w:cs="Courier New"/>
        </w:rPr>
      </w:pPr>
    </w:p>
    <w:p w14:paraId="37C04D1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 xml:space="preserve">Adds material to list and sets the joints appropriately </w:t>
      </w:r>
    </w:p>
    <w:p w14:paraId="675A32C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item.setjoint1(joint1)</w:t>
      </w:r>
    </w:p>
    <w:p w14:paraId="0A5A40A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item.setjoint2(joint2)</w:t>
      </w:r>
    </w:p>
    <w:p w14:paraId="436F0A0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materialStack.APPEND(item)</w:t>
      </w:r>
    </w:p>
    <w:p w14:paraId="15E093B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w:t>
      </w:r>
    </w:p>
    <w:p w14:paraId="638EF5B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added = False</w:t>
      </w:r>
    </w:p>
    <w:p w14:paraId="7E76714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20E5C422" w14:textId="77777777" w:rsidR="00A26B43" w:rsidRDefault="00A26B43" w:rsidP="00A26B43">
      <w:pPr>
        <w:contextualSpacing/>
        <w:rPr>
          <w:rFonts w:ascii="Courier New" w:hAnsi="Courier New" w:cs="Courier New"/>
        </w:rPr>
      </w:pPr>
      <w:r>
        <w:rPr>
          <w:rFonts w:ascii="Courier New" w:hAnsi="Courier New" w:cs="Courier New"/>
        </w:rPr>
        <w:tab/>
        <w:t>NEXT</w:t>
      </w:r>
    </w:p>
    <w:p w14:paraId="29A21D80" w14:textId="77777777" w:rsidR="00A26B43" w:rsidRDefault="00A26B43" w:rsidP="00A26B43">
      <w:pPr>
        <w:contextualSpacing/>
        <w:rPr>
          <w:rFonts w:ascii="Courier New" w:hAnsi="Courier New" w:cs="Courier New"/>
        </w:rPr>
      </w:pPr>
      <w:r>
        <w:rPr>
          <w:rFonts w:ascii="Courier New" w:hAnsi="Courier New" w:cs="Courier New"/>
        </w:rPr>
        <w:t>NEXT</w:t>
      </w:r>
    </w:p>
    <w:p w14:paraId="4B528679" w14:textId="77777777" w:rsidR="00A26B43" w:rsidRDefault="00A26B43" w:rsidP="00A26B43">
      <w:pPr>
        <w:contextualSpacing/>
        <w:rPr>
          <w:rFonts w:ascii="Courier New" w:hAnsi="Courier New" w:cs="Courier New"/>
        </w:rPr>
      </w:pPr>
    </w:p>
    <w:p w14:paraId="37FDBB0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Set the coordinates of materials according to what joints they are connected to</w:t>
      </w:r>
    </w:p>
    <w:p w14:paraId="1BFCEB0A" w14:textId="77777777" w:rsidR="00A26B43" w:rsidRDefault="00A26B43" w:rsidP="00A26B43">
      <w:pPr>
        <w:contextualSpacing/>
        <w:rPr>
          <w:rFonts w:ascii="Courier New" w:hAnsi="Courier New" w:cs="Courier New"/>
        </w:rPr>
      </w:pPr>
      <w:r>
        <w:rPr>
          <w:rFonts w:ascii="Courier New" w:hAnsi="Courier New" w:cs="Courier New"/>
        </w:rPr>
        <w:t>FOR material = 0 TO LENGTH(materialStack)</w:t>
      </w:r>
    </w:p>
    <w:p w14:paraId="50D19CE6" w14:textId="77777777" w:rsidR="00A26B43" w:rsidRDefault="00A26B43" w:rsidP="00A26B43">
      <w:pPr>
        <w:contextualSpacing/>
        <w:rPr>
          <w:rFonts w:ascii="Courier New" w:hAnsi="Courier New" w:cs="Courier New"/>
        </w:rPr>
      </w:pPr>
      <w:r>
        <w:rPr>
          <w:rFonts w:ascii="Courier New" w:hAnsi="Courier New" w:cs="Courier New"/>
        </w:rPr>
        <w:tab/>
        <w:t>FOR joint = 0 TO LENGTH(jointList)</w:t>
      </w:r>
    </w:p>
    <w:p w14:paraId="147CFB3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materialStack[material].getJoint1() == jointList[joint]['index'] THEN</w:t>
      </w:r>
    </w:p>
    <w:p w14:paraId="19BE811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material.setCo1 = jointList[joint]['point']</w:t>
      </w:r>
    </w:p>
    <w:p w14:paraId="3C6C135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 xml:space="preserve">ELSE IF materialStack[material].getJoint2() == jointList[joint]['index'] </w:t>
      </w:r>
      <w:r>
        <w:rPr>
          <w:rFonts w:ascii="Courier New" w:hAnsi="Courier New" w:cs="Courier New"/>
        </w:rPr>
        <w:tab/>
      </w:r>
      <w:r>
        <w:rPr>
          <w:rFonts w:ascii="Courier New" w:hAnsi="Courier New" w:cs="Courier New"/>
        </w:rPr>
        <w:tab/>
        <w:t>THEN</w:t>
      </w:r>
    </w:p>
    <w:p w14:paraId="192F00B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material.setCo2 = jointList[joint]['point']</w:t>
      </w:r>
    </w:p>
    <w:p w14:paraId="3B3A6B7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4B392339" w14:textId="77777777" w:rsidR="00A26B43" w:rsidRDefault="00A26B43" w:rsidP="00A26B43">
      <w:pPr>
        <w:contextualSpacing/>
        <w:rPr>
          <w:rFonts w:ascii="Courier New" w:hAnsi="Courier New" w:cs="Courier New"/>
        </w:rPr>
      </w:pPr>
      <w:r>
        <w:rPr>
          <w:rFonts w:ascii="Courier New" w:hAnsi="Courier New" w:cs="Courier New"/>
        </w:rPr>
        <w:tab/>
        <w:t>NEXT</w:t>
      </w:r>
    </w:p>
    <w:p w14:paraId="6A0912A1" w14:textId="77777777" w:rsidR="00A26B43" w:rsidRDefault="00A26B43" w:rsidP="00A26B43">
      <w:pPr>
        <w:contextualSpacing/>
        <w:rPr>
          <w:rFonts w:ascii="Courier New" w:hAnsi="Courier New" w:cs="Courier New"/>
        </w:rPr>
      </w:pPr>
      <w:r>
        <w:rPr>
          <w:rFonts w:ascii="Courier New" w:hAnsi="Courier New" w:cs="Courier New"/>
        </w:rPr>
        <w:t>NEXT</w:t>
      </w:r>
    </w:p>
    <w:p w14:paraId="791C8AEB"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570A50CE" w14:textId="77777777" w:rsidR="00A26B43" w:rsidRDefault="00A26B43" w:rsidP="00A26B43">
      <w:pPr>
        <w:pStyle w:val="Heading4"/>
        <w:contextualSpacing/>
      </w:pPr>
      <w:r>
        <w:lastRenderedPageBreak/>
        <w:t>deleteExcessJoint</w:t>
      </w:r>
    </w:p>
    <w:p w14:paraId="41CADD5B" w14:textId="77777777" w:rsidR="00A26B43" w:rsidRDefault="00A26B43" w:rsidP="00A26B43">
      <w:pPr>
        <w:contextualSpacing/>
      </w:pPr>
      <w:r>
        <w:t>when a material is deleted joints could be left behind, this subroutine deletes the joints</w:t>
      </w:r>
    </w:p>
    <w:p w14:paraId="1E9AC2D4" w14:textId="77777777" w:rsidR="00A26B43" w:rsidRDefault="00A26B43" w:rsidP="00A26B43">
      <w:pPr>
        <w:contextualSpacing/>
        <w:rPr>
          <w:color w:val="92D050"/>
        </w:rPr>
      </w:pPr>
      <w:r>
        <w:rPr>
          <w:color w:val="92D050"/>
        </w:rPr>
        <w:t>initiates list that will stores joints that need to be deleted</w:t>
      </w:r>
    </w:p>
    <w:p w14:paraId="3230FF88" w14:textId="77777777" w:rsidR="00A26B43" w:rsidRDefault="00A26B43" w:rsidP="00A26B43">
      <w:pPr>
        <w:contextualSpacing/>
        <w:rPr>
          <w:rFonts w:ascii="Courier New" w:hAnsi="Courier New" w:cs="Courier New"/>
        </w:rPr>
      </w:pPr>
      <w:r>
        <w:rPr>
          <w:rFonts w:ascii="Courier New" w:hAnsi="Courier New" w:cs="Courier New"/>
        </w:rPr>
        <w:t>toDelete = List</w:t>
      </w:r>
    </w:p>
    <w:p w14:paraId="1CC7C6F2" w14:textId="77777777" w:rsidR="00A26B43" w:rsidRDefault="00A26B43" w:rsidP="00A26B43">
      <w:pPr>
        <w:contextualSpacing/>
        <w:rPr>
          <w:rFonts w:ascii="Courier New" w:hAnsi="Courier New" w:cs="Courier New"/>
        </w:rPr>
      </w:pPr>
      <w:r>
        <w:rPr>
          <w:rFonts w:ascii="Courier New" w:hAnsi="Courier New" w:cs="Courier New"/>
        </w:rPr>
        <w:t>FOR joint = 0 TO LENGHT(jointList)</w:t>
      </w:r>
    </w:p>
    <w:p w14:paraId="3727F0C8" w14:textId="77777777" w:rsidR="00A26B43" w:rsidRDefault="00A26B43" w:rsidP="00A26B43">
      <w:pPr>
        <w:contextualSpacing/>
        <w:rPr>
          <w:rFonts w:ascii="Courier New" w:hAnsi="Courier New" w:cs="Courier New"/>
        </w:rPr>
      </w:pPr>
      <w:r>
        <w:rPr>
          <w:rFonts w:ascii="Courier New" w:hAnsi="Courier New" w:cs="Courier New"/>
        </w:rPr>
        <w:tab/>
        <w:t>numOfConnectedMaterials = 0</w:t>
      </w:r>
    </w:p>
    <w:p w14:paraId="124CEB5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finds how many material are connected to current joint</w:t>
      </w:r>
    </w:p>
    <w:p w14:paraId="2BED5BC6" w14:textId="77777777" w:rsidR="00A26B43" w:rsidRDefault="00A26B43" w:rsidP="00A26B43">
      <w:pPr>
        <w:contextualSpacing/>
        <w:rPr>
          <w:rFonts w:ascii="Courier New" w:hAnsi="Courier New" w:cs="Courier New"/>
        </w:rPr>
      </w:pPr>
      <w:r>
        <w:rPr>
          <w:rFonts w:ascii="Courier New" w:hAnsi="Courier New" w:cs="Courier New"/>
        </w:rPr>
        <w:tab/>
        <w:t>FOR material = 0 TO LENGTH(materialStack)</w:t>
      </w:r>
    </w:p>
    <w:p w14:paraId="4BE6756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 xml:space="preserve">IF jointList[joint]['index'] = material.getJoint1() </w:t>
      </w:r>
    </w:p>
    <w:p w14:paraId="6331B16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OR jointList[joint]['index'] = material.getJoint2()</w:t>
      </w:r>
    </w:p>
    <w:p w14:paraId="04707C5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THEN</w:t>
      </w:r>
    </w:p>
    <w:p w14:paraId="6A5FC67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numOfConnectedMaterials = numOfConnectedMaterials+ 1</w:t>
      </w:r>
    </w:p>
    <w:p w14:paraId="774E86E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1A9AD996" w14:textId="77777777" w:rsidR="00A26B43" w:rsidRDefault="00A26B43" w:rsidP="00A26B43">
      <w:pPr>
        <w:contextualSpacing/>
        <w:rPr>
          <w:rFonts w:ascii="Courier New" w:hAnsi="Courier New" w:cs="Courier New"/>
        </w:rPr>
      </w:pPr>
      <w:r>
        <w:rPr>
          <w:rFonts w:ascii="Courier New" w:hAnsi="Courier New" w:cs="Courier New"/>
        </w:rPr>
        <w:tab/>
        <w:t>NEXT</w:t>
      </w:r>
    </w:p>
    <w:p w14:paraId="419A1ED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a joint has no related materials it is added to the delete list</w:t>
      </w:r>
    </w:p>
    <w:p w14:paraId="509E05A8" w14:textId="77777777" w:rsidR="00A26B43" w:rsidRDefault="00A26B43" w:rsidP="00A26B43">
      <w:pPr>
        <w:contextualSpacing/>
        <w:rPr>
          <w:rFonts w:ascii="Courier New" w:hAnsi="Courier New" w:cs="Courier New"/>
        </w:rPr>
      </w:pPr>
      <w:r>
        <w:rPr>
          <w:rFonts w:ascii="Courier New" w:hAnsi="Courier New" w:cs="Courier New"/>
        </w:rPr>
        <w:tab/>
        <w:t>IF numOfConnectedMaterials = 0 THEN</w:t>
      </w:r>
    </w:p>
    <w:p w14:paraId="594BD8E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toDelete.APPEND(jointList[joint])</w:t>
      </w:r>
    </w:p>
    <w:p w14:paraId="4DCD95DF" w14:textId="77777777" w:rsidR="00A26B43" w:rsidRDefault="00A26B43" w:rsidP="00A26B43">
      <w:pPr>
        <w:contextualSpacing/>
        <w:rPr>
          <w:rFonts w:ascii="Courier New" w:hAnsi="Courier New" w:cs="Courier New"/>
        </w:rPr>
      </w:pPr>
      <w:r>
        <w:rPr>
          <w:rFonts w:ascii="Courier New" w:hAnsi="Courier New" w:cs="Courier New"/>
        </w:rPr>
        <w:tab/>
        <w:t>END IF</w:t>
      </w:r>
    </w:p>
    <w:p w14:paraId="62FB786E" w14:textId="77777777" w:rsidR="00A26B43" w:rsidRDefault="00A26B43" w:rsidP="00A26B43">
      <w:pPr>
        <w:contextualSpacing/>
        <w:rPr>
          <w:rFonts w:ascii="Courier New" w:hAnsi="Courier New" w:cs="Courier New"/>
        </w:rPr>
      </w:pPr>
      <w:r>
        <w:rPr>
          <w:rFonts w:ascii="Courier New" w:hAnsi="Courier New" w:cs="Courier New"/>
        </w:rPr>
        <w:t>NEXT</w:t>
      </w:r>
    </w:p>
    <w:p w14:paraId="64480DCB" w14:textId="77777777" w:rsidR="00A26B43" w:rsidRDefault="00A26B43" w:rsidP="00A26B43">
      <w:pPr>
        <w:contextualSpacing/>
        <w:rPr>
          <w:rFonts w:ascii="Courier New" w:hAnsi="Courier New" w:cs="Courier New"/>
        </w:rPr>
      </w:pPr>
    </w:p>
    <w:p w14:paraId="3B460BEC" w14:textId="77777777" w:rsidR="00A26B43" w:rsidRDefault="00A26B43" w:rsidP="00A26B43">
      <w:pPr>
        <w:contextualSpacing/>
        <w:rPr>
          <w:rFonts w:ascii="Courier New" w:hAnsi="Courier New" w:cs="Courier New"/>
          <w:color w:val="92D050"/>
        </w:rPr>
      </w:pPr>
      <w:r>
        <w:rPr>
          <w:rFonts w:ascii="Courier New" w:hAnsi="Courier New" w:cs="Courier New"/>
          <w:color w:val="92D050"/>
        </w:rPr>
        <w:t>Deletes joints in  delete list</w:t>
      </w:r>
    </w:p>
    <w:p w14:paraId="09443B26" w14:textId="77777777" w:rsidR="00A26B43" w:rsidRDefault="00A26B43" w:rsidP="00A26B43">
      <w:pPr>
        <w:contextualSpacing/>
        <w:rPr>
          <w:rFonts w:ascii="Courier New" w:hAnsi="Courier New" w:cs="Courier New"/>
        </w:rPr>
      </w:pPr>
      <w:r>
        <w:rPr>
          <w:rFonts w:ascii="Courier New" w:hAnsi="Courier New" w:cs="Courier New"/>
        </w:rPr>
        <w:t>FOR joint = 0 TO LENGTH(toDelete)</w:t>
      </w:r>
      <w:r>
        <w:rPr>
          <w:rFonts w:ascii="Courier New" w:hAnsi="Courier New" w:cs="Courier New"/>
        </w:rPr>
        <w:tab/>
      </w:r>
    </w:p>
    <w:p w14:paraId="199DCF30" w14:textId="77777777" w:rsidR="00A26B43" w:rsidRDefault="00A26B43" w:rsidP="00A26B43">
      <w:pPr>
        <w:contextualSpacing/>
        <w:rPr>
          <w:rFonts w:ascii="Courier New" w:hAnsi="Courier New" w:cs="Courier New"/>
        </w:rPr>
      </w:pPr>
      <w:r>
        <w:rPr>
          <w:rFonts w:ascii="Courier New" w:hAnsi="Courier New" w:cs="Courier New"/>
        </w:rPr>
        <w:tab/>
        <w:t>jointList.DELETE(toDelete(joint))</w:t>
      </w:r>
    </w:p>
    <w:p w14:paraId="5622289F" w14:textId="77777777" w:rsidR="00A26B43" w:rsidRDefault="00A26B43" w:rsidP="00A26B43">
      <w:pPr>
        <w:contextualSpacing/>
        <w:rPr>
          <w:rFonts w:ascii="Courier New" w:hAnsi="Courier New" w:cs="Courier New"/>
        </w:rPr>
      </w:pPr>
      <w:r>
        <w:rPr>
          <w:rFonts w:ascii="Courier New" w:hAnsi="Courier New" w:cs="Courier New"/>
        </w:rPr>
        <w:t>NEXT</w:t>
      </w:r>
    </w:p>
    <w:p w14:paraId="777D40D6"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1B2D5339" w14:textId="77777777" w:rsidR="00A26B43" w:rsidRDefault="00A26B43" w:rsidP="00A26B43">
      <w:pPr>
        <w:pStyle w:val="Heading4"/>
        <w:contextualSpacing/>
      </w:pPr>
      <w:r>
        <w:lastRenderedPageBreak/>
        <w:t>Build Loop</w:t>
      </w:r>
    </w:p>
    <w:p w14:paraId="34DE6063" w14:textId="77777777" w:rsidR="00A26B43" w:rsidRDefault="00A26B43" w:rsidP="00A26B43">
      <w:pPr>
        <w:contextualSpacing/>
      </w:pPr>
      <w:r>
        <w:t>This will be a part of the main subroutine in the Build file, this loop will handle user inputs.</w:t>
      </w:r>
    </w:p>
    <w:p w14:paraId="52249606" w14:textId="77777777" w:rsidR="00A26B43" w:rsidRDefault="00A26B43" w:rsidP="00A26B43">
      <w:pPr>
        <w:contextualSpacing/>
        <w:rPr>
          <w:rFonts w:ascii="Courier New" w:hAnsi="Courier New" w:cs="Courier New"/>
        </w:rPr>
      </w:pPr>
      <w:r>
        <w:rPr>
          <w:rFonts w:ascii="Courier New" w:hAnsi="Courier New" w:cs="Courier New"/>
        </w:rPr>
        <w:t>WHILE 1 = 1 DO</w:t>
      </w:r>
    </w:p>
    <w:p w14:paraId="609C38C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Infinite loop until subroutine is exited</w:t>
      </w:r>
    </w:p>
    <w:p w14:paraId="643AE08A" w14:textId="77777777" w:rsidR="00A26B43" w:rsidRDefault="00A26B43" w:rsidP="00A26B43">
      <w:pPr>
        <w:contextualSpacing/>
        <w:rPr>
          <w:rFonts w:ascii="Courier New" w:hAnsi="Courier New" w:cs="Courier New"/>
        </w:rPr>
      </w:pPr>
      <w:r>
        <w:rPr>
          <w:rFonts w:ascii="Courier New" w:hAnsi="Courier New" w:cs="Courier New"/>
        </w:rPr>
        <w:tab/>
        <w:t>event = SYSTEM.EVENT</w:t>
      </w:r>
    </w:p>
    <w:p w14:paraId="41C4FB74" w14:textId="77777777" w:rsidR="00A26B43" w:rsidRDefault="00A26B43" w:rsidP="00A26B43">
      <w:pPr>
        <w:contextualSpacing/>
        <w:rPr>
          <w:rFonts w:ascii="Courier New" w:hAnsi="Courier New" w:cs="Courier New"/>
        </w:rPr>
      </w:pPr>
      <w:r>
        <w:rPr>
          <w:rFonts w:ascii="Courier New" w:hAnsi="Courier New" w:cs="Courier New"/>
        </w:rPr>
        <w:tab/>
        <w:t>IF event = QUIT THEN</w:t>
      </w:r>
    </w:p>
    <w:p w14:paraId="3CEF6B8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w:t>
      </w:r>
    </w:p>
    <w:p w14:paraId="47FC0FF3" w14:textId="77777777" w:rsidR="00A26B43" w:rsidRDefault="00A26B43" w:rsidP="00A26B43">
      <w:pPr>
        <w:contextualSpacing/>
        <w:rPr>
          <w:rFonts w:ascii="Courier New" w:hAnsi="Courier New" w:cs="Courier New"/>
        </w:rPr>
      </w:pPr>
      <w:r>
        <w:rPr>
          <w:rFonts w:ascii="Courier New" w:hAnsi="Courier New" w:cs="Courier New"/>
        </w:rPr>
        <w:tab/>
        <w:t>ELSE IF event = MOUSEDOWN THEN</w:t>
      </w:r>
    </w:p>
    <w:p w14:paraId="2BFCC02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1A659BED" w14:textId="77777777" w:rsidR="00A26B43" w:rsidRDefault="00A26B43" w:rsidP="00A26B43">
      <w:pPr>
        <w:contextualSpacing/>
        <w:rPr>
          <w:rFonts w:ascii="Courier New" w:hAnsi="Courier New" w:cs="Courier New"/>
        </w:rPr>
      </w:pPr>
      <w:r>
        <w:rPr>
          <w:rFonts w:ascii="Courier New" w:hAnsi="Courier New" w:cs="Courier New"/>
        </w:rPr>
        <w:tab/>
        <w:t>ELSE IF event = MOUSEUP THEN</w:t>
      </w:r>
    </w:p>
    <w:p w14:paraId="471B863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release = True</w:t>
      </w:r>
    </w:p>
    <w:p w14:paraId="05F827BA" w14:textId="77777777" w:rsidR="00A26B43" w:rsidRDefault="00A26B43" w:rsidP="00A26B43">
      <w:pPr>
        <w:contextualSpacing/>
        <w:rPr>
          <w:rFonts w:ascii="Courier New" w:hAnsi="Courier New" w:cs="Courier New"/>
        </w:rPr>
      </w:pPr>
      <w:r>
        <w:rPr>
          <w:rFonts w:ascii="Courier New" w:hAnsi="Courier New" w:cs="Courier New"/>
        </w:rPr>
        <w:tab/>
        <w:t>END IF</w:t>
      </w:r>
    </w:p>
    <w:p w14:paraId="1C18ABD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 system senses the user either pressing down on the mouse, releasing it or quitting the program (clicking the red cross to close)</w:t>
      </w:r>
    </w:p>
    <w:p w14:paraId="79852374" w14:textId="77777777" w:rsidR="00A26B43" w:rsidRDefault="00A26B43" w:rsidP="00A26B43">
      <w:pPr>
        <w:contextualSpacing/>
        <w:rPr>
          <w:rFonts w:ascii="Courier New" w:hAnsi="Courier New" w:cs="Courier New"/>
        </w:rPr>
      </w:pPr>
    </w:p>
    <w:p w14:paraId="03AE1CDE" w14:textId="77777777" w:rsidR="00A26B43" w:rsidRDefault="00A26B43" w:rsidP="00A26B43">
      <w:pPr>
        <w:contextualSpacing/>
        <w:rPr>
          <w:rFonts w:ascii="Courier New" w:hAnsi="Courier New" w:cs="Courier New"/>
        </w:rPr>
      </w:pPr>
      <w:r>
        <w:rPr>
          <w:rFonts w:ascii="Courier New" w:hAnsi="Courier New" w:cs="Courier New"/>
        </w:rPr>
        <w:tab/>
        <w:t>OUTUT BACKGROUND TO WINDOW</w:t>
      </w:r>
    </w:p>
    <w:p w14:paraId="499630B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Calling a subroutine from graphics file</w:t>
      </w:r>
    </w:p>
    <w:p w14:paraId="21D79B92" w14:textId="77777777" w:rsidR="00A26B43" w:rsidRDefault="00A26B43" w:rsidP="00A26B43">
      <w:pPr>
        <w:contextualSpacing/>
        <w:rPr>
          <w:rFonts w:ascii="Courier New" w:hAnsi="Courier New" w:cs="Courier New"/>
        </w:rPr>
      </w:pPr>
    </w:p>
    <w:p w14:paraId="677807A1" w14:textId="77777777" w:rsidR="00A26B43" w:rsidRDefault="00A26B43" w:rsidP="00A26B43">
      <w:pPr>
        <w:contextualSpacing/>
        <w:rPr>
          <w:rFonts w:ascii="Courier New" w:hAnsi="Courier New" w:cs="Courier New"/>
        </w:rPr>
      </w:pPr>
      <w:r>
        <w:rPr>
          <w:rFonts w:ascii="Courier New" w:hAnsi="Courier New" w:cs="Courier New"/>
        </w:rPr>
        <w:tab/>
        <w:t>Material = WHICH stickButton IS ON</w:t>
      </w:r>
    </w:p>
    <w:p w14:paraId="02C9924B"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Calls function which returns which button is on</w:t>
      </w:r>
    </w:p>
    <w:p w14:paraId="09FE02D1" w14:textId="77777777" w:rsidR="00A26B43" w:rsidRDefault="00A26B43" w:rsidP="00A26B43">
      <w:pPr>
        <w:contextualSpacing/>
        <w:rPr>
          <w:rFonts w:ascii="Courier New" w:hAnsi="Courier New" w:cs="Courier New"/>
        </w:rPr>
      </w:pPr>
    </w:p>
    <w:p w14:paraId="70BECEE9" w14:textId="77777777" w:rsidR="00A26B43" w:rsidRDefault="00A26B43" w:rsidP="00A26B43">
      <w:pPr>
        <w:contextualSpacing/>
        <w:rPr>
          <w:rFonts w:ascii="Courier New" w:hAnsi="Courier New" w:cs="Courier New"/>
        </w:rPr>
      </w:pPr>
      <w:r>
        <w:rPr>
          <w:rFonts w:ascii="Courier New" w:hAnsi="Courier New" w:cs="Courier New"/>
        </w:rPr>
        <w:tab/>
        <w:t>IF Material = "delete" THEN</w:t>
      </w:r>
    </w:p>
    <w:p w14:paraId="6314C05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clickStage = "Delete"</w:t>
      </w:r>
    </w:p>
    <w:p w14:paraId="2E229B8C" w14:textId="77777777" w:rsidR="00A26B43" w:rsidRDefault="00A26B43" w:rsidP="00A26B43">
      <w:pPr>
        <w:contextualSpacing/>
        <w:rPr>
          <w:rFonts w:ascii="Courier New" w:hAnsi="Courier New" w:cs="Courier New"/>
        </w:rPr>
      </w:pPr>
      <w:r>
        <w:rPr>
          <w:rFonts w:ascii="Courier New" w:hAnsi="Courier New" w:cs="Courier New"/>
        </w:rPr>
        <w:tab/>
        <w:t>ELSE IF Material = "quit" THEN</w:t>
      </w:r>
    </w:p>
    <w:p w14:paraId="00B6259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clickStage = "Quit"</w:t>
      </w:r>
    </w:p>
    <w:p w14:paraId="66CC387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439F12AF" w14:textId="77777777" w:rsidR="00A26B43" w:rsidRDefault="00A26B43" w:rsidP="00A26B43">
      <w:pPr>
        <w:contextualSpacing/>
        <w:rPr>
          <w:rFonts w:ascii="Courier New" w:hAnsi="Courier New" w:cs="Courier New"/>
        </w:rPr>
      </w:pPr>
      <w:r>
        <w:rPr>
          <w:rFonts w:ascii="Courier New" w:hAnsi="Courier New" w:cs="Courier New"/>
        </w:rPr>
        <w:tab/>
        <w:t>ELSE IF Material = "save" THEN</w:t>
      </w:r>
    </w:p>
    <w:p w14:paraId="489CA6A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clickStage = "Save"</w:t>
      </w:r>
    </w:p>
    <w:p w14:paraId="3CB14D4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78EE47A6" w14:textId="77777777" w:rsidR="00A26B43" w:rsidRDefault="00A26B43" w:rsidP="00A26B43">
      <w:pPr>
        <w:contextualSpacing/>
        <w:rPr>
          <w:rFonts w:ascii="Courier New" w:hAnsi="Courier New" w:cs="Courier New"/>
        </w:rPr>
      </w:pPr>
      <w:r>
        <w:rPr>
          <w:rFonts w:ascii="Courier New" w:hAnsi="Courier New" w:cs="Courier New"/>
        </w:rPr>
        <w:tab/>
        <w:t>ELSE IF Material = "undo" THEN</w:t>
      </w:r>
    </w:p>
    <w:p w14:paraId="683FA79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clickStage = "Undo"</w:t>
      </w:r>
    </w:p>
    <w:p w14:paraId="6D0DF2B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4B248D80" w14:textId="77777777" w:rsidR="00A26B43" w:rsidRDefault="00A26B43" w:rsidP="00A26B43">
      <w:pPr>
        <w:contextualSpacing/>
        <w:rPr>
          <w:rFonts w:ascii="Courier New" w:hAnsi="Courier New" w:cs="Courier New"/>
        </w:rPr>
      </w:pPr>
      <w:r>
        <w:rPr>
          <w:rFonts w:ascii="Courier New" w:hAnsi="Courier New" w:cs="Courier New"/>
        </w:rPr>
        <w:tab/>
        <w:t>ELSE IF Material = "test" THEN</w:t>
      </w:r>
    </w:p>
    <w:p w14:paraId="545544A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clickStage = "Test"</w:t>
      </w:r>
    </w:p>
    <w:p w14:paraId="6636F29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6505485F" w14:textId="77777777" w:rsidR="00A26B43" w:rsidRDefault="00A26B43" w:rsidP="00A26B43">
      <w:pPr>
        <w:contextualSpacing/>
        <w:rPr>
          <w:rFonts w:ascii="Courier New" w:hAnsi="Courier New" w:cs="Courier New"/>
        </w:rPr>
      </w:pPr>
      <w:r>
        <w:rPr>
          <w:rFonts w:ascii="Courier New" w:hAnsi="Courier New" w:cs="Courier New"/>
        </w:rPr>
        <w:tab/>
        <w:t>END IF</w:t>
      </w:r>
    </w:p>
    <w:p w14:paraId="16B6433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button is not a material alter the “click stage” appropriately</w:t>
      </w:r>
    </w:p>
    <w:p w14:paraId="693DABF5" w14:textId="77777777" w:rsidR="00A26B43" w:rsidRDefault="00A26B43" w:rsidP="00A26B43">
      <w:pPr>
        <w:contextualSpacing/>
        <w:rPr>
          <w:rFonts w:ascii="Courier New" w:hAnsi="Courier New" w:cs="Courier New"/>
        </w:rPr>
      </w:pPr>
      <w:r>
        <w:rPr>
          <w:rFonts w:ascii="Courier New" w:hAnsi="Courier New" w:cs="Courier New"/>
        </w:rPr>
        <w:tab/>
      </w:r>
    </w:p>
    <w:p w14:paraId="7DFAD66D" w14:textId="77777777" w:rsidR="00A26B43" w:rsidRDefault="00A26B43" w:rsidP="00A26B43">
      <w:pPr>
        <w:contextualSpacing/>
        <w:rPr>
          <w:rFonts w:ascii="Courier New" w:hAnsi="Courier New" w:cs="Courier New"/>
        </w:rPr>
      </w:pPr>
      <w:r>
        <w:rPr>
          <w:rFonts w:ascii="Courier New" w:hAnsi="Courier New" w:cs="Courier New"/>
        </w:rPr>
        <w:tab/>
        <w:t>FOR material = 0 TO LENGTH(materialStack)</w:t>
      </w:r>
    </w:p>
    <w:p w14:paraId="1B01208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materialStack[material].Draw()</w:t>
      </w:r>
      <w:r>
        <w:rPr>
          <w:rFonts w:ascii="Courier New" w:hAnsi="Courier New" w:cs="Courier New"/>
        </w:rPr>
        <w:tab/>
      </w:r>
    </w:p>
    <w:p w14:paraId="154A1B3D" w14:textId="77777777" w:rsidR="00A26B43" w:rsidRDefault="00A26B43" w:rsidP="00A26B43">
      <w:pPr>
        <w:contextualSpacing/>
        <w:rPr>
          <w:rFonts w:ascii="Courier New" w:hAnsi="Courier New" w:cs="Courier New"/>
        </w:rPr>
      </w:pPr>
      <w:r>
        <w:rPr>
          <w:rFonts w:ascii="Courier New" w:hAnsi="Courier New" w:cs="Courier New"/>
        </w:rPr>
        <w:tab/>
        <w:t>NEXT</w:t>
      </w:r>
    </w:p>
    <w:p w14:paraId="5703A31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Draw all already placed materials, uses object orientation</w:t>
      </w:r>
    </w:p>
    <w:p w14:paraId="419572F7" w14:textId="77777777" w:rsidR="00A26B43" w:rsidRDefault="00A26B43" w:rsidP="00A26B43">
      <w:pPr>
        <w:contextualSpacing/>
        <w:rPr>
          <w:rFonts w:ascii="Courier New" w:hAnsi="Courier New" w:cs="Courier New"/>
        </w:rPr>
      </w:pPr>
    </w:p>
    <w:p w14:paraId="1D6848FF" w14:textId="77777777" w:rsidR="00A26B43" w:rsidRDefault="00A26B43" w:rsidP="00A26B43">
      <w:pPr>
        <w:contextualSpacing/>
        <w:rPr>
          <w:rFonts w:ascii="Courier New" w:hAnsi="Courier New" w:cs="Courier New"/>
        </w:rPr>
      </w:pPr>
      <w:r>
        <w:rPr>
          <w:rFonts w:ascii="Courier New" w:hAnsi="Courier New" w:cs="Courier New"/>
        </w:rPr>
        <w:tab/>
        <w:t>FOR joint = 0 TO LENGTH(jointList)</w:t>
      </w:r>
    </w:p>
    <w:p w14:paraId="44C51B4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DRAW JOINT AT jointList['point']</w:t>
      </w:r>
    </w:p>
    <w:p w14:paraId="58B3646E" w14:textId="77777777" w:rsidR="00A26B43" w:rsidRDefault="00A26B43" w:rsidP="00A26B43">
      <w:pPr>
        <w:contextualSpacing/>
        <w:rPr>
          <w:rFonts w:ascii="Courier New" w:hAnsi="Courier New" w:cs="Courier New"/>
        </w:rPr>
      </w:pPr>
      <w:r>
        <w:rPr>
          <w:rFonts w:ascii="Courier New" w:hAnsi="Courier New" w:cs="Courier New"/>
        </w:rPr>
        <w:tab/>
        <w:t>NEXT</w:t>
      </w:r>
    </w:p>
    <w:p w14:paraId="7520A54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Draw all already existing joints, uses subroutine from graphics file</w:t>
      </w:r>
    </w:p>
    <w:p w14:paraId="007276E9" w14:textId="77777777" w:rsidR="00A26B43" w:rsidRDefault="00A26B43" w:rsidP="00A26B43">
      <w:pPr>
        <w:contextualSpacing/>
        <w:rPr>
          <w:rFonts w:ascii="Courier New" w:hAnsi="Courier New" w:cs="Courier New"/>
        </w:rPr>
      </w:pPr>
    </w:p>
    <w:p w14:paraId="4248668B" w14:textId="77777777" w:rsidR="00A26B43" w:rsidRDefault="00A26B43" w:rsidP="00A26B43">
      <w:pPr>
        <w:contextualSpacing/>
        <w:rPr>
          <w:rFonts w:ascii="Courier New" w:hAnsi="Courier New" w:cs="Courier New"/>
        </w:rPr>
      </w:pPr>
    </w:p>
    <w:p w14:paraId="6E92A82E" w14:textId="77777777" w:rsidR="00A26B43" w:rsidRDefault="00A26B43" w:rsidP="00A26B43">
      <w:pPr>
        <w:contextualSpacing/>
        <w:rPr>
          <w:rFonts w:ascii="Courier New" w:hAnsi="Courier New" w:cs="Courier New"/>
        </w:rPr>
      </w:pPr>
    </w:p>
    <w:p w14:paraId="0B4ACF2C" w14:textId="77777777" w:rsidR="00A26B43" w:rsidRDefault="00A26B43" w:rsidP="00A26B43">
      <w:pPr>
        <w:contextualSpacing/>
        <w:rPr>
          <w:rFonts w:ascii="Courier New" w:hAnsi="Courier New" w:cs="Courier New"/>
          <w:color w:val="92D050"/>
        </w:rPr>
      </w:pPr>
      <w:r>
        <w:rPr>
          <w:rFonts w:ascii="Courier New" w:hAnsi="Courier New" w:cs="Courier New"/>
          <w:color w:val="92D050"/>
        </w:rPr>
        <w:lastRenderedPageBreak/>
        <w:t>PlaceMaterial1 is the initial click stage so all necessary buttons are shown on screen</w:t>
      </w:r>
    </w:p>
    <w:p w14:paraId="4FFA722C" w14:textId="77777777" w:rsidR="00A26B43" w:rsidRDefault="00A26B43" w:rsidP="00A26B43">
      <w:pPr>
        <w:contextualSpacing/>
        <w:rPr>
          <w:rFonts w:ascii="Courier New" w:hAnsi="Courier New" w:cs="Courier New"/>
        </w:rPr>
      </w:pPr>
      <w:r>
        <w:rPr>
          <w:rFonts w:ascii="Courier New" w:hAnsi="Courier New" w:cs="Courier New"/>
        </w:rPr>
        <w:tab/>
        <w:t>IF clickStage = "PlaceMaterial1" THEN</w:t>
      </w:r>
    </w:p>
    <w:p w14:paraId="55FADBB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button = KEY IN stickButtons</w:t>
      </w:r>
    </w:p>
    <w:p w14:paraId="13CD1F7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stickButtons[button].create()</w:t>
      </w:r>
    </w:p>
    <w:p w14:paraId="3F3C82A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0F6D0E8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PlaceMaterial2 is the secondary stage, this is after the user has chosen the first coordinate for a material. The material the user is currently placed will follow the mouse by updating the material according to where the cursor dot is, the cursor dot location is initialised in the next if statement but this doesn’t matter as it is virtually impossible for this else if to be triggered before the dot is initialised. This primarily uses the object methods.</w:t>
      </w:r>
    </w:p>
    <w:p w14:paraId="65D2D397" w14:textId="77777777" w:rsidR="00A26B43" w:rsidRDefault="00A26B43" w:rsidP="00A26B43">
      <w:pPr>
        <w:contextualSpacing/>
        <w:rPr>
          <w:rFonts w:ascii="Courier New" w:hAnsi="Courier New" w:cs="Courier New"/>
        </w:rPr>
      </w:pPr>
      <w:r>
        <w:rPr>
          <w:rFonts w:ascii="Courier New" w:hAnsi="Courier New" w:cs="Courier New"/>
        </w:rPr>
        <w:tab/>
        <w:t>ELSE IF clickStage = "PlaceMaterial2" THEN</w:t>
      </w:r>
    </w:p>
    <w:p w14:paraId="640C2870" w14:textId="77777777" w:rsidR="00A26B43" w:rsidRDefault="00A26B43" w:rsidP="00A26B43">
      <w:pPr>
        <w:contextualSpacing/>
        <w:rPr>
          <w:rFonts w:ascii="Courier New" w:hAnsi="Courier New" w:cs="Courier New"/>
        </w:rPr>
      </w:pPr>
      <w:r>
        <w:rPr>
          <w:rFonts w:ascii="Courier New" w:hAnsi="Courier New" w:cs="Courier New"/>
        </w:rPr>
        <w:t xml:space="preserve">            item.updateLocation(dotX,dotY)</w:t>
      </w:r>
    </w:p>
    <w:p w14:paraId="41782FB2" w14:textId="77777777" w:rsidR="00A26B43" w:rsidRDefault="00A26B43" w:rsidP="00A26B43">
      <w:pPr>
        <w:contextualSpacing/>
        <w:rPr>
          <w:rFonts w:ascii="Courier New" w:hAnsi="Courier New" w:cs="Courier New"/>
        </w:rPr>
      </w:pPr>
      <w:r>
        <w:rPr>
          <w:rFonts w:ascii="Courier New" w:hAnsi="Courier New" w:cs="Courier New"/>
        </w:rPr>
        <w:t xml:space="preserve">            item.checkPlacement()</w:t>
      </w:r>
    </w:p>
    <w:p w14:paraId="3ACAA5CB" w14:textId="77777777" w:rsidR="00A26B43" w:rsidRDefault="00A26B43" w:rsidP="00A26B43">
      <w:pPr>
        <w:contextualSpacing/>
        <w:rPr>
          <w:rFonts w:ascii="Courier New" w:hAnsi="Courier New" w:cs="Courier New"/>
        </w:rPr>
      </w:pPr>
      <w:r>
        <w:rPr>
          <w:rFonts w:ascii="Courier New" w:hAnsi="Courier New" w:cs="Courier New"/>
        </w:rPr>
        <w:t xml:space="preserve">            UPDATE item.error - WHETHER MATERIAL CAN BE PLACED IN CURRENT POSITION</w:t>
      </w:r>
    </w:p>
    <w:p w14:paraId="0B472654" w14:textId="77777777" w:rsidR="00A26B43" w:rsidRDefault="00A26B43" w:rsidP="00A26B43">
      <w:pPr>
        <w:contextualSpacing/>
        <w:rPr>
          <w:rFonts w:ascii="Courier New" w:hAnsi="Courier New" w:cs="Courier New"/>
        </w:rPr>
      </w:pPr>
      <w:r>
        <w:rPr>
          <w:rFonts w:ascii="Courier New" w:hAnsi="Courier New" w:cs="Courier New"/>
        </w:rPr>
        <w:t xml:space="preserve">            item.Draw(window)</w:t>
      </w:r>
    </w:p>
    <w:p w14:paraId="4396263A" w14:textId="77777777" w:rsidR="00A26B43" w:rsidRDefault="00A26B43" w:rsidP="00A26B43">
      <w:pPr>
        <w:contextualSpacing/>
        <w:rPr>
          <w:rFonts w:ascii="Courier New" w:hAnsi="Courier New" w:cs="Courier New"/>
        </w:rPr>
      </w:pPr>
      <w:r>
        <w:rPr>
          <w:rFonts w:ascii="Courier New" w:hAnsi="Courier New" w:cs="Courier New"/>
        </w:rPr>
        <w:tab/>
        <w:t>END IF</w:t>
      </w:r>
    </w:p>
    <w:p w14:paraId="7245645F" w14:textId="77777777" w:rsidR="00A26B43" w:rsidRDefault="00A26B43" w:rsidP="00A26B43">
      <w:pPr>
        <w:contextualSpacing/>
        <w:rPr>
          <w:rFonts w:ascii="Courier New" w:hAnsi="Courier New" w:cs="Courier New"/>
        </w:rPr>
      </w:pPr>
    </w:p>
    <w:p w14:paraId="6B28808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This if statement draws the cursor dot and update dotX and dotY as its location. The UI will have a grid across it and the dot will be placed on where the lines cross. This is achieved by the drawDot function, there will be 50 lines across the screen, this function will divide the pixel width by 50 and round it to the nearest integer and multiply it by 50 again, this will give a location that is directly on an intersection, the function then draws the dot in this location and returns the location.</w:t>
      </w:r>
    </w:p>
    <w:p w14:paraId="0BD7AA2A" w14:textId="77777777" w:rsidR="00A26B43" w:rsidRDefault="00A26B43" w:rsidP="00A26B43">
      <w:pPr>
        <w:contextualSpacing/>
        <w:rPr>
          <w:rFonts w:ascii="Courier New" w:hAnsi="Courier New" w:cs="Courier New"/>
        </w:rPr>
      </w:pPr>
      <w:r>
        <w:rPr>
          <w:rFonts w:ascii="Courier New" w:hAnsi="Courier New" w:cs="Courier New"/>
        </w:rPr>
        <w:tab/>
        <w:t>IF Material &lt;&gt; "" THEN</w:t>
      </w:r>
    </w:p>
    <w:p w14:paraId="6BA7CF1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Material = "delete" THEN</w:t>
      </w:r>
    </w:p>
    <w:p w14:paraId="1FC1A52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dotX,dotY = drawDot() RED</w:t>
      </w:r>
    </w:p>
    <w:p w14:paraId="62E917A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w:t>
      </w:r>
    </w:p>
    <w:p w14:paraId="233CC5F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dotX,dotY = drawDot() WHITE</w:t>
      </w:r>
    </w:p>
    <w:p w14:paraId="6D82A6CF" w14:textId="77777777" w:rsidR="00A26B43" w:rsidRDefault="00A26B43" w:rsidP="00A26B43">
      <w:pPr>
        <w:contextualSpacing/>
        <w:rPr>
          <w:rFonts w:ascii="Courier New" w:hAnsi="Courier New" w:cs="Courier New"/>
        </w:rPr>
      </w:pPr>
      <w:r>
        <w:rPr>
          <w:rFonts w:ascii="Courier New" w:hAnsi="Courier New" w:cs="Courier New"/>
        </w:rPr>
        <w:tab/>
        <w:t>END IF</w:t>
      </w:r>
    </w:p>
    <w:p w14:paraId="4846417E" w14:textId="77777777" w:rsidR="00A26B43" w:rsidRDefault="00A26B43" w:rsidP="00A26B43">
      <w:pPr>
        <w:contextualSpacing/>
        <w:rPr>
          <w:rFonts w:ascii="Courier New" w:hAnsi="Courier New" w:cs="Courier New"/>
        </w:rPr>
      </w:pPr>
    </w:p>
    <w:p w14:paraId="4A4B6700" w14:textId="77777777" w:rsidR="00A26B43" w:rsidRDefault="00A26B43" w:rsidP="00A26B43">
      <w:pPr>
        <w:contextualSpacing/>
        <w:rPr>
          <w:rFonts w:ascii="Courier New" w:hAnsi="Courier New" w:cs="Courier New"/>
        </w:rPr>
      </w:pPr>
      <w:r>
        <w:rPr>
          <w:rFonts w:ascii="Courier New" w:hAnsi="Courier New" w:cs="Courier New"/>
        </w:rPr>
        <w:tab/>
        <w:t>IF click = True THEN</w:t>
      </w:r>
    </w:p>
    <w:p w14:paraId="49BB37E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clickStage = "PlaceMaterial1" THEN</w:t>
      </w:r>
    </w:p>
    <w:p w14:paraId="2E5B742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Material &lt;&gt; "" AND MOUSE NOT ON BUTTON THEN</w:t>
      </w:r>
    </w:p>
    <w:p w14:paraId="0583C59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Material = "steel" THEN</w:t>
      </w:r>
    </w:p>
    <w:p w14:paraId="2B4058B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Classes.Steel()</w:t>
      </w:r>
    </w:p>
    <w:p w14:paraId="5E98786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Material = "wood" THEN</w:t>
      </w:r>
    </w:p>
    <w:p w14:paraId="1A4F5D3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Classes.Wood()</w:t>
      </w:r>
    </w:p>
    <w:p w14:paraId="71B8968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Material = "road" THEN</w:t>
      </w:r>
    </w:p>
    <w:p w14:paraId="5173505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Classes.Road()</w:t>
      </w:r>
    </w:p>
    <w:p w14:paraId="4FDE2CB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Material = "rope" THEN</w:t>
      </w:r>
    </w:p>
    <w:p w14:paraId="19654B4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Classes.Rope()</w:t>
      </w:r>
    </w:p>
    <w:p w14:paraId="5E05DFD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Material = "cable" THEN</w:t>
      </w:r>
    </w:p>
    <w:p w14:paraId="226967B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 = Classes.Cable()</w:t>
      </w:r>
    </w:p>
    <w:p w14:paraId="40BDAAA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4749BA10" w14:textId="77777777" w:rsidR="00A26B43" w:rsidRDefault="00A26B43" w:rsidP="00A26B43">
      <w:pPr>
        <w:contextualSpacing/>
        <w:rPr>
          <w:rFonts w:ascii="Courier New" w:hAnsi="Courier New" w:cs="Courier New"/>
          <w:color w:val="92D050"/>
        </w:rPr>
      </w:pPr>
      <w:r>
        <w:rPr>
          <w:rFonts w:ascii="Courier New" w:hAnsi="Courier New" w:cs="Courier New"/>
          <w:color w:val="92D050"/>
        </w:rPr>
        <w:lastRenderedPageBreak/>
        <w:t>If the user clicks on screen, is in the initial click stage and a material is selected, a material object is initialised</w:t>
      </w:r>
    </w:p>
    <w:p w14:paraId="7273E46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item.setCo1(dotX,dotY)</w:t>
      </w:r>
    </w:p>
    <w:p w14:paraId="630D650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clickStage = "PlaceMaterial2"</w:t>
      </w:r>
    </w:p>
    <w:p w14:paraId="13E8DCAA" w14:textId="77777777" w:rsidR="00A26B43" w:rsidRDefault="00A26B43" w:rsidP="00A26B43">
      <w:pPr>
        <w:contextualSpacing/>
        <w:rPr>
          <w:rFonts w:ascii="Courier New" w:hAnsi="Courier New" w:cs="Courier New"/>
          <w:color w:val="92D050"/>
        </w:rPr>
      </w:pPr>
      <w:r>
        <w:rPr>
          <w:rFonts w:ascii="Courier New" w:hAnsi="Courier New" w:cs="Courier New"/>
          <w:color w:val="92D050"/>
        </w:rPr>
        <w:t>The first coordinate of the material is initialised as the location of the cursor dot and the clock stage is moved on</w:t>
      </w:r>
    </w:p>
    <w:p w14:paraId="67661E8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jointPointAdded = False</w:t>
      </w:r>
    </w:p>
    <w:p w14:paraId="53AEFB4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joint = 0 TO LENGTH(jointList)</w:t>
      </w:r>
    </w:p>
    <w:p w14:paraId="7AEB073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(dotX,dotY) = jointList[joint]['point'] THEN</w:t>
      </w:r>
    </w:p>
    <w:p w14:paraId="2580D82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jointPointAdded = True</w:t>
      </w:r>
    </w:p>
    <w:p w14:paraId="5AF1C7F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0890CFC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367FF3F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jointPointAdded = False THEN</w:t>
      </w:r>
    </w:p>
    <w:p w14:paraId="65BF091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jointNum = jointNum + 1</w:t>
      </w:r>
    </w:p>
    <w:p w14:paraId="6CCBD62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jointDict = {'index':jointNum,'point':(dotX,dotY)}</w:t>
      </w:r>
    </w:p>
    <w:p w14:paraId="62E43FA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jointList.APPEND(jointDict)</w:t>
      </w:r>
    </w:p>
    <w:p w14:paraId="696A082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23C8E73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in placing the first end of a material a new joint is created, this if statement and for loop checks if there is already a joint there, if not it creates one and appends it to the joint list</w:t>
      </w:r>
    </w:p>
    <w:p w14:paraId="6D5AF14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joint = 0 TO LENGTH(jointList)</w:t>
      </w:r>
    </w:p>
    <w:p w14:paraId="54E7623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jointList[joint]['point'] = (dotX,dotY) THEN</w:t>
      </w:r>
    </w:p>
    <w:p w14:paraId="4BB0035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item.setjoint1 (jointList[joint]['index'])</w:t>
      </w:r>
    </w:p>
    <w:p w14:paraId="3A7D0A4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69FF3DC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7FF2A14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This for loop checks through each joint and sets the material’s joint 1 to whichever is the matching joint</w:t>
      </w:r>
    </w:p>
    <w:p w14:paraId="1A234A9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w:t>
      </w:r>
    </w:p>
    <w:p w14:paraId="56F226B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TURN ON BUTTON THAT WAS CLICKED AND TURN OFF OTHERS</w:t>
      </w:r>
    </w:p>
    <w:p w14:paraId="22C38DA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 user clicks on a button rather than in a location for a material the button that is on is changed accordingly</w:t>
      </w:r>
    </w:p>
    <w:p w14:paraId="431EE7D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13B1BDB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"PlaceMaterial2" THEN</w:t>
      </w:r>
    </w:p>
    <w:p w14:paraId="24C8B4D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item.getError() = False THEN</w:t>
      </w:r>
    </w:p>
    <w:p w14:paraId="42CE198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 user clicks in a location during click stage 2 it means they want to place the second location for the material, it first checks whether the material can be placed in its current location, checking if the material is on top of another, whether the material is too long or too short</w:t>
      </w:r>
    </w:p>
    <w:p w14:paraId="77B7560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jointPointAdded = False</w:t>
      </w:r>
    </w:p>
    <w:p w14:paraId="4F6CCEB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joint = 0 TO LENGTH(jointList)</w:t>
      </w:r>
    </w:p>
    <w:p w14:paraId="1C424F5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(dotX,dotY) = jointList[joint]['point'] THEN</w:t>
      </w:r>
    </w:p>
    <w:p w14:paraId="36E9A94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jointPointAdded = True</w:t>
      </w:r>
    </w:p>
    <w:p w14:paraId="3D109E6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4199AE6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3FC5AA12" w14:textId="77777777" w:rsidR="00A26B43" w:rsidRDefault="00A26B43" w:rsidP="00A26B43">
      <w:pPr>
        <w:contextualSpacing/>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IF jointPointAdded = False THEN</w:t>
      </w:r>
    </w:p>
    <w:p w14:paraId="1D1A54E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jointNum = jointNum + 1</w:t>
      </w:r>
    </w:p>
    <w:p w14:paraId="1637C5A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jointDict = {'index':jointNum,'point':(dotX,dotY)}</w:t>
      </w:r>
    </w:p>
    <w:p w14:paraId="74A6B08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jointList.APPEND(jointDict)</w:t>
      </w:r>
    </w:p>
    <w:p w14:paraId="39CECD2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4DA0841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joint = 0 TO LENGTH(jointList)</w:t>
      </w:r>
    </w:p>
    <w:p w14:paraId="21F75D8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jointList[joint]['point'] = (dotX,dotY) THEN</w:t>
      </w:r>
    </w:p>
    <w:p w14:paraId="29CC370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item.setjoint2(jointList[joint]['index'])</w:t>
      </w:r>
    </w:p>
    <w:p w14:paraId="1A689EE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3AA3D735"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a new joint is required a new joint is created and the joint 2 for the object is initialised</w:t>
      </w:r>
    </w:p>
    <w:p w14:paraId="3A83F24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72F3834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materialStack.APPEND(item)</w:t>
      </w:r>
    </w:p>
    <w:p w14:paraId="030159E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clickStage = "PlaceMaterial1"</w:t>
      </w:r>
    </w:p>
    <w:p w14:paraId="65E28B1E" w14:textId="77777777" w:rsidR="00A26B43" w:rsidRDefault="00A26B43" w:rsidP="00A26B43">
      <w:pPr>
        <w:contextualSpacing/>
        <w:rPr>
          <w:rFonts w:ascii="Courier New" w:hAnsi="Courier New" w:cs="Courier New"/>
          <w:color w:val="92D050"/>
        </w:rPr>
      </w:pPr>
      <w:r>
        <w:rPr>
          <w:rFonts w:ascii="Courier New" w:hAnsi="Courier New" w:cs="Courier New"/>
          <w:color w:val="92D050"/>
        </w:rPr>
        <w:t>The material is added to the material list and the click stage is moved back to the initial stage.</w:t>
      </w:r>
    </w:p>
    <w:p w14:paraId="3EFFF17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7BDE49F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"Delete" THEN</w:t>
      </w:r>
    </w:p>
    <w:p w14:paraId="19C8D211"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 delete button is clicked the buttons disappear and the cursor turns red, this is handled by an earlier if statement</w:t>
      </w:r>
    </w:p>
    <w:p w14:paraId="482F8C5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jointClicked = WHICH JOINT CLICKED(USE (dotX,dotY))</w:t>
      </w:r>
    </w:p>
    <w:p w14:paraId="632818A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Function returns which joint was clicked on</w:t>
      </w:r>
    </w:p>
    <w:p w14:paraId="1447D01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jointCount = 0</w:t>
      </w:r>
    </w:p>
    <w:p w14:paraId="2205AB2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cap = False</w:t>
      </w:r>
    </w:p>
    <w:p w14:paraId="4E842A5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toDelete = List</w:t>
      </w:r>
    </w:p>
    <w:p w14:paraId="3F58713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jointClicked &lt;&gt; 0 THEN</w:t>
      </w:r>
    </w:p>
    <w:p w14:paraId="3EFD2F1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joint = 0 TO LENGTH(jointList)</w:t>
      </w:r>
    </w:p>
    <w:p w14:paraId="1205525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jointList[joint]['index'] = jointClicked THEN</w:t>
      </w:r>
    </w:p>
    <w:p w14:paraId="71348F2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cap = True</w:t>
      </w:r>
    </w:p>
    <w:p w14:paraId="0865745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372CC9B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cap = False THEN</w:t>
      </w:r>
    </w:p>
    <w:p w14:paraId="4C42DCA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jointCount = jointCount + 1</w:t>
      </w:r>
    </w:p>
    <w:p w14:paraId="3C17B97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753349B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4BA108B7" w14:textId="77777777" w:rsidR="00A26B43" w:rsidRDefault="00A26B43" w:rsidP="00A26B43">
      <w:pPr>
        <w:contextualSpacing/>
        <w:rPr>
          <w:rFonts w:ascii="Courier New" w:hAnsi="Courier New" w:cs="Courier New"/>
          <w:color w:val="92D050"/>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DELETE jointList[jointCount]</w:t>
      </w:r>
    </w:p>
    <w:p w14:paraId="7BD836B5" w14:textId="77777777" w:rsidR="00A26B43" w:rsidRDefault="00A26B43" w:rsidP="00A26B43">
      <w:pPr>
        <w:contextualSpacing/>
        <w:rPr>
          <w:rFonts w:ascii="Courier New" w:hAnsi="Courier New" w:cs="Courier New"/>
          <w:color w:val="92D050"/>
        </w:rPr>
      </w:pPr>
      <w:r>
        <w:rPr>
          <w:rFonts w:ascii="Courier New" w:hAnsi="Courier New" w:cs="Courier New"/>
          <w:color w:val="92D050"/>
        </w:rPr>
        <w:t>Finds the joints index in the joint list and deletes it</w:t>
      </w:r>
    </w:p>
    <w:p w14:paraId="30B7C2F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material = 0 TO LENGTH(materialStack)</w:t>
      </w:r>
    </w:p>
    <w:p w14:paraId="14BFC92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materialStack[material].getJoint1() = jointClicked</w:t>
      </w:r>
    </w:p>
    <w:p w14:paraId="1C9509A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OR materialStack[material].getJoint2() = jointClicked</w:t>
      </w:r>
    </w:p>
    <w:p w14:paraId="1CA02AC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THEN</w:t>
      </w:r>
    </w:p>
    <w:p w14:paraId="4794F4D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toDelete.APPEND(material)</w:t>
      </w:r>
    </w:p>
    <w:p w14:paraId="3881EE4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6B9F755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NEXT</w:t>
      </w:r>
    </w:p>
    <w:p w14:paraId="5F651FA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FOR material = 0 TO LENGTH(toDelete)</w:t>
      </w:r>
    </w:p>
    <w:p w14:paraId="457C71E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DELETE materialStack[material]</w:t>
      </w:r>
    </w:p>
    <w:p w14:paraId="5229BC9F" w14:textId="77777777" w:rsidR="00A26B43" w:rsidRDefault="00A26B43" w:rsidP="00A26B43">
      <w:pPr>
        <w:contextualSpacing/>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NEXT</w:t>
      </w:r>
    </w:p>
    <w:p w14:paraId="2636119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DELETE JOINTS WITH NO ASSOCIATED MATERIALS</w:t>
      </w:r>
    </w:p>
    <w:p w14:paraId="034D313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Any materials related to the joint is also deleted, subroutine deletes any joints that no longer have any related materials</w:t>
      </w:r>
    </w:p>
    <w:p w14:paraId="436695C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518DAC7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clickStage = "PlaceMaterial1"</w:t>
      </w:r>
    </w:p>
    <w:p w14:paraId="431F588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TURN OFF BUTTONS</w:t>
      </w:r>
    </w:p>
    <w:p w14:paraId="24933AE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"quit" THEN</w:t>
      </w:r>
    </w:p>
    <w:p w14:paraId="3F48B62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info['build'] = False</w:t>
      </w:r>
    </w:p>
    <w:p w14:paraId="638082A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['sec',info]</w:t>
      </w:r>
    </w:p>
    <w:p w14:paraId="542233DD"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user clicks quit button the subroutine and file is exited</w:t>
      </w:r>
    </w:p>
    <w:p w14:paraId="3F2C794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"save" THEN</w:t>
      </w:r>
    </w:p>
    <w:p w14:paraId="28358A6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LENGTH(materialStack) &lt;&gt; 0 THEN</w:t>
      </w:r>
    </w:p>
    <w:p w14:paraId="290AB98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materials exist save function is called</w:t>
      </w:r>
    </w:p>
    <w:p w14:paraId="1B7C476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SAVE BRIDGE</w:t>
      </w:r>
    </w:p>
    <w:p w14:paraId="09CC590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7F80C2E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clickStage = "PlaceMaterial1"</w:t>
      </w:r>
    </w:p>
    <w:p w14:paraId="09C2E65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TURN OFF BUTTONS</w:t>
      </w:r>
    </w:p>
    <w:p w14:paraId="150ACB1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"undo"  THEN</w:t>
      </w:r>
    </w:p>
    <w:p w14:paraId="5A1E933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LENGTH(materialStack) &lt;&gt; 0 THEN</w:t>
      </w:r>
    </w:p>
    <w:p w14:paraId="6201841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DELETE materialStack[-1]</w:t>
      </w:r>
    </w:p>
    <w:p w14:paraId="6F3600A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05C5239A" w14:textId="77777777" w:rsidR="00A26B43" w:rsidRDefault="00A26B43" w:rsidP="00A26B43">
      <w:pPr>
        <w:contextualSpacing/>
        <w:rPr>
          <w:rFonts w:ascii="Courier New" w:hAnsi="Courier New" w:cs="Courier New"/>
          <w:color w:val="92D050"/>
        </w:rPr>
      </w:pPr>
      <w:r>
        <w:rPr>
          <w:rFonts w:ascii="Courier New" w:hAnsi="Courier New" w:cs="Courier New"/>
          <w:color w:val="92D050"/>
        </w:rPr>
        <w:t>Undo button deletes most recently added material</w:t>
      </w:r>
    </w:p>
    <w:p w14:paraId="76F37F5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clickStage = "PlaceMaterial1"</w:t>
      </w:r>
    </w:p>
    <w:p w14:paraId="7668455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TURN OFF BUTTONS</w:t>
      </w:r>
    </w:p>
    <w:p w14:paraId="1939828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DELETE JOINTS WITH NO ASSOCIATED MATERIALS</w:t>
      </w:r>
    </w:p>
    <w:p w14:paraId="4E5095F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 IF clickStage = "Test" THEN</w:t>
      </w:r>
      <w:r>
        <w:rPr>
          <w:rFonts w:ascii="Courier New" w:hAnsi="Courier New" w:cs="Courier New"/>
        </w:rPr>
        <w:tab/>
      </w:r>
    </w:p>
    <w:p w14:paraId="0495C4F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LENGTH(materialStack) &lt;&gt; 0 THEN</w:t>
      </w:r>
    </w:p>
    <w:p w14:paraId="00B17C2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SAVE BRIDGE</w:t>
      </w:r>
    </w:p>
    <w:p w14:paraId="33F5219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info['build'] = False</w:t>
      </w:r>
    </w:p>
    <w:p w14:paraId="5E16588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RETURN ['chooseVehicle',info]</w:t>
      </w:r>
    </w:p>
    <w:p w14:paraId="1A4EFAA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62F21B3A"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 user chooses to test their brdge the subroutine and module is exited</w:t>
      </w:r>
    </w:p>
    <w:p w14:paraId="7D0B5C0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clickStage = "PlaceMaterial1"</w:t>
      </w:r>
    </w:p>
    <w:p w14:paraId="37D58DB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TURN OFF BUTTONS</w:t>
      </w:r>
    </w:p>
    <w:p w14:paraId="16A9BEE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090D8A9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False</w:t>
      </w:r>
    </w:p>
    <w:p w14:paraId="6789D708" w14:textId="77777777" w:rsidR="00A26B43" w:rsidRDefault="00A26B43" w:rsidP="00A26B43">
      <w:pPr>
        <w:contextualSpacing/>
        <w:rPr>
          <w:rFonts w:ascii="Courier New" w:hAnsi="Courier New" w:cs="Courier New"/>
        </w:rPr>
      </w:pPr>
      <w:r>
        <w:rPr>
          <w:rFonts w:ascii="Courier New" w:hAnsi="Courier New" w:cs="Courier New"/>
        </w:rPr>
        <w:tab/>
        <w:t>UPDATE SCREEN</w:t>
      </w:r>
    </w:p>
    <w:p w14:paraId="2E0B3F80" w14:textId="77777777" w:rsidR="00A26B43" w:rsidRDefault="00A26B43" w:rsidP="00A26B43">
      <w:pPr>
        <w:contextualSpacing/>
        <w:rPr>
          <w:rFonts w:ascii="Courier New" w:hAnsi="Courier New" w:cs="Courier New"/>
        </w:rPr>
      </w:pPr>
      <w:r>
        <w:rPr>
          <w:rFonts w:ascii="Courier New" w:hAnsi="Courier New" w:cs="Courier New"/>
        </w:rPr>
        <w:t>REPEAT</w:t>
      </w:r>
    </w:p>
    <w:p w14:paraId="008FD311" w14:textId="77777777" w:rsidR="00A26B43" w:rsidRDefault="00A26B43" w:rsidP="00A26B43">
      <w:pPr>
        <w:contextualSpacing/>
        <w:rPr>
          <w:rFonts w:asciiTheme="majorHAnsi" w:eastAsiaTheme="majorEastAsia" w:hAnsiTheme="majorHAnsi" w:cstheme="majorBidi"/>
          <w:color w:val="1F4D78" w:themeColor="accent1" w:themeShade="7F"/>
          <w:sz w:val="24"/>
          <w:szCs w:val="24"/>
        </w:rPr>
      </w:pPr>
      <w:r>
        <w:br w:type="page"/>
      </w:r>
    </w:p>
    <w:p w14:paraId="28A0E42E" w14:textId="77777777" w:rsidR="00A26B43" w:rsidRDefault="00A26B43" w:rsidP="00A26B43">
      <w:pPr>
        <w:pStyle w:val="Heading3"/>
        <w:contextualSpacing/>
      </w:pPr>
      <w:bookmarkStart w:id="149" w:name="_Toc8207654"/>
      <w:r>
        <w:lastRenderedPageBreak/>
        <w:t>MAIN</w:t>
      </w:r>
      <w:bookmarkEnd w:id="149"/>
    </w:p>
    <w:p w14:paraId="3F5E8A9C" w14:textId="77777777" w:rsidR="00A26B43" w:rsidRDefault="00A26B43" w:rsidP="00A26B43">
      <w:pPr>
        <w:pStyle w:val="Heading4"/>
        <w:contextualSpacing/>
      </w:pPr>
      <w:r>
        <w:t>createButtonsLoad</w:t>
      </w:r>
    </w:p>
    <w:p w14:paraId="28F8561B" w14:textId="77777777" w:rsidR="00A26B43" w:rsidRDefault="00A26B43" w:rsidP="00A26B43">
      <w:pPr>
        <w:contextualSpacing/>
      </w:pPr>
      <w:r>
        <w:t>This function creates the menu from which the user can select what bridge they want to edit, delete or test. The menu will be dynamic, there will be a maximum of 5 bridges to a page and there will be navigation buttons if a user has more. The current page the user is on will be a parameter and a returned variable that is altered outside of the function.</w:t>
      </w:r>
    </w:p>
    <w:p w14:paraId="5A0C1A48" w14:textId="77777777" w:rsidR="00A26B43" w:rsidRDefault="00A26B43" w:rsidP="00A26B43">
      <w:pPr>
        <w:contextualSpacing/>
        <w:rPr>
          <w:rFonts w:ascii="Courier New" w:hAnsi="Courier New" w:cs="Courier New"/>
        </w:rPr>
      </w:pPr>
      <w:r>
        <w:rPr>
          <w:rFonts w:ascii="Courier New" w:hAnsi="Courier New" w:cs="Courier New"/>
        </w:rPr>
        <w:t>listOfBridge = List</w:t>
      </w:r>
    </w:p>
    <w:p w14:paraId="1D591925" w14:textId="77777777" w:rsidR="00A26B43" w:rsidRDefault="00A26B43" w:rsidP="00A26B43">
      <w:pPr>
        <w:contextualSpacing/>
        <w:rPr>
          <w:rFonts w:ascii="Courier New" w:hAnsi="Courier New" w:cs="Courier New"/>
        </w:rPr>
      </w:pPr>
      <w:r>
        <w:rPr>
          <w:rFonts w:ascii="Courier New" w:hAnsi="Courier New" w:cs="Courier New"/>
        </w:rPr>
        <w:t>listOfBridgeNames = List</w:t>
      </w:r>
    </w:p>
    <w:p w14:paraId="7E2663E0" w14:textId="77777777" w:rsidR="00A26B43" w:rsidRDefault="00A26B43" w:rsidP="00A26B43">
      <w:pPr>
        <w:contextualSpacing/>
        <w:rPr>
          <w:rFonts w:ascii="Courier New" w:hAnsi="Courier New" w:cs="Courier New"/>
        </w:rPr>
      </w:pPr>
      <w:r>
        <w:rPr>
          <w:rFonts w:ascii="Courier New" w:hAnsi="Courier New" w:cs="Courier New"/>
        </w:rPr>
        <w:t>listOfBridgeDates = List</w:t>
      </w:r>
    </w:p>
    <w:p w14:paraId="21D27480" w14:textId="77777777" w:rsidR="00A26B43" w:rsidRDefault="00A26B43" w:rsidP="00A26B43">
      <w:pPr>
        <w:contextualSpacing/>
        <w:rPr>
          <w:rFonts w:ascii="Courier New" w:hAnsi="Courier New" w:cs="Courier New"/>
        </w:rPr>
      </w:pPr>
      <w:r>
        <w:rPr>
          <w:rFonts w:ascii="Courier New" w:hAnsi="Courier New" w:cs="Courier New"/>
        </w:rPr>
        <w:t>buttonsOnScreen = 0</w:t>
      </w:r>
    </w:p>
    <w:p w14:paraId="21CC0A2D" w14:textId="77777777" w:rsidR="00A26B43" w:rsidRDefault="00A26B43" w:rsidP="00A26B43">
      <w:pPr>
        <w:contextualSpacing/>
        <w:rPr>
          <w:rFonts w:ascii="Courier New" w:hAnsi="Courier New" w:cs="Courier New"/>
        </w:rPr>
      </w:pPr>
      <w:r>
        <w:rPr>
          <w:rFonts w:ascii="Courier New" w:hAnsi="Courier New" w:cs="Courier New"/>
        </w:rPr>
        <w:t>numOfScreens = 0</w:t>
      </w:r>
    </w:p>
    <w:p w14:paraId="2BAF1240" w14:textId="77777777" w:rsidR="00A26B43" w:rsidRDefault="00A26B43" w:rsidP="00A26B43">
      <w:pPr>
        <w:contextualSpacing/>
        <w:rPr>
          <w:rFonts w:ascii="Courier New" w:hAnsi="Courier New" w:cs="Courier New"/>
        </w:rPr>
      </w:pPr>
      <w:r>
        <w:rPr>
          <w:rFonts w:ascii="Courier New" w:hAnsi="Courier New" w:cs="Courier New"/>
        </w:rPr>
        <w:t>upButton = False</w:t>
      </w:r>
    </w:p>
    <w:p w14:paraId="765BFA09" w14:textId="77777777" w:rsidR="00A26B43" w:rsidRDefault="00A26B43" w:rsidP="00A26B43">
      <w:pPr>
        <w:contextualSpacing/>
        <w:rPr>
          <w:rFonts w:ascii="Courier New" w:hAnsi="Courier New" w:cs="Courier New"/>
        </w:rPr>
      </w:pPr>
      <w:r>
        <w:rPr>
          <w:rFonts w:ascii="Courier New" w:hAnsi="Courier New" w:cs="Courier New"/>
        </w:rPr>
        <w:t>downButton = False</w:t>
      </w:r>
    </w:p>
    <w:p w14:paraId="419434D7" w14:textId="77777777" w:rsidR="00A26B43" w:rsidRDefault="00A26B43" w:rsidP="00A26B43">
      <w:pPr>
        <w:contextualSpacing/>
        <w:rPr>
          <w:rFonts w:ascii="Courier New" w:hAnsi="Courier New" w:cs="Courier New"/>
        </w:rPr>
      </w:pPr>
      <w:r>
        <w:rPr>
          <w:rFonts w:ascii="Courier New" w:hAnsi="Courier New" w:cs="Courier New"/>
        </w:rPr>
        <w:t>results = GET USER'S BRIDGES FROM DATABASE</w:t>
      </w:r>
    </w:p>
    <w:p w14:paraId="6DBBE276" w14:textId="77777777" w:rsidR="00A26B43" w:rsidRDefault="00A26B43" w:rsidP="00A26B43">
      <w:pPr>
        <w:contextualSpacing/>
        <w:rPr>
          <w:rFonts w:ascii="Courier New" w:hAnsi="Courier New" w:cs="Courier New"/>
        </w:rPr>
      </w:pPr>
      <w:r>
        <w:rPr>
          <w:rFonts w:ascii="Courier New" w:hAnsi="Courier New" w:cs="Courier New"/>
        </w:rPr>
        <w:t>loadMenu = CURRENT MENU NUMBER</w:t>
      </w:r>
    </w:p>
    <w:p w14:paraId="5BEBB836" w14:textId="77777777" w:rsidR="00A26B43" w:rsidRDefault="00A26B43" w:rsidP="00A26B43">
      <w:pPr>
        <w:contextualSpacing/>
        <w:rPr>
          <w:rFonts w:ascii="Courier New" w:hAnsi="Courier New" w:cs="Courier New"/>
        </w:rPr>
      </w:pPr>
      <w:r>
        <w:rPr>
          <w:rFonts w:ascii="Courier New" w:hAnsi="Courier New" w:cs="Courier New"/>
        </w:rPr>
        <w:t>start = loadMenu*5</w:t>
      </w:r>
    </w:p>
    <w:p w14:paraId="7D06C675" w14:textId="77777777" w:rsidR="00A26B43" w:rsidRDefault="00A26B43" w:rsidP="00A26B43">
      <w:pPr>
        <w:contextualSpacing/>
        <w:rPr>
          <w:rFonts w:ascii="Courier New" w:hAnsi="Courier New" w:cs="Courier New"/>
        </w:rPr>
      </w:pPr>
      <w:r>
        <w:rPr>
          <w:rFonts w:ascii="Courier New" w:hAnsi="Courier New" w:cs="Courier New"/>
        </w:rPr>
        <w:t>end = start + LENGTH(results) MOD 5</w:t>
      </w:r>
    </w:p>
    <w:p w14:paraId="07F8645A" w14:textId="77777777" w:rsidR="00A26B43" w:rsidRDefault="00A26B43" w:rsidP="00A26B43">
      <w:pPr>
        <w:contextualSpacing/>
        <w:rPr>
          <w:rFonts w:ascii="Courier New" w:hAnsi="Courier New" w:cs="Courier New"/>
          <w:color w:val="92D050"/>
        </w:rPr>
      </w:pPr>
      <w:r>
        <w:rPr>
          <w:rFonts w:ascii="Courier New" w:hAnsi="Courier New" w:cs="Courier New"/>
          <w:color w:val="92D050"/>
        </w:rPr>
        <w:t>Variables are initialised, user bridges are retrieved from database. loadMenu us the current menu page where 0 is the first page. start is the index of the first bridge on page in the results list, calculated by multiplying which page the user is on by 5 (because the maximum bridges per page is 5). end is the index of the final bridge onscreen in the results list, calculated by adding the remainder of the number bridges when divided by 5 to the start.</w:t>
      </w:r>
    </w:p>
    <w:p w14:paraId="5F2E8F42" w14:textId="77777777" w:rsidR="00A26B43" w:rsidRDefault="00A26B43" w:rsidP="00A26B43">
      <w:pPr>
        <w:contextualSpacing/>
        <w:rPr>
          <w:rFonts w:ascii="Courier New" w:hAnsi="Courier New" w:cs="Courier New"/>
        </w:rPr>
      </w:pPr>
    </w:p>
    <w:p w14:paraId="183ACA85" w14:textId="77777777" w:rsidR="00A26B43" w:rsidRDefault="00A26B43" w:rsidP="00A26B43">
      <w:pPr>
        <w:contextualSpacing/>
        <w:rPr>
          <w:rFonts w:ascii="Courier New" w:hAnsi="Courier New" w:cs="Courier New"/>
        </w:rPr>
      </w:pPr>
      <w:r>
        <w:rPr>
          <w:rFonts w:ascii="Courier New" w:hAnsi="Courier New" w:cs="Courier New"/>
        </w:rPr>
        <w:t>IF LENGTH(results) &lt;&gt; 0 THEN</w:t>
      </w:r>
    </w:p>
    <w:p w14:paraId="2278073E" w14:textId="77777777" w:rsidR="00A26B43" w:rsidRDefault="00A26B43" w:rsidP="00A26B43">
      <w:pPr>
        <w:contextualSpacing/>
        <w:rPr>
          <w:rFonts w:ascii="Courier New" w:hAnsi="Courier New" w:cs="Courier New"/>
        </w:rPr>
      </w:pPr>
      <w:r>
        <w:rPr>
          <w:rFonts w:ascii="Courier New" w:hAnsi="Courier New" w:cs="Courier New"/>
        </w:rPr>
        <w:tab/>
        <w:t>IF LENGTH(results) MOD 5 &lt;&gt; 0 THEN</w:t>
      </w:r>
    </w:p>
    <w:p w14:paraId="71BA8E7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NOT a maximum number of bridges on screen, this distinction is made to determine how many pages there are in the menu. The DIV function will calculate the number of pages that have 5 bridges on them, if the number of bridges is not divisible by 5 exactly, numOfScreens must be incremented by 1 to account for the page that does not have maximum bridges on it</w:t>
      </w:r>
    </w:p>
    <w:p w14:paraId="1CF86D3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numOfScreens = LENGTH(results) DIV 5 + 1</w:t>
      </w:r>
    </w:p>
    <w:p w14:paraId="01834FF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loadMenu = numOfScreens - 1 THEN</w:t>
      </w:r>
    </w:p>
    <w:p w14:paraId="259FA74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user is currently on final page, this distinction is made to determine what the boundaries are for the for loop, if the user is not on the final page it is simply the start element up to the 5 element after it, otherwise the end variable will be used as the up boundary</w:t>
      </w:r>
    </w:p>
    <w:p w14:paraId="78E0FB8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bridge = start TO end</w:t>
      </w:r>
    </w:p>
    <w:p w14:paraId="6A1E39E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listOfBridgeID.APPEND(results[bridge][0])</w:t>
      </w:r>
    </w:p>
    <w:p w14:paraId="249F481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listOfBridgeNames.APPEND(results[bridge][1])</w:t>
      </w:r>
    </w:p>
    <w:p w14:paraId="0D9CEAD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listOfBridgeDates.APPEND(results[bridge][2])</w:t>
      </w:r>
    </w:p>
    <w:p w14:paraId="57EA80E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buttonsOnScreen += 1</w:t>
      </w:r>
    </w:p>
    <w:p w14:paraId="5A5F808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NEXT</w:t>
      </w:r>
    </w:p>
    <w:p w14:paraId="1CD34CE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w:t>
      </w:r>
    </w:p>
    <w:p w14:paraId="713A3625"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user is not on final page</w:t>
      </w:r>
    </w:p>
    <w:p w14:paraId="613C2FC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bridge =  start TO start + 5</w:t>
      </w:r>
    </w:p>
    <w:p w14:paraId="5D02261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listOfBridgeID.APPEND(results[bridge][0])</w:t>
      </w:r>
    </w:p>
    <w:p w14:paraId="367BDB5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listOfBridgeNames.APPEND(results[bridge][1])</w:t>
      </w:r>
    </w:p>
    <w:p w14:paraId="489A0E57" w14:textId="77777777" w:rsidR="00A26B43" w:rsidRDefault="00A26B43" w:rsidP="00A26B43">
      <w:pPr>
        <w:contextualSpacing/>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listOfBridgeDates.APPEND(results[bridge][2])</w:t>
      </w:r>
    </w:p>
    <w:p w14:paraId="5924FDD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buttonsOnScreen += 1</w:t>
      </w:r>
    </w:p>
    <w:p w14:paraId="7B2BF47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NEXT</w:t>
      </w:r>
    </w:p>
    <w:p w14:paraId="604DF8E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2A53A6CB" w14:textId="77777777" w:rsidR="00A26B43" w:rsidRDefault="00A26B43" w:rsidP="00A26B43">
      <w:pPr>
        <w:contextualSpacing/>
        <w:rPr>
          <w:rFonts w:ascii="Courier New" w:hAnsi="Courier New" w:cs="Courier New"/>
        </w:rPr>
      </w:pPr>
      <w:r>
        <w:rPr>
          <w:rFonts w:ascii="Courier New" w:hAnsi="Courier New" w:cs="Courier New"/>
        </w:rPr>
        <w:tab/>
        <w:t>ELSE</w:t>
      </w:r>
    </w:p>
    <w:p w14:paraId="6632758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a maximum number of bridges on screen</w:t>
      </w:r>
    </w:p>
    <w:p w14:paraId="38D4070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numOfScreens = len(results) DIV 5</w:t>
      </w:r>
    </w:p>
    <w:p w14:paraId="391E4D7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bridge =  start TO start + 5</w:t>
      </w:r>
    </w:p>
    <w:p w14:paraId="5A8FAC3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listOfBridgeID.APPEND(results[bridge][0])</w:t>
      </w:r>
    </w:p>
    <w:p w14:paraId="54CECB3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listOfBridgeNames.APPEND(results[bridge][1])</w:t>
      </w:r>
    </w:p>
    <w:p w14:paraId="1C55F16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listOfBridgeDates.APPEND(results[bridge][2])</w:t>
      </w:r>
    </w:p>
    <w:p w14:paraId="281A53F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buttonsOnScreen += 1</w:t>
      </w:r>
    </w:p>
    <w:p w14:paraId="1513B48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300230D5" w14:textId="77777777" w:rsidR="00A26B43" w:rsidRDefault="00A26B43" w:rsidP="00A26B43">
      <w:pPr>
        <w:contextualSpacing/>
        <w:rPr>
          <w:rFonts w:ascii="Courier New" w:hAnsi="Courier New" w:cs="Courier New"/>
        </w:rPr>
      </w:pPr>
      <w:r>
        <w:rPr>
          <w:rFonts w:ascii="Courier New" w:hAnsi="Courier New" w:cs="Courier New"/>
        </w:rPr>
        <w:tab/>
        <w:t>END IF</w:t>
      </w:r>
    </w:p>
    <w:p w14:paraId="5F182A47" w14:textId="77777777" w:rsidR="00A26B43" w:rsidRDefault="00A26B43" w:rsidP="00A26B43">
      <w:pPr>
        <w:contextualSpacing/>
        <w:rPr>
          <w:rFonts w:ascii="Courier New" w:hAnsi="Courier New" w:cs="Courier New"/>
        </w:rPr>
      </w:pPr>
      <w:r>
        <w:rPr>
          <w:rFonts w:ascii="Courier New" w:hAnsi="Courier New" w:cs="Courier New"/>
        </w:rPr>
        <w:t>ELSE</w:t>
      </w:r>
    </w:p>
    <w:p w14:paraId="3D1AC9E6" w14:textId="77777777" w:rsidR="00A26B43" w:rsidRDefault="00A26B43" w:rsidP="00A26B43">
      <w:pPr>
        <w:contextualSpacing/>
        <w:rPr>
          <w:rFonts w:ascii="Courier New" w:hAnsi="Courier New" w:cs="Courier New"/>
        </w:rPr>
      </w:pPr>
      <w:r>
        <w:rPr>
          <w:rFonts w:ascii="Courier New" w:hAnsi="Courier New" w:cs="Courier New"/>
        </w:rPr>
        <w:tab/>
        <w:t>OUTPUT "you have no bridges"</w:t>
      </w:r>
    </w:p>
    <w:p w14:paraId="47C049CE" w14:textId="77777777" w:rsidR="00A26B43" w:rsidRDefault="00A26B43" w:rsidP="00A26B43">
      <w:pPr>
        <w:contextualSpacing/>
        <w:rPr>
          <w:rFonts w:ascii="Courier New" w:hAnsi="Courier New" w:cs="Courier New"/>
        </w:rPr>
      </w:pPr>
      <w:r>
        <w:rPr>
          <w:rFonts w:ascii="Courier New" w:hAnsi="Courier New" w:cs="Courier New"/>
        </w:rPr>
        <w:t>END IF</w:t>
      </w:r>
    </w:p>
    <w:p w14:paraId="36DC481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The three lists all have the same length varying from 1 to 5 depending on how many bridges are on screen. The names will be displayed so the user can identify them uniquely, a single element of dates will be used after the user has chosen a bridge, similarly only single element from the ID list will be used after the user has chosen a bridge</w:t>
      </w:r>
    </w:p>
    <w:p w14:paraId="3BC6758B" w14:textId="77777777" w:rsidR="00A26B43" w:rsidRDefault="00A26B43" w:rsidP="00A26B43">
      <w:pPr>
        <w:contextualSpacing/>
        <w:rPr>
          <w:rFonts w:ascii="Courier New" w:hAnsi="Courier New" w:cs="Courier New"/>
        </w:rPr>
      </w:pPr>
    </w:p>
    <w:p w14:paraId="47983182" w14:textId="77777777" w:rsidR="00A26B43" w:rsidRDefault="00A26B43" w:rsidP="00A26B43">
      <w:pPr>
        <w:contextualSpacing/>
        <w:rPr>
          <w:rFonts w:ascii="Courier New" w:hAnsi="Courier New" w:cs="Courier New"/>
        </w:rPr>
      </w:pPr>
      <w:r>
        <w:rPr>
          <w:rFonts w:ascii="Courier New" w:hAnsi="Courier New" w:cs="Courier New"/>
        </w:rPr>
        <w:t>IF buttonsOnScreen &gt;= 1 THEN</w:t>
      </w:r>
    </w:p>
    <w:p w14:paraId="34B0242A" w14:textId="77777777" w:rsidR="00A26B43" w:rsidRDefault="00A26B43" w:rsidP="00A26B43">
      <w:pPr>
        <w:contextualSpacing/>
        <w:rPr>
          <w:rFonts w:ascii="Courier New" w:hAnsi="Courier New" w:cs="Courier New"/>
        </w:rPr>
      </w:pPr>
      <w:r>
        <w:rPr>
          <w:rFonts w:ascii="Courier New" w:hAnsi="Courier New" w:cs="Courier New"/>
        </w:rPr>
        <w:tab/>
        <w:t>buttons['bridge1'].create()</w:t>
      </w:r>
    </w:p>
    <w:p w14:paraId="64683439" w14:textId="77777777" w:rsidR="00A26B43" w:rsidRDefault="00A26B43" w:rsidP="00A26B43">
      <w:pPr>
        <w:contextualSpacing/>
        <w:rPr>
          <w:rFonts w:ascii="Courier New" w:hAnsi="Courier New" w:cs="Courier New"/>
        </w:rPr>
      </w:pPr>
      <w:r>
        <w:rPr>
          <w:rFonts w:ascii="Courier New" w:hAnsi="Courier New" w:cs="Courier New"/>
        </w:rPr>
        <w:t>END IF</w:t>
      </w:r>
    </w:p>
    <w:p w14:paraId="0CA86E2A" w14:textId="77777777" w:rsidR="00A26B43" w:rsidRDefault="00A26B43" w:rsidP="00A26B43">
      <w:pPr>
        <w:contextualSpacing/>
        <w:rPr>
          <w:rFonts w:ascii="Courier New" w:hAnsi="Courier New" w:cs="Courier New"/>
        </w:rPr>
      </w:pPr>
      <w:r>
        <w:rPr>
          <w:rFonts w:ascii="Courier New" w:hAnsi="Courier New" w:cs="Courier New"/>
        </w:rPr>
        <w:t>IF buttonsOnScreen &gt;= 2 THEN</w:t>
      </w:r>
    </w:p>
    <w:p w14:paraId="3496F39C" w14:textId="77777777" w:rsidR="00A26B43" w:rsidRDefault="00A26B43" w:rsidP="00A26B43">
      <w:pPr>
        <w:contextualSpacing/>
        <w:rPr>
          <w:rFonts w:ascii="Courier New" w:hAnsi="Courier New" w:cs="Courier New"/>
        </w:rPr>
      </w:pPr>
      <w:r>
        <w:rPr>
          <w:rFonts w:ascii="Courier New" w:hAnsi="Courier New" w:cs="Courier New"/>
        </w:rPr>
        <w:tab/>
        <w:t>buttons['bridge2'].()</w:t>
      </w:r>
    </w:p>
    <w:p w14:paraId="1E0C83E9" w14:textId="77777777" w:rsidR="00A26B43" w:rsidRDefault="00A26B43" w:rsidP="00A26B43">
      <w:pPr>
        <w:contextualSpacing/>
        <w:rPr>
          <w:rFonts w:ascii="Courier New" w:hAnsi="Courier New" w:cs="Courier New"/>
        </w:rPr>
      </w:pPr>
      <w:r>
        <w:rPr>
          <w:rFonts w:ascii="Courier New" w:hAnsi="Courier New" w:cs="Courier New"/>
        </w:rPr>
        <w:t>END IF</w:t>
      </w:r>
    </w:p>
    <w:p w14:paraId="612D4C1F" w14:textId="77777777" w:rsidR="00A26B43" w:rsidRDefault="00A26B43" w:rsidP="00A26B43">
      <w:pPr>
        <w:contextualSpacing/>
        <w:rPr>
          <w:rFonts w:ascii="Courier New" w:hAnsi="Courier New" w:cs="Courier New"/>
        </w:rPr>
      </w:pPr>
      <w:r>
        <w:rPr>
          <w:rFonts w:ascii="Courier New" w:hAnsi="Courier New" w:cs="Courier New"/>
        </w:rPr>
        <w:t>IF buttonsOnScreen &gt;= 3 THEN</w:t>
      </w:r>
    </w:p>
    <w:p w14:paraId="21CE303C" w14:textId="77777777" w:rsidR="00A26B43" w:rsidRDefault="00A26B43" w:rsidP="00A26B43">
      <w:pPr>
        <w:contextualSpacing/>
        <w:rPr>
          <w:rFonts w:ascii="Courier New" w:hAnsi="Courier New" w:cs="Courier New"/>
        </w:rPr>
      </w:pPr>
      <w:r>
        <w:rPr>
          <w:rFonts w:ascii="Courier New" w:hAnsi="Courier New" w:cs="Courier New"/>
        </w:rPr>
        <w:tab/>
        <w:t>buttons['bridge3'].create()</w:t>
      </w:r>
    </w:p>
    <w:p w14:paraId="7E1D21A5" w14:textId="77777777" w:rsidR="00A26B43" w:rsidRDefault="00A26B43" w:rsidP="00A26B43">
      <w:pPr>
        <w:contextualSpacing/>
        <w:rPr>
          <w:rFonts w:ascii="Courier New" w:hAnsi="Courier New" w:cs="Courier New"/>
        </w:rPr>
      </w:pPr>
      <w:r>
        <w:rPr>
          <w:rFonts w:ascii="Courier New" w:hAnsi="Courier New" w:cs="Courier New"/>
        </w:rPr>
        <w:t>END IF</w:t>
      </w:r>
    </w:p>
    <w:p w14:paraId="3EA0AB75" w14:textId="77777777" w:rsidR="00A26B43" w:rsidRDefault="00A26B43" w:rsidP="00A26B43">
      <w:pPr>
        <w:contextualSpacing/>
        <w:rPr>
          <w:rFonts w:ascii="Courier New" w:hAnsi="Courier New" w:cs="Courier New"/>
        </w:rPr>
      </w:pPr>
      <w:r>
        <w:rPr>
          <w:rFonts w:ascii="Courier New" w:hAnsi="Courier New" w:cs="Courier New"/>
        </w:rPr>
        <w:t>IF buttonsOnScreen &gt;= 4 THEN</w:t>
      </w:r>
    </w:p>
    <w:p w14:paraId="34DE6C5D" w14:textId="77777777" w:rsidR="00A26B43" w:rsidRDefault="00A26B43" w:rsidP="00A26B43">
      <w:pPr>
        <w:contextualSpacing/>
        <w:rPr>
          <w:rFonts w:ascii="Courier New" w:hAnsi="Courier New" w:cs="Courier New"/>
        </w:rPr>
      </w:pPr>
      <w:r>
        <w:rPr>
          <w:rFonts w:ascii="Courier New" w:hAnsi="Courier New" w:cs="Courier New"/>
        </w:rPr>
        <w:tab/>
        <w:t>buttons['bridge4'].create()</w:t>
      </w:r>
    </w:p>
    <w:p w14:paraId="53F002DA" w14:textId="77777777" w:rsidR="00A26B43" w:rsidRDefault="00A26B43" w:rsidP="00A26B43">
      <w:pPr>
        <w:contextualSpacing/>
        <w:rPr>
          <w:rFonts w:ascii="Courier New" w:hAnsi="Courier New" w:cs="Courier New"/>
        </w:rPr>
      </w:pPr>
      <w:r>
        <w:rPr>
          <w:rFonts w:ascii="Courier New" w:hAnsi="Courier New" w:cs="Courier New"/>
        </w:rPr>
        <w:t>END IF</w:t>
      </w:r>
    </w:p>
    <w:p w14:paraId="39AA4195" w14:textId="77777777" w:rsidR="00A26B43" w:rsidRDefault="00A26B43" w:rsidP="00A26B43">
      <w:pPr>
        <w:contextualSpacing/>
        <w:rPr>
          <w:rFonts w:ascii="Courier New" w:hAnsi="Courier New" w:cs="Courier New"/>
        </w:rPr>
      </w:pPr>
      <w:r>
        <w:rPr>
          <w:rFonts w:ascii="Courier New" w:hAnsi="Courier New" w:cs="Courier New"/>
        </w:rPr>
        <w:t>IF buttonsOnScreen = 5 THEN</w:t>
      </w:r>
    </w:p>
    <w:p w14:paraId="53A2C98B" w14:textId="77777777" w:rsidR="00A26B43" w:rsidRDefault="00A26B43" w:rsidP="00A26B43">
      <w:pPr>
        <w:contextualSpacing/>
        <w:rPr>
          <w:rFonts w:ascii="Courier New" w:hAnsi="Courier New" w:cs="Courier New"/>
        </w:rPr>
      </w:pPr>
      <w:r>
        <w:rPr>
          <w:rFonts w:ascii="Courier New" w:hAnsi="Courier New" w:cs="Courier New"/>
        </w:rPr>
        <w:tab/>
        <w:t>buttons['bridge5'].create()</w:t>
      </w:r>
    </w:p>
    <w:p w14:paraId="271AC03A" w14:textId="77777777" w:rsidR="00A26B43" w:rsidRDefault="00A26B43" w:rsidP="00A26B43">
      <w:pPr>
        <w:contextualSpacing/>
        <w:rPr>
          <w:rFonts w:ascii="Courier New" w:hAnsi="Courier New" w:cs="Courier New"/>
        </w:rPr>
      </w:pPr>
      <w:r>
        <w:rPr>
          <w:rFonts w:ascii="Courier New" w:hAnsi="Courier New" w:cs="Courier New"/>
        </w:rPr>
        <w:t>END IF</w:t>
      </w:r>
    </w:p>
    <w:p w14:paraId="484D25AB"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less than 5 buttons on screen than only some buttons will be shown on screen</w:t>
      </w:r>
    </w:p>
    <w:p w14:paraId="52AAFE97" w14:textId="77777777" w:rsidR="00A26B43" w:rsidRDefault="00A26B43" w:rsidP="00A26B43">
      <w:pPr>
        <w:contextualSpacing/>
        <w:rPr>
          <w:rFonts w:ascii="Courier New" w:hAnsi="Courier New" w:cs="Courier New"/>
        </w:rPr>
      </w:pPr>
      <w:r>
        <w:rPr>
          <w:rFonts w:ascii="Courier New" w:hAnsi="Courier New" w:cs="Courier New"/>
        </w:rPr>
        <w:t>IF loadMenu &lt;&gt; 0 THEN</w:t>
      </w:r>
    </w:p>
    <w:p w14:paraId="04F5CF29" w14:textId="77777777" w:rsidR="00A26B43" w:rsidRDefault="00A26B43" w:rsidP="00A26B43">
      <w:pPr>
        <w:contextualSpacing/>
        <w:rPr>
          <w:rFonts w:ascii="Courier New" w:hAnsi="Courier New" w:cs="Courier New"/>
        </w:rPr>
      </w:pPr>
      <w:r>
        <w:rPr>
          <w:rFonts w:ascii="Courier New" w:hAnsi="Courier New" w:cs="Courier New"/>
        </w:rPr>
        <w:tab/>
        <w:t>buttons['up'].create()</w:t>
      </w:r>
    </w:p>
    <w:p w14:paraId="65190560" w14:textId="77777777" w:rsidR="00A26B43" w:rsidRDefault="00A26B43" w:rsidP="00A26B43">
      <w:pPr>
        <w:contextualSpacing/>
        <w:rPr>
          <w:rFonts w:ascii="Courier New" w:hAnsi="Courier New" w:cs="Courier New"/>
        </w:rPr>
      </w:pPr>
      <w:r>
        <w:rPr>
          <w:rFonts w:ascii="Courier New" w:hAnsi="Courier New" w:cs="Courier New"/>
        </w:rPr>
        <w:tab/>
        <w:t>upButton = True</w:t>
      </w:r>
    </w:p>
    <w:p w14:paraId="0BF01788" w14:textId="77777777" w:rsidR="00A26B43" w:rsidRDefault="00A26B43" w:rsidP="00A26B43">
      <w:pPr>
        <w:contextualSpacing/>
        <w:rPr>
          <w:rFonts w:ascii="Courier New" w:hAnsi="Courier New" w:cs="Courier New"/>
        </w:rPr>
      </w:pPr>
      <w:r>
        <w:rPr>
          <w:rFonts w:ascii="Courier New" w:hAnsi="Courier New" w:cs="Courier New"/>
        </w:rPr>
        <w:t>END IF</w:t>
      </w:r>
    </w:p>
    <w:p w14:paraId="14C3863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user is not on first screen create up button</w:t>
      </w:r>
    </w:p>
    <w:p w14:paraId="2C009C3C" w14:textId="77777777" w:rsidR="00A26B43" w:rsidRDefault="00A26B43" w:rsidP="00A26B43">
      <w:pPr>
        <w:contextualSpacing/>
        <w:rPr>
          <w:rFonts w:ascii="Courier New" w:hAnsi="Courier New" w:cs="Courier New"/>
        </w:rPr>
      </w:pPr>
      <w:r>
        <w:rPr>
          <w:rFonts w:ascii="Courier New" w:hAnsi="Courier New" w:cs="Courier New"/>
        </w:rPr>
        <w:t>IF loadMenu &lt; numOfScreens - 1 THEN</w:t>
      </w:r>
    </w:p>
    <w:p w14:paraId="2E7682BD" w14:textId="77777777" w:rsidR="00A26B43" w:rsidRDefault="00A26B43" w:rsidP="00A26B43">
      <w:pPr>
        <w:contextualSpacing/>
        <w:rPr>
          <w:rFonts w:ascii="Courier New" w:hAnsi="Courier New" w:cs="Courier New"/>
        </w:rPr>
      </w:pPr>
      <w:r>
        <w:rPr>
          <w:rFonts w:ascii="Courier New" w:hAnsi="Courier New" w:cs="Courier New"/>
        </w:rPr>
        <w:tab/>
        <w:t>buttons['down'].create()</w:t>
      </w:r>
    </w:p>
    <w:p w14:paraId="13825771" w14:textId="77777777" w:rsidR="00A26B43" w:rsidRDefault="00A26B43" w:rsidP="00A26B43">
      <w:pPr>
        <w:contextualSpacing/>
        <w:rPr>
          <w:rFonts w:ascii="Courier New" w:hAnsi="Courier New" w:cs="Courier New"/>
        </w:rPr>
      </w:pPr>
      <w:r>
        <w:rPr>
          <w:rFonts w:ascii="Courier New" w:hAnsi="Courier New" w:cs="Courier New"/>
        </w:rPr>
        <w:tab/>
        <w:t>downButton = True</w:t>
      </w:r>
    </w:p>
    <w:p w14:paraId="0A61482C" w14:textId="77777777" w:rsidR="00A26B43" w:rsidRDefault="00A26B43" w:rsidP="00A26B43">
      <w:pPr>
        <w:contextualSpacing/>
        <w:rPr>
          <w:rFonts w:ascii="Courier New" w:hAnsi="Courier New" w:cs="Courier New"/>
        </w:rPr>
      </w:pPr>
      <w:r>
        <w:rPr>
          <w:rFonts w:ascii="Courier New" w:hAnsi="Courier New" w:cs="Courier New"/>
        </w:rPr>
        <w:t>END IF</w:t>
      </w:r>
    </w:p>
    <w:p w14:paraId="511A635A" w14:textId="77777777" w:rsidR="00A26B43" w:rsidRDefault="00A26B43" w:rsidP="00A26B43">
      <w:pPr>
        <w:contextualSpacing/>
        <w:rPr>
          <w:rFonts w:ascii="Courier New" w:hAnsi="Courier New" w:cs="Courier New"/>
          <w:color w:val="92D050"/>
        </w:rPr>
      </w:pPr>
      <w:r>
        <w:rPr>
          <w:rFonts w:ascii="Courier New" w:hAnsi="Courier New" w:cs="Courier New"/>
          <w:color w:val="92D050"/>
        </w:rPr>
        <w:t xml:space="preserve">If user is not on last page create down button </w:t>
      </w:r>
    </w:p>
    <w:p w14:paraId="7C624357" w14:textId="77777777" w:rsidR="00A26B43" w:rsidRDefault="00A26B43" w:rsidP="00A26B43">
      <w:pPr>
        <w:contextualSpacing/>
        <w:rPr>
          <w:rFonts w:ascii="Courier New" w:hAnsi="Courier New" w:cs="Courier New"/>
        </w:rPr>
      </w:pPr>
      <w:r>
        <w:rPr>
          <w:rFonts w:ascii="Courier New" w:hAnsi="Courier New" w:cs="Courier New"/>
        </w:rPr>
        <w:lastRenderedPageBreak/>
        <w:t>buttons['back5'].create()</w:t>
      </w:r>
    </w:p>
    <w:p w14:paraId="60BE6407" w14:textId="77777777" w:rsidR="00A26B43" w:rsidRDefault="00A26B43" w:rsidP="00A26B43">
      <w:pPr>
        <w:contextualSpacing/>
        <w:rPr>
          <w:rFonts w:ascii="Courier New" w:hAnsi="Courier New" w:cs="Courier New"/>
        </w:rPr>
      </w:pPr>
    </w:p>
    <w:p w14:paraId="03105177" w14:textId="77777777" w:rsidR="00A26B43" w:rsidRDefault="00A26B43" w:rsidP="00A26B43">
      <w:pPr>
        <w:contextualSpacing/>
        <w:rPr>
          <w:rFonts w:ascii="Courier New" w:hAnsi="Courier New" w:cs="Courier New"/>
        </w:rPr>
      </w:pPr>
      <w:r>
        <w:rPr>
          <w:rFonts w:ascii="Courier New" w:hAnsi="Courier New" w:cs="Courier New"/>
        </w:rPr>
        <w:t>OUTPUT listOfBridgeNames</w:t>
      </w:r>
    </w:p>
    <w:p w14:paraId="2411EB71" w14:textId="77777777" w:rsidR="00A26B43" w:rsidRDefault="00A26B43" w:rsidP="00A26B43">
      <w:pPr>
        <w:contextualSpacing/>
        <w:rPr>
          <w:rFonts w:ascii="Courier New" w:hAnsi="Courier New" w:cs="Courier New"/>
        </w:rPr>
      </w:pPr>
    </w:p>
    <w:p w14:paraId="5E822425" w14:textId="77777777" w:rsidR="00A26B43" w:rsidRDefault="00A26B43" w:rsidP="00A26B43">
      <w:pPr>
        <w:contextualSpacing/>
        <w:rPr>
          <w:rFonts w:ascii="Courier New" w:hAnsi="Courier New" w:cs="Courier New"/>
        </w:rPr>
      </w:pPr>
      <w:r>
        <w:rPr>
          <w:rFonts w:ascii="Courier New" w:hAnsi="Courier New" w:cs="Courier New"/>
        </w:rPr>
        <w:t>RETURN [listOfBridgeID,listOfBridgeNames,listOfBridgeDates,buttonsOnScreen,upButton,downButton]</w:t>
      </w:r>
    </w:p>
    <w:p w14:paraId="41B184F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Returns required variables</w:t>
      </w:r>
    </w:p>
    <w:p w14:paraId="5246FCA7"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0857755A" w14:textId="77777777" w:rsidR="00A26B43" w:rsidRDefault="00A26B43" w:rsidP="00A26B43">
      <w:pPr>
        <w:pStyle w:val="Heading4"/>
        <w:contextualSpacing/>
      </w:pPr>
      <w:r>
        <w:lastRenderedPageBreak/>
        <w:t>checkLogin</w:t>
      </w:r>
    </w:p>
    <w:p w14:paraId="1E3DB9A4" w14:textId="77777777" w:rsidR="00A26B43" w:rsidRDefault="00A26B43" w:rsidP="00A26B43">
      <w:pPr>
        <w:contextualSpacing/>
      </w:pPr>
      <w:r>
        <w:t>This function checks whether a user’s login attempt is valid, it returns an error if not.</w:t>
      </w:r>
    </w:p>
    <w:p w14:paraId="4107880B" w14:textId="77777777" w:rsidR="00A26B43" w:rsidRDefault="00A26B43" w:rsidP="00A26B43">
      <w:pPr>
        <w:contextualSpacing/>
        <w:rPr>
          <w:rFonts w:ascii="Courier New" w:hAnsi="Courier New" w:cs="Courier New"/>
        </w:rPr>
      </w:pPr>
      <w:r>
        <w:rPr>
          <w:rFonts w:ascii="Courier New" w:hAnsi="Courier New" w:cs="Courier New"/>
        </w:rPr>
        <w:t>checkList = [" ",";","=","'","""]</w:t>
      </w:r>
    </w:p>
    <w:p w14:paraId="58FAE210"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Initialises a list of disallowed characters</w:t>
      </w:r>
    </w:p>
    <w:p w14:paraId="2BBF7860" w14:textId="77777777" w:rsidR="00A26B43" w:rsidRDefault="00A26B43" w:rsidP="00A26B43">
      <w:pPr>
        <w:contextualSpacing/>
        <w:rPr>
          <w:rFonts w:ascii="Courier New" w:hAnsi="Courier New" w:cs="Courier New"/>
        </w:rPr>
      </w:pPr>
      <w:r>
        <w:rPr>
          <w:rFonts w:ascii="Courier New" w:hAnsi="Courier New" w:cs="Courier New"/>
        </w:rPr>
        <w:t>error = List</w:t>
      </w:r>
    </w:p>
    <w:p w14:paraId="6B79B850" w14:textId="77777777" w:rsidR="00A26B43" w:rsidRDefault="00A26B43" w:rsidP="00A26B43">
      <w:pPr>
        <w:contextualSpacing/>
        <w:rPr>
          <w:rFonts w:ascii="Courier New" w:hAnsi="Courier New" w:cs="Courier New"/>
          <w:color w:val="92D050"/>
        </w:rPr>
      </w:pPr>
      <w:r>
        <w:rPr>
          <w:rFonts w:ascii="Courier New" w:hAnsi="Courier New" w:cs="Courier New"/>
          <w:color w:val="92D050"/>
        </w:rPr>
        <w:t>list of errors</w:t>
      </w:r>
    </w:p>
    <w:p w14:paraId="37A0D32B" w14:textId="77777777" w:rsidR="00A26B43" w:rsidRDefault="00A26B43" w:rsidP="00A26B43">
      <w:pPr>
        <w:contextualSpacing/>
        <w:rPr>
          <w:rFonts w:ascii="Courier New" w:hAnsi="Courier New" w:cs="Courier New"/>
        </w:rPr>
      </w:pPr>
      <w:r>
        <w:rPr>
          <w:rFonts w:ascii="Courier New" w:hAnsi="Courier New" w:cs="Courier New"/>
        </w:rPr>
        <w:t>User_ID = ""</w:t>
      </w:r>
    </w:p>
    <w:p w14:paraId="2FD1E713" w14:textId="77777777" w:rsidR="00A26B43" w:rsidRDefault="00A26B43" w:rsidP="00A26B43">
      <w:pPr>
        <w:contextualSpacing/>
        <w:rPr>
          <w:rFonts w:ascii="Courier New" w:hAnsi="Courier New" w:cs="Courier New"/>
        </w:rPr>
      </w:pPr>
      <w:r>
        <w:rPr>
          <w:rFonts w:ascii="Courier New" w:hAnsi="Courier New" w:cs="Courier New"/>
        </w:rPr>
        <w:t>emptyCount = 0</w:t>
      </w:r>
    </w:p>
    <w:p w14:paraId="229A7E33" w14:textId="77777777" w:rsidR="00A26B43" w:rsidRDefault="00A26B43" w:rsidP="00A26B43">
      <w:pPr>
        <w:contextualSpacing/>
        <w:rPr>
          <w:rFonts w:ascii="Courier New" w:hAnsi="Courier New" w:cs="Courier New"/>
          <w:color w:val="92D050"/>
        </w:rPr>
      </w:pPr>
      <w:r>
        <w:rPr>
          <w:rFonts w:ascii="Courier New" w:hAnsi="Courier New" w:cs="Courier New"/>
          <w:color w:val="92D050"/>
        </w:rPr>
        <w:t>number of empty input boxes</w:t>
      </w:r>
    </w:p>
    <w:p w14:paraId="1BE82A25" w14:textId="77777777" w:rsidR="00A26B43" w:rsidRDefault="00A26B43" w:rsidP="00A26B43">
      <w:pPr>
        <w:contextualSpacing/>
        <w:rPr>
          <w:rFonts w:ascii="Courier New" w:hAnsi="Courier New" w:cs="Courier New"/>
        </w:rPr>
      </w:pPr>
      <w:r>
        <w:rPr>
          <w:rFonts w:ascii="Courier New" w:hAnsi="Courier New" w:cs="Courier New"/>
        </w:rPr>
        <w:t>invalidCharCount = 0</w:t>
      </w:r>
    </w:p>
    <w:p w14:paraId="34A5891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numbe of boxes containing invalid characters</w:t>
      </w:r>
    </w:p>
    <w:p w14:paraId="4D88DAF2" w14:textId="77777777" w:rsidR="00A26B43" w:rsidRDefault="00A26B43" w:rsidP="00A26B43">
      <w:pPr>
        <w:contextualSpacing/>
        <w:rPr>
          <w:rFonts w:ascii="Courier New" w:hAnsi="Courier New" w:cs="Courier New"/>
        </w:rPr>
      </w:pPr>
    </w:p>
    <w:p w14:paraId="16445A78" w14:textId="77777777" w:rsidR="00A26B43" w:rsidRDefault="00A26B43" w:rsidP="00A26B43">
      <w:pPr>
        <w:contextualSpacing/>
        <w:rPr>
          <w:rFonts w:ascii="Courier New" w:hAnsi="Courier New" w:cs="Courier New"/>
        </w:rPr>
      </w:pPr>
      <w:r>
        <w:rPr>
          <w:rFonts w:ascii="Courier New" w:hAnsi="Courier New" w:cs="Courier New"/>
        </w:rPr>
        <w:t>FOR box = KEY in inputboxes</w:t>
      </w:r>
    </w:p>
    <w:p w14:paraId="574F7E4A" w14:textId="77777777" w:rsidR="00A26B43" w:rsidRDefault="00A26B43" w:rsidP="00A26B43">
      <w:pPr>
        <w:contextualSpacing/>
        <w:rPr>
          <w:rFonts w:ascii="Courier New" w:hAnsi="Courier New" w:cs="Courier New"/>
        </w:rPr>
      </w:pPr>
      <w:r>
        <w:rPr>
          <w:rFonts w:ascii="Courier New" w:hAnsi="Courier New" w:cs="Courier New"/>
        </w:rPr>
        <w:tab/>
        <w:t>IF box = "Lusername" or box = "Lpassword" THEN</w:t>
      </w:r>
    </w:p>
    <w:p w14:paraId="1FACCEC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char = 0 TO LENGTH(checkList)</w:t>
      </w:r>
    </w:p>
    <w:p w14:paraId="43855F5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inputBoxes[box].getCap() = "" THEN</w:t>
      </w:r>
    </w:p>
    <w:p w14:paraId="6EA8600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emptyCount = emptyCount + 1</w:t>
      </w:r>
    </w:p>
    <w:p w14:paraId="4C78E64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checkList[char] IN inputBoxes[box].getCap() THEN</w:t>
      </w:r>
    </w:p>
    <w:p w14:paraId="5527F84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invalidCharCount = invalidCharCount + 1</w:t>
      </w:r>
    </w:p>
    <w:p w14:paraId="796BBF1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358F8BC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Checks if any required input boxes are empty or contain invalid characters</w:t>
      </w:r>
    </w:p>
    <w:p w14:paraId="5EF2662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1446A31E" w14:textId="77777777" w:rsidR="00A26B43" w:rsidRDefault="00A26B43" w:rsidP="00A26B43">
      <w:pPr>
        <w:contextualSpacing/>
        <w:rPr>
          <w:rFonts w:ascii="Courier New" w:hAnsi="Courier New" w:cs="Courier New"/>
        </w:rPr>
      </w:pPr>
      <w:r>
        <w:rPr>
          <w:rFonts w:ascii="Courier New" w:hAnsi="Courier New" w:cs="Courier New"/>
        </w:rPr>
        <w:tab/>
        <w:t>END IF</w:t>
      </w:r>
    </w:p>
    <w:p w14:paraId="74EC7669" w14:textId="77777777" w:rsidR="00A26B43" w:rsidRDefault="00A26B43" w:rsidP="00A26B43">
      <w:pPr>
        <w:contextualSpacing/>
        <w:rPr>
          <w:rFonts w:ascii="Courier New" w:hAnsi="Courier New" w:cs="Courier New"/>
        </w:rPr>
      </w:pPr>
      <w:r>
        <w:rPr>
          <w:rFonts w:ascii="Courier New" w:hAnsi="Courier New" w:cs="Courier New"/>
        </w:rPr>
        <w:t>NEXT</w:t>
      </w:r>
    </w:p>
    <w:p w14:paraId="2E87830C" w14:textId="77777777" w:rsidR="00A26B43" w:rsidRDefault="00A26B43" w:rsidP="00A26B43">
      <w:pPr>
        <w:contextualSpacing/>
        <w:rPr>
          <w:rFonts w:ascii="Courier New" w:hAnsi="Courier New" w:cs="Courier New"/>
        </w:rPr>
      </w:pPr>
    </w:p>
    <w:p w14:paraId="1FBB223A" w14:textId="77777777" w:rsidR="00A26B43" w:rsidRDefault="00A26B43" w:rsidP="00A26B43">
      <w:pPr>
        <w:contextualSpacing/>
        <w:rPr>
          <w:rFonts w:ascii="Courier New" w:hAnsi="Courier New" w:cs="Courier New"/>
        </w:rPr>
      </w:pPr>
      <w:r>
        <w:rPr>
          <w:rFonts w:ascii="Courier New" w:hAnsi="Courier New" w:cs="Courier New"/>
        </w:rPr>
        <w:t>IF emptyCount &gt; 0 THEN</w:t>
      </w:r>
    </w:p>
    <w:p w14:paraId="691CCDC1" w14:textId="77777777" w:rsidR="00A26B43" w:rsidRDefault="00A26B43" w:rsidP="00A26B43">
      <w:pPr>
        <w:contextualSpacing/>
        <w:rPr>
          <w:rFonts w:ascii="Courier New" w:hAnsi="Courier New" w:cs="Courier New"/>
          <w:color w:val="92D050"/>
        </w:rPr>
      </w:pPr>
      <w:r>
        <w:rPr>
          <w:rFonts w:ascii="Courier New" w:hAnsi="Courier New" w:cs="Courier New"/>
        </w:rPr>
        <w:tab/>
        <w:t>error.APPEND("All fields must be entered")</w:t>
      </w:r>
    </w:p>
    <w:p w14:paraId="110E584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field is empty error is added to list</w:t>
      </w:r>
    </w:p>
    <w:p w14:paraId="6E5D7C99" w14:textId="77777777" w:rsidR="00A26B43" w:rsidRDefault="00A26B43" w:rsidP="00A26B43">
      <w:pPr>
        <w:contextualSpacing/>
        <w:rPr>
          <w:rFonts w:ascii="Courier New" w:hAnsi="Courier New" w:cs="Courier New"/>
        </w:rPr>
      </w:pPr>
      <w:r>
        <w:rPr>
          <w:rFonts w:ascii="Courier New" w:hAnsi="Courier New" w:cs="Courier New"/>
        </w:rPr>
        <w:t>END IF</w:t>
      </w:r>
    </w:p>
    <w:p w14:paraId="1381ED80" w14:textId="77777777" w:rsidR="00A26B43" w:rsidRDefault="00A26B43" w:rsidP="00A26B43">
      <w:pPr>
        <w:contextualSpacing/>
        <w:rPr>
          <w:rFonts w:ascii="Courier New" w:hAnsi="Courier New" w:cs="Courier New"/>
        </w:rPr>
      </w:pPr>
      <w:r>
        <w:rPr>
          <w:rFonts w:ascii="Courier New" w:hAnsi="Courier New" w:cs="Courier New"/>
        </w:rPr>
        <w:t>IF invalidCharCount &gt; 0 THEN</w:t>
      </w:r>
    </w:p>
    <w:p w14:paraId="7A80FAF9" w14:textId="77777777" w:rsidR="00A26B43" w:rsidRDefault="00A26B43" w:rsidP="00A26B43">
      <w:pPr>
        <w:contextualSpacing/>
        <w:rPr>
          <w:rFonts w:ascii="Courier New" w:hAnsi="Courier New" w:cs="Courier New"/>
        </w:rPr>
      </w:pPr>
      <w:r>
        <w:rPr>
          <w:rFonts w:ascii="Courier New" w:hAnsi="Courier New" w:cs="Courier New"/>
        </w:rPr>
        <w:tab/>
        <w:t>error.APPEND("incorrect details")</w:t>
      </w:r>
    </w:p>
    <w:p w14:paraId="41291A7E"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field contains invalid character error is added to list</w:t>
      </w:r>
    </w:p>
    <w:p w14:paraId="60EA2D50" w14:textId="77777777" w:rsidR="00A26B43" w:rsidRDefault="00A26B43" w:rsidP="00A26B43">
      <w:pPr>
        <w:contextualSpacing/>
        <w:rPr>
          <w:rFonts w:ascii="Courier New" w:hAnsi="Courier New" w:cs="Courier New"/>
        </w:rPr>
      </w:pPr>
      <w:r>
        <w:rPr>
          <w:rFonts w:ascii="Courier New" w:hAnsi="Courier New" w:cs="Courier New"/>
        </w:rPr>
        <w:t>END IF</w:t>
      </w:r>
    </w:p>
    <w:p w14:paraId="12D9323A" w14:textId="77777777" w:rsidR="00A26B43" w:rsidRDefault="00A26B43" w:rsidP="00A26B43">
      <w:pPr>
        <w:contextualSpacing/>
        <w:rPr>
          <w:rFonts w:ascii="Courier New" w:hAnsi="Courier New" w:cs="Courier New"/>
        </w:rPr>
      </w:pPr>
    </w:p>
    <w:p w14:paraId="31689E95" w14:textId="77777777" w:rsidR="00A26B43" w:rsidRDefault="00A26B43" w:rsidP="00A26B43">
      <w:pPr>
        <w:contextualSpacing/>
        <w:rPr>
          <w:rFonts w:ascii="Courier New" w:hAnsi="Courier New" w:cs="Courier New"/>
        </w:rPr>
      </w:pPr>
      <w:r>
        <w:rPr>
          <w:rFonts w:ascii="Courier New" w:hAnsi="Courier New" w:cs="Courier New"/>
        </w:rPr>
        <w:t>IF LENGTH(error) = 0 THEN</w:t>
      </w:r>
    </w:p>
    <w:p w14:paraId="159886DC" w14:textId="77777777" w:rsidR="00A26B43" w:rsidRDefault="00A26B43" w:rsidP="00A26B43">
      <w:pPr>
        <w:contextualSpacing/>
        <w:rPr>
          <w:rFonts w:ascii="Courier New" w:hAnsi="Courier New" w:cs="Courier New"/>
        </w:rPr>
      </w:pPr>
      <w:r>
        <w:rPr>
          <w:rFonts w:ascii="Courier New" w:hAnsi="Courier New" w:cs="Courier New"/>
        </w:rPr>
        <w:tab/>
        <w:t>username = inputboxes['Lusername'].getCap()</w:t>
      </w:r>
    </w:p>
    <w:p w14:paraId="177A5967" w14:textId="77777777" w:rsidR="00A26B43" w:rsidRDefault="00A26B43" w:rsidP="00A26B43">
      <w:pPr>
        <w:contextualSpacing/>
        <w:rPr>
          <w:rFonts w:ascii="Courier New" w:hAnsi="Courier New" w:cs="Courier New"/>
        </w:rPr>
      </w:pPr>
      <w:r>
        <w:rPr>
          <w:rFonts w:ascii="Courier New" w:hAnsi="Courier New" w:cs="Courier New"/>
        </w:rPr>
        <w:tab/>
        <w:t>password = inputboxes['Lpassword'].getCap()</w:t>
      </w:r>
    </w:p>
    <w:p w14:paraId="4BC46FBA" w14:textId="77777777" w:rsidR="00A26B43" w:rsidRDefault="00A26B43" w:rsidP="00A26B43">
      <w:pPr>
        <w:contextualSpacing/>
        <w:rPr>
          <w:rFonts w:ascii="Courier New" w:hAnsi="Courier New" w:cs="Courier New"/>
        </w:rPr>
      </w:pPr>
    </w:p>
    <w:p w14:paraId="49FF0BF6" w14:textId="77777777" w:rsidR="00A26B43" w:rsidRDefault="00A26B43" w:rsidP="00A26B43">
      <w:pPr>
        <w:contextualSpacing/>
        <w:rPr>
          <w:rFonts w:ascii="Courier New" w:hAnsi="Courier New" w:cs="Courier New"/>
        </w:rPr>
      </w:pPr>
      <w:r>
        <w:rPr>
          <w:rFonts w:ascii="Courier New" w:hAnsi="Courier New" w:cs="Courier New"/>
        </w:rPr>
        <w:tab/>
        <w:t>connect = COMPARE WITH DATABASE</w:t>
      </w:r>
    </w:p>
    <w:p w14:paraId="587AAA9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are no errors the inputted data is compared to the database</w:t>
      </w:r>
    </w:p>
    <w:p w14:paraId="74EF54F8" w14:textId="77777777" w:rsidR="00A26B43" w:rsidRDefault="00A26B43" w:rsidP="00A26B43">
      <w:pPr>
        <w:contextualSpacing/>
        <w:rPr>
          <w:rFonts w:ascii="Courier New" w:hAnsi="Courier New" w:cs="Courier New"/>
        </w:rPr>
      </w:pPr>
    </w:p>
    <w:p w14:paraId="1C9BA070" w14:textId="77777777" w:rsidR="00A26B43" w:rsidRDefault="00A26B43" w:rsidP="00A26B43">
      <w:pPr>
        <w:contextualSpacing/>
        <w:rPr>
          <w:rFonts w:ascii="Courier New" w:hAnsi="Courier New" w:cs="Courier New"/>
        </w:rPr>
      </w:pPr>
      <w:r>
        <w:rPr>
          <w:rFonts w:ascii="Courier New" w:hAnsi="Courier New" w:cs="Courier New"/>
        </w:rPr>
        <w:tab/>
        <w:t>IF connect = "Not" THEN</w:t>
      </w:r>
    </w:p>
    <w:p w14:paraId="1966A35C" w14:textId="77777777" w:rsidR="00A26B43" w:rsidRDefault="00A26B43" w:rsidP="00A26B43">
      <w:pPr>
        <w:contextualSpacing/>
        <w:rPr>
          <w:rFonts w:ascii="Courier New" w:hAnsi="Courier New" w:cs="Courier New"/>
        </w:rPr>
      </w:pPr>
      <w:r>
        <w:rPr>
          <w:rFonts w:ascii="Courier New" w:hAnsi="Courier New" w:cs="Courier New"/>
        </w:rPr>
        <w:t xml:space="preserve">            error.APPEND("Incorrect details")</w:t>
      </w:r>
    </w:p>
    <w:p w14:paraId="1195BC84"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details do not match database error is added to list</w:t>
      </w:r>
    </w:p>
    <w:p w14:paraId="386DE15B" w14:textId="77777777" w:rsidR="00A26B43" w:rsidRDefault="00A26B43" w:rsidP="00A26B43">
      <w:pPr>
        <w:contextualSpacing/>
        <w:rPr>
          <w:rFonts w:ascii="Courier New" w:hAnsi="Courier New" w:cs="Courier New"/>
        </w:rPr>
      </w:pPr>
      <w:r>
        <w:rPr>
          <w:rFonts w:ascii="Courier New" w:hAnsi="Courier New" w:cs="Courier New"/>
        </w:rPr>
        <w:t xml:space="preserve">        ELSE IF connect = "Error" THEN</w:t>
      </w:r>
    </w:p>
    <w:p w14:paraId="6A6B2BE2" w14:textId="77777777" w:rsidR="00A26B43" w:rsidRDefault="00A26B43" w:rsidP="00A26B43">
      <w:pPr>
        <w:contextualSpacing/>
        <w:rPr>
          <w:rFonts w:ascii="Courier New" w:hAnsi="Courier New" w:cs="Courier New"/>
        </w:rPr>
      </w:pPr>
      <w:r>
        <w:rPr>
          <w:rFonts w:ascii="Courier New" w:hAnsi="Courier New" w:cs="Courier New"/>
        </w:rPr>
        <w:t xml:space="preserve">            error.APPEND("Error connecting to database")</w:t>
      </w:r>
    </w:p>
    <w:p w14:paraId="2C7F766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an error retrieving data then error is added to list</w:t>
      </w:r>
    </w:p>
    <w:p w14:paraId="30EE76E8" w14:textId="77777777" w:rsidR="00A26B43" w:rsidRDefault="00A26B43" w:rsidP="00A26B43">
      <w:pPr>
        <w:contextualSpacing/>
        <w:rPr>
          <w:rFonts w:ascii="Courier New" w:hAnsi="Courier New" w:cs="Courier New"/>
        </w:rPr>
      </w:pPr>
      <w:r>
        <w:rPr>
          <w:rFonts w:ascii="Courier New" w:hAnsi="Courier New" w:cs="Courier New"/>
        </w:rPr>
        <w:t xml:space="preserve">        ELSE</w:t>
      </w:r>
    </w:p>
    <w:p w14:paraId="4754772D" w14:textId="77777777" w:rsidR="00A26B43" w:rsidRDefault="00A26B43" w:rsidP="00A26B43">
      <w:pPr>
        <w:contextualSpacing/>
        <w:rPr>
          <w:rFonts w:ascii="Courier New" w:hAnsi="Courier New" w:cs="Courier New"/>
        </w:rPr>
      </w:pPr>
      <w:r>
        <w:rPr>
          <w:rFonts w:ascii="Courier New" w:hAnsi="Courier New" w:cs="Courier New"/>
        </w:rPr>
        <w:t xml:space="preserve">            User_ID = GET USER ID FROM DATABASE</w:t>
      </w:r>
    </w:p>
    <w:p w14:paraId="0E6CCB79" w14:textId="77777777" w:rsidR="00A26B43" w:rsidRDefault="00A26B43" w:rsidP="00A26B43">
      <w:pPr>
        <w:contextualSpacing/>
        <w:rPr>
          <w:rFonts w:ascii="Courier New" w:hAnsi="Courier New" w:cs="Courier New"/>
          <w:color w:val="92D050"/>
        </w:rPr>
      </w:pPr>
      <w:r>
        <w:rPr>
          <w:rFonts w:ascii="Courier New" w:hAnsi="Courier New" w:cs="Courier New"/>
          <w:color w:val="92D050"/>
        </w:rPr>
        <w:lastRenderedPageBreak/>
        <w:t>If there are no errors the user’s ID is retrieved from the database</w:t>
      </w:r>
    </w:p>
    <w:p w14:paraId="7EC6976D" w14:textId="77777777" w:rsidR="00A26B43" w:rsidRDefault="00A26B43" w:rsidP="00A26B43">
      <w:pPr>
        <w:contextualSpacing/>
        <w:rPr>
          <w:rFonts w:ascii="Courier New" w:hAnsi="Courier New" w:cs="Courier New"/>
        </w:rPr>
      </w:pPr>
    </w:p>
    <w:p w14:paraId="23AC32D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IF User_ID = "" THEN</w:t>
      </w:r>
    </w:p>
    <w:p w14:paraId="202696CE"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error.APPEND("Error connecting to the database")</w:t>
      </w:r>
    </w:p>
    <w:p w14:paraId="037421A0"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an error occurs whilst connecting tot eh database error is added to the list</w:t>
      </w:r>
    </w:p>
    <w:p w14:paraId="193AA0D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7939F86D" w14:textId="77777777" w:rsidR="00A26B43" w:rsidRDefault="00A26B43" w:rsidP="00A26B43">
      <w:pPr>
        <w:contextualSpacing/>
        <w:rPr>
          <w:rFonts w:ascii="Courier New" w:hAnsi="Courier New" w:cs="Courier New"/>
        </w:rPr>
      </w:pPr>
      <w:r>
        <w:rPr>
          <w:rFonts w:ascii="Courier New" w:hAnsi="Courier New" w:cs="Courier New"/>
        </w:rPr>
        <w:tab/>
        <w:t>END IF</w:t>
      </w:r>
    </w:p>
    <w:p w14:paraId="3FFC6C01" w14:textId="77777777" w:rsidR="00A26B43" w:rsidRDefault="00A26B43" w:rsidP="00A26B43">
      <w:pPr>
        <w:contextualSpacing/>
        <w:rPr>
          <w:rFonts w:ascii="Courier New" w:hAnsi="Courier New" w:cs="Courier New"/>
        </w:rPr>
      </w:pPr>
      <w:r>
        <w:rPr>
          <w:rFonts w:ascii="Courier New" w:hAnsi="Courier New" w:cs="Courier New"/>
        </w:rPr>
        <w:t>END IF</w:t>
      </w:r>
    </w:p>
    <w:p w14:paraId="51C82653" w14:textId="77777777" w:rsidR="00A26B43" w:rsidRDefault="00A26B43" w:rsidP="00A26B43">
      <w:pPr>
        <w:contextualSpacing/>
        <w:rPr>
          <w:rFonts w:ascii="Courier New" w:hAnsi="Courier New" w:cs="Courier New"/>
        </w:rPr>
      </w:pPr>
    </w:p>
    <w:p w14:paraId="06730E54" w14:textId="77777777" w:rsidR="00A26B43" w:rsidRDefault="00A26B43" w:rsidP="00A26B43">
      <w:pPr>
        <w:contextualSpacing/>
        <w:rPr>
          <w:rFonts w:ascii="Courier New" w:hAnsi="Courier New" w:cs="Courier New"/>
        </w:rPr>
      </w:pPr>
      <w:r>
        <w:rPr>
          <w:rFonts w:ascii="Courier New" w:hAnsi="Courier New" w:cs="Courier New"/>
        </w:rPr>
        <w:t>RETURN error,User_ID</w:t>
      </w:r>
    </w:p>
    <w:p w14:paraId="06F96DA2"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29EF8D69" w14:textId="77777777" w:rsidR="00A26B43" w:rsidRDefault="00A26B43" w:rsidP="00A26B43">
      <w:pPr>
        <w:pStyle w:val="Heading4"/>
        <w:contextualSpacing/>
      </w:pPr>
      <w:r>
        <w:lastRenderedPageBreak/>
        <w:t>checkRegister</w:t>
      </w:r>
    </w:p>
    <w:p w14:paraId="6610B967" w14:textId="77777777" w:rsidR="00A26B43" w:rsidRDefault="00A26B43" w:rsidP="00A26B43">
      <w:pPr>
        <w:contextualSpacing/>
      </w:pPr>
      <w:r>
        <w:t>similar to checkLogin however there are a few more checks required and the user login is created f input are valid and not duplcates.</w:t>
      </w:r>
    </w:p>
    <w:p w14:paraId="2AA59077" w14:textId="77777777" w:rsidR="00A26B43" w:rsidRDefault="00A26B43" w:rsidP="00A26B43">
      <w:pPr>
        <w:contextualSpacing/>
        <w:rPr>
          <w:rFonts w:ascii="Courier New" w:hAnsi="Courier New" w:cs="Courier New"/>
        </w:rPr>
      </w:pPr>
      <w:r>
        <w:rPr>
          <w:rFonts w:ascii="Courier New" w:hAnsi="Courier New" w:cs="Courier New"/>
        </w:rPr>
        <w:t>checkList = [" ", ";", "=", "'", '"']</w:t>
      </w:r>
    </w:p>
    <w:p w14:paraId="2CA3FC39" w14:textId="77777777" w:rsidR="00A26B43" w:rsidRDefault="00A26B43" w:rsidP="00A26B43">
      <w:pPr>
        <w:contextualSpacing/>
        <w:rPr>
          <w:rFonts w:ascii="Courier New" w:hAnsi="Courier New" w:cs="Courier New"/>
        </w:rPr>
      </w:pPr>
      <w:r>
        <w:rPr>
          <w:rFonts w:ascii="Courier New" w:hAnsi="Courier New" w:cs="Courier New"/>
        </w:rPr>
        <w:t>error = List</w:t>
      </w:r>
    </w:p>
    <w:p w14:paraId="2A0FEC20" w14:textId="77777777" w:rsidR="00A26B43" w:rsidRDefault="00A26B43" w:rsidP="00A26B43">
      <w:pPr>
        <w:contextualSpacing/>
        <w:rPr>
          <w:rFonts w:ascii="Courier New" w:hAnsi="Courier New" w:cs="Courier New"/>
        </w:rPr>
      </w:pPr>
      <w:r>
        <w:rPr>
          <w:rFonts w:ascii="Courier New" w:hAnsi="Courier New" w:cs="Courier New"/>
        </w:rPr>
        <w:t>emptyCount = 0</w:t>
      </w:r>
    </w:p>
    <w:p w14:paraId="3FE26429" w14:textId="77777777" w:rsidR="00A26B43" w:rsidRDefault="00A26B43" w:rsidP="00A26B43">
      <w:pPr>
        <w:contextualSpacing/>
        <w:rPr>
          <w:rFonts w:ascii="Courier New" w:hAnsi="Courier New" w:cs="Courier New"/>
        </w:rPr>
      </w:pPr>
      <w:r>
        <w:rPr>
          <w:rFonts w:ascii="Courier New" w:hAnsi="Courier New" w:cs="Courier New"/>
        </w:rPr>
        <w:t>FOR box = KEY IN inputboxes</w:t>
      </w:r>
    </w:p>
    <w:p w14:paraId="6B295F3F" w14:textId="77777777" w:rsidR="00A26B43" w:rsidRDefault="00A26B43" w:rsidP="00A26B43">
      <w:pPr>
        <w:contextualSpacing/>
        <w:rPr>
          <w:rFonts w:ascii="Courier New" w:hAnsi="Courier New" w:cs="Courier New"/>
        </w:rPr>
      </w:pPr>
      <w:r>
        <w:rPr>
          <w:rFonts w:ascii="Courier New" w:hAnsi="Courier New" w:cs="Courier New"/>
        </w:rPr>
        <w:tab/>
        <w:t>IF (box &lt;&gt; "Lusername") AND (box &lt;&gt; "Lpassword")</w:t>
      </w:r>
    </w:p>
    <w:p w14:paraId="2D37D25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char = 0 TO LENGTH(checkList)</w:t>
      </w:r>
    </w:p>
    <w:p w14:paraId="518E624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IF (inputboxes[box].getCap() = "") OR (checkList[char] IN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inputboxes[box].getCap()) THEN</w:t>
      </w:r>
    </w:p>
    <w:p w14:paraId="5E5DEB0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emptyCount = emptyCount + 1</w:t>
      </w:r>
    </w:p>
    <w:p w14:paraId="540D66B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212992A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52EB0DC4" w14:textId="77777777" w:rsidR="00A26B43" w:rsidRDefault="00A26B43" w:rsidP="00A26B43">
      <w:pPr>
        <w:contextualSpacing/>
        <w:rPr>
          <w:rFonts w:ascii="Courier New" w:hAnsi="Courier New" w:cs="Courier New"/>
        </w:rPr>
      </w:pPr>
      <w:r>
        <w:rPr>
          <w:rFonts w:ascii="Courier New" w:hAnsi="Courier New" w:cs="Courier New"/>
        </w:rPr>
        <w:tab/>
        <w:t>END IF</w:t>
      </w:r>
    </w:p>
    <w:p w14:paraId="1E7C0BE5" w14:textId="77777777" w:rsidR="00A26B43" w:rsidRDefault="00A26B43" w:rsidP="00A26B43">
      <w:pPr>
        <w:contextualSpacing/>
        <w:rPr>
          <w:rFonts w:ascii="Courier New" w:hAnsi="Courier New" w:cs="Courier New"/>
        </w:rPr>
      </w:pPr>
      <w:r>
        <w:rPr>
          <w:rFonts w:ascii="Courier New" w:hAnsi="Courier New" w:cs="Courier New"/>
        </w:rPr>
        <w:t>NEXT</w:t>
      </w:r>
    </w:p>
    <w:p w14:paraId="17E1150E" w14:textId="77777777" w:rsidR="00A26B43" w:rsidRDefault="00A26B43" w:rsidP="00A26B43">
      <w:pPr>
        <w:contextualSpacing/>
        <w:rPr>
          <w:rFonts w:ascii="Courier New" w:hAnsi="Courier New" w:cs="Courier New"/>
        </w:rPr>
      </w:pPr>
    </w:p>
    <w:p w14:paraId="30F16ACA" w14:textId="77777777" w:rsidR="00A26B43" w:rsidRDefault="00A26B43" w:rsidP="00A26B43">
      <w:pPr>
        <w:contextualSpacing/>
        <w:rPr>
          <w:rFonts w:ascii="Courier New" w:hAnsi="Courier New" w:cs="Courier New"/>
        </w:rPr>
      </w:pPr>
      <w:r>
        <w:rPr>
          <w:rFonts w:ascii="Courier New" w:hAnsi="Courier New" w:cs="Courier New"/>
        </w:rPr>
        <w:t>IF emptyCount &gt; 0 THEN</w:t>
      </w:r>
    </w:p>
    <w:p w14:paraId="389AA3C5" w14:textId="77777777" w:rsidR="00A26B43" w:rsidRDefault="00A26B43" w:rsidP="00A26B43">
      <w:pPr>
        <w:contextualSpacing/>
        <w:rPr>
          <w:rFonts w:ascii="Courier New" w:hAnsi="Courier New" w:cs="Courier New"/>
        </w:rPr>
      </w:pPr>
      <w:r>
        <w:rPr>
          <w:rFonts w:ascii="Courier New" w:hAnsi="Courier New" w:cs="Courier New"/>
        </w:rPr>
        <w:tab/>
        <w:t>error.APPEND("All fields must be entered and cannot contain ;, =, ' or "")</w:t>
      </w:r>
    </w:p>
    <w:p w14:paraId="1F8994FC" w14:textId="77777777" w:rsidR="00A26B43" w:rsidRDefault="00A26B43" w:rsidP="00A26B43">
      <w:pPr>
        <w:contextualSpacing/>
        <w:rPr>
          <w:rFonts w:ascii="Courier New" w:hAnsi="Courier New" w:cs="Courier New"/>
        </w:rPr>
      </w:pPr>
      <w:r>
        <w:rPr>
          <w:rFonts w:ascii="Courier New" w:hAnsi="Courier New" w:cs="Courier New"/>
        </w:rPr>
        <w:t>END IF</w:t>
      </w:r>
    </w:p>
    <w:p w14:paraId="7C2547E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Same as checkLogin, if any fields are null or contain invalid characters an error is added to list</w:t>
      </w:r>
    </w:p>
    <w:p w14:paraId="3D44909C" w14:textId="77777777" w:rsidR="00A26B43" w:rsidRDefault="00A26B43" w:rsidP="00A26B43">
      <w:pPr>
        <w:contextualSpacing/>
        <w:rPr>
          <w:rFonts w:ascii="Courier New" w:hAnsi="Courier New" w:cs="Courier New"/>
        </w:rPr>
      </w:pPr>
      <w:r>
        <w:rPr>
          <w:rFonts w:ascii="Courier New" w:hAnsi="Courier New" w:cs="Courier New"/>
        </w:rPr>
        <w:t>IF (NOT("@" IN inputboxes['email'].getCap())) AND (inputboxes['email'].getCap() &lt;&gt; "") THEN</w:t>
      </w:r>
    </w:p>
    <w:p w14:paraId="0A6C77EF" w14:textId="77777777" w:rsidR="00A26B43" w:rsidRDefault="00A26B43" w:rsidP="00A26B43">
      <w:pPr>
        <w:contextualSpacing/>
        <w:rPr>
          <w:rFonts w:ascii="Courier New" w:hAnsi="Courier New" w:cs="Courier New"/>
        </w:rPr>
      </w:pPr>
      <w:r>
        <w:rPr>
          <w:rFonts w:ascii="Courier New" w:hAnsi="Courier New" w:cs="Courier New"/>
        </w:rPr>
        <w:t xml:space="preserve">        error.APPEND("Please enter a valid email")</w:t>
      </w:r>
    </w:p>
    <w:p w14:paraId="7E41B555" w14:textId="77777777" w:rsidR="00A26B43" w:rsidRDefault="00A26B43" w:rsidP="00A26B43">
      <w:pPr>
        <w:contextualSpacing/>
        <w:rPr>
          <w:rFonts w:ascii="Courier New" w:hAnsi="Courier New" w:cs="Courier New"/>
        </w:rPr>
      </w:pPr>
      <w:r>
        <w:rPr>
          <w:rFonts w:ascii="Courier New" w:hAnsi="Courier New" w:cs="Courier New"/>
        </w:rPr>
        <w:t>END IF</w:t>
      </w:r>
    </w:p>
    <w:p w14:paraId="39D66FD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A simple check to see if the email I valid, if the field does not contain “@” then an error is added to list</w:t>
      </w:r>
    </w:p>
    <w:p w14:paraId="728D95F2" w14:textId="77777777" w:rsidR="00A26B43" w:rsidRDefault="00A26B43" w:rsidP="00A26B43">
      <w:pPr>
        <w:contextualSpacing/>
        <w:rPr>
          <w:rFonts w:ascii="Courier New" w:hAnsi="Courier New" w:cs="Courier New"/>
        </w:rPr>
      </w:pPr>
      <w:r>
        <w:rPr>
          <w:rFonts w:ascii="Courier New" w:hAnsi="Courier New" w:cs="Courier New"/>
        </w:rPr>
        <w:t>IF inputboxes['Rpassword'].getCap() &lt;&gt; inputboxes['RpasswordC'].getCap() THEN</w:t>
      </w:r>
    </w:p>
    <w:p w14:paraId="3CBE5502" w14:textId="77777777" w:rsidR="00A26B43" w:rsidRDefault="00A26B43" w:rsidP="00A26B43">
      <w:pPr>
        <w:contextualSpacing/>
        <w:rPr>
          <w:rFonts w:ascii="Courier New" w:hAnsi="Courier New" w:cs="Courier New"/>
        </w:rPr>
      </w:pPr>
      <w:r>
        <w:rPr>
          <w:rFonts w:ascii="Courier New" w:hAnsi="Courier New" w:cs="Courier New"/>
        </w:rPr>
        <w:t xml:space="preserve">        error.APPEND("Passwords do not match")</w:t>
      </w:r>
    </w:p>
    <w:p w14:paraId="6CCFFD5F" w14:textId="77777777" w:rsidR="00A26B43" w:rsidRDefault="00A26B43" w:rsidP="00A26B43">
      <w:pPr>
        <w:contextualSpacing/>
        <w:rPr>
          <w:rFonts w:ascii="Courier New" w:hAnsi="Courier New" w:cs="Courier New"/>
        </w:rPr>
      </w:pPr>
      <w:r>
        <w:rPr>
          <w:rFonts w:ascii="Courier New" w:hAnsi="Courier New" w:cs="Courier New"/>
        </w:rPr>
        <w:t>END IF</w:t>
      </w:r>
    </w:p>
    <w:p w14:paraId="023828F1" w14:textId="77777777" w:rsidR="00A26B43" w:rsidRDefault="00A26B43" w:rsidP="00A26B43">
      <w:pPr>
        <w:contextualSpacing/>
        <w:rPr>
          <w:rFonts w:ascii="Courier New" w:hAnsi="Courier New" w:cs="Courier New"/>
          <w:color w:val="92D050"/>
        </w:rPr>
      </w:pPr>
      <w:r>
        <w:rPr>
          <w:rFonts w:ascii="Courier New" w:hAnsi="Courier New" w:cs="Courier New"/>
          <w:color w:val="92D050"/>
        </w:rPr>
        <w:t>User is required to enter password twice, if they do not match it is not a valid input and an error is added to list</w:t>
      </w:r>
    </w:p>
    <w:p w14:paraId="3F8749BE" w14:textId="77777777" w:rsidR="00A26B43" w:rsidRDefault="00A26B43" w:rsidP="00A26B43">
      <w:pPr>
        <w:contextualSpacing/>
        <w:rPr>
          <w:rFonts w:ascii="Courier New" w:hAnsi="Courier New" w:cs="Courier New"/>
        </w:rPr>
      </w:pPr>
    </w:p>
    <w:p w14:paraId="4424CD9A" w14:textId="77777777" w:rsidR="00A26B43" w:rsidRDefault="00A26B43" w:rsidP="00A26B43">
      <w:pPr>
        <w:contextualSpacing/>
        <w:rPr>
          <w:rFonts w:ascii="Courier New" w:hAnsi="Courier New" w:cs="Courier New"/>
        </w:rPr>
      </w:pPr>
      <w:r>
        <w:rPr>
          <w:rFonts w:ascii="Courier New" w:hAnsi="Courier New" w:cs="Courier New"/>
        </w:rPr>
        <w:t>IF error IS EMPTY THEN</w:t>
      </w:r>
    </w:p>
    <w:p w14:paraId="52F053AD" w14:textId="77777777" w:rsidR="00A26B43" w:rsidRDefault="00A26B43" w:rsidP="00A26B43">
      <w:pPr>
        <w:contextualSpacing/>
        <w:rPr>
          <w:rFonts w:ascii="Courier New" w:hAnsi="Courier New" w:cs="Courier New"/>
        </w:rPr>
      </w:pPr>
      <w:r>
        <w:rPr>
          <w:rFonts w:ascii="Courier New" w:hAnsi="Courier New" w:cs="Courier New"/>
        </w:rPr>
        <w:tab/>
        <w:t>username = inputboxes['Rusername'].getCap()</w:t>
      </w:r>
    </w:p>
    <w:p w14:paraId="68C6FFAB" w14:textId="77777777" w:rsidR="00A26B43" w:rsidRDefault="00A26B43" w:rsidP="00A26B43">
      <w:pPr>
        <w:contextualSpacing/>
        <w:rPr>
          <w:rFonts w:ascii="Courier New" w:hAnsi="Courier New" w:cs="Courier New"/>
        </w:rPr>
      </w:pPr>
      <w:r>
        <w:rPr>
          <w:rFonts w:ascii="Courier New" w:hAnsi="Courier New" w:cs="Courier New"/>
        </w:rPr>
        <w:t xml:space="preserve">        UsernameState = COMPARE USERNAME TO DATABASE</w:t>
      </w:r>
    </w:p>
    <w:p w14:paraId="354B2B92" w14:textId="77777777" w:rsidR="00A26B43" w:rsidRDefault="00A26B43" w:rsidP="00A26B43">
      <w:pPr>
        <w:contextualSpacing/>
        <w:rPr>
          <w:rFonts w:ascii="Courier New" w:hAnsi="Courier New" w:cs="Courier New"/>
        </w:rPr>
      </w:pPr>
      <w:r>
        <w:rPr>
          <w:rFonts w:ascii="Courier New" w:hAnsi="Courier New" w:cs="Courier New"/>
        </w:rPr>
        <w:tab/>
        <w:t>IF UsernameState &lt;&gt; "" THEN</w:t>
      </w:r>
    </w:p>
    <w:p w14:paraId="1FD361D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IF UsernameState = "Taken" THEN</w:t>
      </w:r>
    </w:p>
    <w:p w14:paraId="0B5C90B5"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error.APPEND("Username taken")</w:t>
      </w:r>
    </w:p>
    <w:p w14:paraId="792813F1"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ELSE IF UsernameState = "Error" THEN</w:t>
      </w:r>
    </w:p>
    <w:p w14:paraId="1191FA7E"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error.APPEND("Error connecting to database")</w:t>
      </w:r>
    </w:p>
    <w:p w14:paraId="284363A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3C52DA21" w14:textId="77777777" w:rsidR="00A26B43" w:rsidRDefault="00A26B43" w:rsidP="00A26B43">
      <w:pPr>
        <w:contextualSpacing/>
        <w:rPr>
          <w:rFonts w:ascii="Courier New" w:hAnsi="Courier New" w:cs="Courier New"/>
        </w:rPr>
      </w:pPr>
      <w:r>
        <w:rPr>
          <w:rFonts w:ascii="Courier New" w:hAnsi="Courier New" w:cs="Courier New"/>
        </w:rPr>
        <w:tab/>
        <w:t>END IF</w:t>
      </w:r>
    </w:p>
    <w:p w14:paraId="5187035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Checks if chosen username is already taken, if it is then an error is added to list</w:t>
      </w:r>
    </w:p>
    <w:p w14:paraId="4399361E" w14:textId="77777777" w:rsidR="00A26B43" w:rsidRDefault="00A26B43" w:rsidP="00A26B43">
      <w:pPr>
        <w:contextualSpacing/>
        <w:rPr>
          <w:rFonts w:ascii="Courier New" w:hAnsi="Courier New" w:cs="Courier New"/>
        </w:rPr>
      </w:pPr>
    </w:p>
    <w:p w14:paraId="67BDF83C" w14:textId="77777777" w:rsidR="00A26B43" w:rsidRDefault="00A26B43" w:rsidP="00A26B43">
      <w:pPr>
        <w:contextualSpacing/>
        <w:rPr>
          <w:rFonts w:ascii="Courier New" w:hAnsi="Courier New" w:cs="Courier New"/>
        </w:rPr>
      </w:pPr>
      <w:r>
        <w:rPr>
          <w:rFonts w:ascii="Courier New" w:hAnsi="Courier New" w:cs="Courier New"/>
        </w:rPr>
        <w:t xml:space="preserve">        email = inputboxes['email'].getCap()</w:t>
      </w:r>
    </w:p>
    <w:p w14:paraId="7DE8FFBE" w14:textId="77777777" w:rsidR="00A26B43" w:rsidRDefault="00A26B43" w:rsidP="00A26B43">
      <w:pPr>
        <w:contextualSpacing/>
        <w:rPr>
          <w:rFonts w:ascii="Courier New" w:hAnsi="Courier New" w:cs="Courier New"/>
        </w:rPr>
      </w:pPr>
      <w:r>
        <w:rPr>
          <w:rFonts w:ascii="Courier New" w:hAnsi="Courier New" w:cs="Courier New"/>
        </w:rPr>
        <w:lastRenderedPageBreak/>
        <w:t xml:space="preserve">        EmailState = COMPARE EMAIL TO DATABASE</w:t>
      </w:r>
    </w:p>
    <w:p w14:paraId="6EA81614" w14:textId="77777777" w:rsidR="00A26B43" w:rsidRDefault="00A26B43" w:rsidP="00A26B43">
      <w:pPr>
        <w:contextualSpacing/>
        <w:rPr>
          <w:rFonts w:ascii="Courier New" w:hAnsi="Courier New" w:cs="Courier New"/>
        </w:rPr>
      </w:pPr>
      <w:r>
        <w:rPr>
          <w:rFonts w:ascii="Courier New" w:hAnsi="Courier New" w:cs="Courier New"/>
        </w:rPr>
        <w:t xml:space="preserve">        IF EmailState &lt;&gt; "" THEN</w:t>
      </w:r>
    </w:p>
    <w:p w14:paraId="4163F96C"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IF EmailState = "Taken" THEN</w:t>
      </w:r>
    </w:p>
    <w:p w14:paraId="33647D5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error.APPEND("Email taken")</w:t>
      </w:r>
    </w:p>
    <w:p w14:paraId="3128B1DE"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ELSE IF EmailState = "Error" THEN</w:t>
      </w:r>
    </w:p>
    <w:p w14:paraId="013C6DE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error.APPEND("Error connecting to database")</w:t>
      </w:r>
    </w:p>
    <w:p w14:paraId="065067F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55B07785"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Checks if email is already used by another account, if it is then an error is added to list</w:t>
      </w:r>
    </w:p>
    <w:p w14:paraId="6DE60F06" w14:textId="77777777" w:rsidR="00A26B43" w:rsidRDefault="00A26B43" w:rsidP="00A26B43">
      <w:pPr>
        <w:contextualSpacing/>
        <w:rPr>
          <w:rFonts w:ascii="Courier New" w:hAnsi="Courier New" w:cs="Courier New"/>
        </w:rPr>
      </w:pPr>
      <w:r>
        <w:rPr>
          <w:rFonts w:ascii="Courier New" w:hAnsi="Courier New" w:cs="Courier New"/>
        </w:rPr>
        <w:tab/>
        <w:t>END IF</w:t>
      </w:r>
    </w:p>
    <w:p w14:paraId="2DDB54BD" w14:textId="77777777" w:rsidR="00A26B43" w:rsidRDefault="00A26B43" w:rsidP="00A26B43">
      <w:pPr>
        <w:contextualSpacing/>
        <w:rPr>
          <w:rFonts w:ascii="Courier New" w:hAnsi="Courier New" w:cs="Courier New"/>
        </w:rPr>
      </w:pPr>
      <w:r>
        <w:rPr>
          <w:rFonts w:ascii="Courier New" w:hAnsi="Courier New" w:cs="Courier New"/>
        </w:rPr>
        <w:t>END IF</w:t>
      </w:r>
    </w:p>
    <w:p w14:paraId="524E9E5E" w14:textId="77777777" w:rsidR="00A26B43" w:rsidRDefault="00A26B43" w:rsidP="00A26B43">
      <w:pPr>
        <w:contextualSpacing/>
        <w:rPr>
          <w:rFonts w:ascii="Courier New" w:hAnsi="Courier New" w:cs="Courier New"/>
        </w:rPr>
      </w:pPr>
    </w:p>
    <w:p w14:paraId="2D1E4F78" w14:textId="77777777" w:rsidR="00A26B43" w:rsidRDefault="00A26B43" w:rsidP="00A26B43">
      <w:pPr>
        <w:contextualSpacing/>
        <w:rPr>
          <w:rFonts w:ascii="Courier New" w:hAnsi="Courier New" w:cs="Courier New"/>
        </w:rPr>
      </w:pPr>
      <w:r>
        <w:rPr>
          <w:rFonts w:ascii="Courier New" w:hAnsi="Courier New" w:cs="Courier New"/>
        </w:rPr>
        <w:t>IF LENGTH(error) = 0:</w:t>
      </w:r>
    </w:p>
    <w:p w14:paraId="7EDB87D4" w14:textId="77777777" w:rsidR="00A26B43" w:rsidRDefault="00A26B43" w:rsidP="00A26B43">
      <w:pPr>
        <w:contextualSpacing/>
        <w:rPr>
          <w:rFonts w:ascii="Courier New" w:hAnsi="Courier New" w:cs="Courier New"/>
        </w:rPr>
      </w:pPr>
      <w:r>
        <w:rPr>
          <w:rFonts w:ascii="Courier New" w:hAnsi="Courier New" w:cs="Courier New"/>
        </w:rPr>
        <w:t xml:space="preserve">        first = inputboxes['first'].getCap()</w:t>
      </w:r>
    </w:p>
    <w:p w14:paraId="46F6DD08" w14:textId="77777777" w:rsidR="00A26B43" w:rsidRDefault="00A26B43" w:rsidP="00A26B43">
      <w:pPr>
        <w:contextualSpacing/>
        <w:rPr>
          <w:rFonts w:ascii="Courier New" w:hAnsi="Courier New" w:cs="Courier New"/>
        </w:rPr>
      </w:pPr>
      <w:r>
        <w:rPr>
          <w:rFonts w:ascii="Courier New" w:hAnsi="Courier New" w:cs="Courier New"/>
        </w:rPr>
        <w:t xml:space="preserve">        sec = inputboxes['sec'].getCap()</w:t>
      </w:r>
    </w:p>
    <w:p w14:paraId="078A500E" w14:textId="77777777" w:rsidR="00A26B43" w:rsidRDefault="00A26B43" w:rsidP="00A26B43">
      <w:pPr>
        <w:contextualSpacing/>
        <w:rPr>
          <w:rFonts w:ascii="Courier New" w:hAnsi="Courier New" w:cs="Courier New"/>
        </w:rPr>
      </w:pPr>
      <w:r>
        <w:rPr>
          <w:rFonts w:ascii="Courier New" w:hAnsi="Courier New" w:cs="Courier New"/>
        </w:rPr>
        <w:t xml:space="preserve">        email = inputboxes['email'].getCap()</w:t>
      </w:r>
    </w:p>
    <w:p w14:paraId="602DDBE3" w14:textId="77777777" w:rsidR="00A26B43" w:rsidRDefault="00A26B43" w:rsidP="00A26B43">
      <w:pPr>
        <w:contextualSpacing/>
        <w:rPr>
          <w:rFonts w:ascii="Courier New" w:hAnsi="Courier New" w:cs="Courier New"/>
        </w:rPr>
      </w:pPr>
      <w:r>
        <w:rPr>
          <w:rFonts w:ascii="Courier New" w:hAnsi="Courier New" w:cs="Courier New"/>
        </w:rPr>
        <w:t xml:space="preserve">        username = inputboxes['Rusername'].getCap()</w:t>
      </w:r>
    </w:p>
    <w:p w14:paraId="5A597326" w14:textId="77777777" w:rsidR="00A26B43" w:rsidRDefault="00A26B43" w:rsidP="00A26B43">
      <w:pPr>
        <w:contextualSpacing/>
        <w:rPr>
          <w:rFonts w:ascii="Courier New" w:hAnsi="Courier New" w:cs="Courier New"/>
        </w:rPr>
      </w:pPr>
      <w:r>
        <w:rPr>
          <w:rFonts w:ascii="Courier New" w:hAnsi="Courier New" w:cs="Courier New"/>
        </w:rPr>
        <w:t xml:space="preserve">        password = HASH(inputboxes['Rpassword'].getCap())</w:t>
      </w:r>
    </w:p>
    <w:p w14:paraId="34A350EC" w14:textId="77777777" w:rsidR="00A26B43" w:rsidRDefault="00A26B43" w:rsidP="00A26B43">
      <w:pPr>
        <w:contextualSpacing/>
        <w:rPr>
          <w:rFonts w:ascii="Courier New" w:hAnsi="Courier New" w:cs="Courier New"/>
        </w:rPr>
      </w:pPr>
    </w:p>
    <w:p w14:paraId="78643896" w14:textId="77777777" w:rsidR="00A26B43" w:rsidRDefault="00A26B43" w:rsidP="00A26B43">
      <w:pPr>
        <w:contextualSpacing/>
        <w:rPr>
          <w:rFonts w:ascii="Courier New" w:hAnsi="Courier New" w:cs="Courier New"/>
        </w:rPr>
      </w:pPr>
      <w:r>
        <w:rPr>
          <w:rFonts w:ascii="Courier New" w:hAnsi="Courier New" w:cs="Courier New"/>
        </w:rPr>
        <w:t xml:space="preserve">        connect = UPLOAD DATA TO DATABASE</w:t>
      </w:r>
    </w:p>
    <w:p w14:paraId="37DBBDF1"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are no errors the user details are uploaded to the database, password is hashed</w:t>
      </w:r>
    </w:p>
    <w:p w14:paraId="04128C50" w14:textId="77777777" w:rsidR="00A26B43" w:rsidRDefault="00A26B43" w:rsidP="00A26B43">
      <w:pPr>
        <w:contextualSpacing/>
        <w:rPr>
          <w:rFonts w:ascii="Courier New" w:hAnsi="Courier New" w:cs="Courier New"/>
        </w:rPr>
      </w:pPr>
    </w:p>
    <w:p w14:paraId="569D90A9" w14:textId="77777777" w:rsidR="00A26B43" w:rsidRDefault="00A26B43" w:rsidP="00A26B43">
      <w:pPr>
        <w:contextualSpacing/>
        <w:rPr>
          <w:rFonts w:ascii="Courier New" w:hAnsi="Courier New" w:cs="Courier New"/>
        </w:rPr>
      </w:pPr>
      <w:r>
        <w:rPr>
          <w:rFonts w:ascii="Courier New" w:hAnsi="Courier New" w:cs="Courier New"/>
        </w:rPr>
        <w:t xml:space="preserve">        IF connect &lt;&gt; "" THEN</w:t>
      </w:r>
    </w:p>
    <w:p w14:paraId="75C374B0"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error.APPEND("Error connecting to database")</w:t>
      </w:r>
    </w:p>
    <w:p w14:paraId="66608736"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an error in uploading the data an error is added to list</w:t>
      </w:r>
    </w:p>
    <w:p w14:paraId="20300573" w14:textId="77777777" w:rsidR="00A26B43" w:rsidRDefault="00A26B43" w:rsidP="00A26B43">
      <w:pPr>
        <w:contextualSpacing/>
        <w:rPr>
          <w:rFonts w:ascii="Courier New" w:hAnsi="Courier New" w:cs="Courier New"/>
        </w:rPr>
      </w:pPr>
      <w:r>
        <w:rPr>
          <w:rFonts w:ascii="Courier New" w:hAnsi="Courier New" w:cs="Courier New"/>
        </w:rPr>
        <w:tab/>
        <w:t>END IF</w:t>
      </w:r>
    </w:p>
    <w:p w14:paraId="6D4DD6A7" w14:textId="77777777" w:rsidR="00A26B43" w:rsidRDefault="00A26B43" w:rsidP="00A26B43">
      <w:pPr>
        <w:contextualSpacing/>
        <w:rPr>
          <w:rFonts w:ascii="Courier New" w:hAnsi="Courier New" w:cs="Courier New"/>
        </w:rPr>
      </w:pPr>
      <w:r>
        <w:rPr>
          <w:rFonts w:ascii="Courier New" w:hAnsi="Courier New" w:cs="Courier New"/>
        </w:rPr>
        <w:t>END IF</w:t>
      </w:r>
    </w:p>
    <w:p w14:paraId="5E30C89D" w14:textId="77777777" w:rsidR="00A26B43" w:rsidRDefault="00A26B43" w:rsidP="00A26B43">
      <w:pPr>
        <w:contextualSpacing/>
        <w:rPr>
          <w:rFonts w:ascii="Courier New" w:hAnsi="Courier New" w:cs="Courier New"/>
        </w:rPr>
      </w:pPr>
    </w:p>
    <w:p w14:paraId="108D2A4C" w14:textId="77777777" w:rsidR="00A26B43" w:rsidRDefault="00A26B43" w:rsidP="00A26B43">
      <w:pPr>
        <w:contextualSpacing/>
        <w:rPr>
          <w:rFonts w:ascii="Courier New" w:hAnsi="Courier New" w:cs="Courier New"/>
        </w:rPr>
      </w:pPr>
      <w:r>
        <w:rPr>
          <w:rFonts w:ascii="Courier New" w:hAnsi="Courier New" w:cs="Courier New"/>
        </w:rPr>
        <w:t>RETURN error</w:t>
      </w:r>
    </w:p>
    <w:p w14:paraId="129C515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Returns list of errors</w:t>
      </w:r>
    </w:p>
    <w:p w14:paraId="11EA5FFD"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67712268" w14:textId="77777777" w:rsidR="00A26B43" w:rsidRDefault="00A26B43" w:rsidP="00A26B43">
      <w:pPr>
        <w:pStyle w:val="Heading4"/>
        <w:contextualSpacing/>
      </w:pPr>
      <w:r>
        <w:lastRenderedPageBreak/>
        <w:t>Main</w:t>
      </w:r>
    </w:p>
    <w:p w14:paraId="7A41E424" w14:textId="77777777" w:rsidR="00A26B43" w:rsidRDefault="00A26B43" w:rsidP="00A26B43">
      <w:pPr>
        <w:contextualSpacing/>
      </w:pPr>
      <w:r>
        <w:t>This is the first subroutine called, it sorts which modules is to be used next, either the main menu module, the build module or the test module</w:t>
      </w:r>
    </w:p>
    <w:p w14:paraId="4CDA3CA7" w14:textId="77777777" w:rsidR="00A26B43" w:rsidRDefault="00A26B43" w:rsidP="00A26B43">
      <w:pPr>
        <w:contextualSpacing/>
        <w:rPr>
          <w:rFonts w:ascii="Courier New" w:hAnsi="Courier New" w:cs="Courier New"/>
        </w:rPr>
      </w:pPr>
      <w:r>
        <w:rPr>
          <w:rFonts w:ascii="Courier New" w:hAnsi="Courier New" w:cs="Courier New"/>
        </w:rPr>
        <w:t>INITIALISE WINDOW</w:t>
      </w:r>
    </w:p>
    <w:p w14:paraId="6B55AB02" w14:textId="77777777" w:rsidR="00A26B43" w:rsidRDefault="00A26B43" w:rsidP="00A26B43">
      <w:pPr>
        <w:contextualSpacing/>
        <w:rPr>
          <w:rFonts w:ascii="Courier New" w:hAnsi="Courier New" w:cs="Courier New"/>
        </w:rPr>
      </w:pPr>
      <w:r>
        <w:rPr>
          <w:rFonts w:ascii="Courier New" w:hAnsi="Courier New" w:cs="Courier New"/>
        </w:rPr>
        <w:t>Next = "initial"</w:t>
      </w:r>
    </w:p>
    <w:p w14:paraId="508E4B7C" w14:textId="77777777" w:rsidR="00A26B43" w:rsidRDefault="00A26B43" w:rsidP="00A26B43">
      <w:pPr>
        <w:contextualSpacing/>
        <w:rPr>
          <w:rFonts w:ascii="Courier New" w:hAnsi="Courier New" w:cs="Courier New"/>
        </w:rPr>
      </w:pPr>
      <w:r>
        <w:rPr>
          <w:rFonts w:ascii="Courier New" w:hAnsi="Courier New" w:cs="Courier New"/>
        </w:rPr>
        <w:t>info = {'User_ID':0, 'Bridge_ID':0, 'build':False, 'test':False}</w:t>
      </w:r>
    </w:p>
    <w:p w14:paraId="7DF2B347"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initialises necessary infomation</w:t>
      </w:r>
    </w:p>
    <w:p w14:paraId="62D4A5D3" w14:textId="77777777" w:rsidR="00A26B43" w:rsidRDefault="00A26B43" w:rsidP="00A26B43">
      <w:pPr>
        <w:contextualSpacing/>
        <w:rPr>
          <w:rFonts w:ascii="Courier New" w:hAnsi="Courier New" w:cs="Courier New"/>
        </w:rPr>
      </w:pPr>
      <w:r>
        <w:rPr>
          <w:rFonts w:ascii="Courier New" w:hAnsi="Courier New" w:cs="Courier New"/>
        </w:rPr>
        <w:t>WHILE 1=1 DO</w:t>
      </w:r>
    </w:p>
    <w:p w14:paraId="12EA7363" w14:textId="77777777" w:rsidR="00A26B43" w:rsidRDefault="00A26B43" w:rsidP="00A26B43">
      <w:pPr>
        <w:contextualSpacing/>
        <w:rPr>
          <w:rFonts w:ascii="Courier New" w:hAnsi="Courier New" w:cs="Courier New"/>
        </w:rPr>
      </w:pPr>
      <w:r>
        <w:rPr>
          <w:rFonts w:ascii="Courier New" w:hAnsi="Courier New" w:cs="Courier New"/>
        </w:rPr>
        <w:tab/>
        <w:t>IF info['build'] = False AND info['test'] = False THEN</w:t>
      </w:r>
    </w:p>
    <w:p w14:paraId="47594760"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info = menuLoop(Next,window,info)</w:t>
      </w:r>
    </w:p>
    <w:p w14:paraId="4714005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a bridge is not being tested or built than the menu module is started</w:t>
      </w:r>
    </w:p>
    <w:p w14:paraId="655F15D3" w14:textId="77777777" w:rsidR="00A26B43" w:rsidRDefault="00A26B43" w:rsidP="00A26B43">
      <w:pPr>
        <w:contextualSpacing/>
        <w:rPr>
          <w:rFonts w:ascii="Courier New" w:hAnsi="Courier New" w:cs="Courier New"/>
        </w:rPr>
      </w:pPr>
      <w:r>
        <w:rPr>
          <w:rFonts w:ascii="Courier New" w:hAnsi="Courier New" w:cs="Courier New"/>
        </w:rPr>
        <w:tab/>
        <w:t>END IF</w:t>
      </w:r>
    </w:p>
    <w:p w14:paraId="0BD52D47" w14:textId="77777777" w:rsidR="00A26B43" w:rsidRDefault="00A26B43" w:rsidP="00A26B43">
      <w:pPr>
        <w:contextualSpacing/>
        <w:rPr>
          <w:rFonts w:ascii="Courier New" w:hAnsi="Courier New" w:cs="Courier New"/>
        </w:rPr>
      </w:pPr>
      <w:r>
        <w:rPr>
          <w:rFonts w:ascii="Courier New" w:hAnsi="Courier New" w:cs="Courier New"/>
        </w:rPr>
        <w:t xml:space="preserve">        IF info['build'] = True THEN</w:t>
      </w:r>
    </w:p>
    <w:p w14:paraId="0C36A64F"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Next,info = Build.Main(info,window)</w:t>
      </w:r>
    </w:p>
    <w:p w14:paraId="2796C9F1" w14:textId="77777777" w:rsidR="00A26B43" w:rsidRDefault="00A26B43" w:rsidP="00A26B43">
      <w:pPr>
        <w:contextualSpacing/>
        <w:rPr>
          <w:rFonts w:ascii="Courier New" w:hAnsi="Courier New" w:cs="Courier New"/>
        </w:rPr>
      </w:pPr>
      <w:r>
        <w:rPr>
          <w:rFonts w:ascii="Courier New" w:hAnsi="Courier New" w:cs="Courier New"/>
        </w:rPr>
        <w:tab/>
        <w:t>END IF</w:t>
      </w:r>
    </w:p>
    <w:p w14:paraId="5ECDE097" w14:textId="77777777" w:rsidR="00A26B43" w:rsidRDefault="00A26B43" w:rsidP="00A26B43">
      <w:pPr>
        <w:contextualSpacing/>
        <w:rPr>
          <w:rFonts w:ascii="Courier New" w:hAnsi="Courier New" w:cs="Courier New"/>
        </w:rPr>
      </w:pPr>
      <w:r>
        <w:rPr>
          <w:rFonts w:ascii="Courier New" w:hAnsi="Courier New" w:cs="Courier New"/>
        </w:rPr>
        <w:t xml:space="preserve">        IF info['test'] = True THEN</w:t>
      </w:r>
    </w:p>
    <w:p w14:paraId="1B2DE9FC"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Next,info = Test.Main(info,window)</w:t>
      </w:r>
    </w:p>
    <w:p w14:paraId="4B7615F4" w14:textId="77777777" w:rsidR="00A26B43" w:rsidRDefault="00A26B43" w:rsidP="00A26B43">
      <w:pPr>
        <w:contextualSpacing/>
        <w:rPr>
          <w:rFonts w:ascii="Courier New" w:hAnsi="Courier New" w:cs="Courier New"/>
        </w:rPr>
      </w:pPr>
      <w:r>
        <w:rPr>
          <w:rFonts w:ascii="Courier New" w:hAnsi="Courier New" w:cs="Courier New"/>
        </w:rPr>
        <w:tab/>
        <w:t>END IF</w:t>
      </w:r>
    </w:p>
    <w:p w14:paraId="0C350E55" w14:textId="77777777" w:rsidR="00A26B43" w:rsidRDefault="00A26B43" w:rsidP="00A26B43">
      <w:pPr>
        <w:contextualSpacing/>
        <w:rPr>
          <w:rFonts w:ascii="Courier New" w:hAnsi="Courier New" w:cs="Courier New"/>
        </w:rPr>
      </w:pPr>
      <w:r>
        <w:rPr>
          <w:rFonts w:ascii="Courier New" w:hAnsi="Courier New" w:cs="Courier New"/>
        </w:rPr>
        <w:t>REPEAT</w:t>
      </w:r>
    </w:p>
    <w:p w14:paraId="6A737A70" w14:textId="77777777" w:rsidR="00A26B43" w:rsidRDefault="00A26B43" w:rsidP="00A26B43">
      <w:pPr>
        <w:contextualSpacing/>
        <w:rPr>
          <w:rFonts w:asciiTheme="majorHAnsi" w:eastAsiaTheme="majorEastAsia" w:hAnsiTheme="majorHAnsi" w:cstheme="majorBidi"/>
          <w:color w:val="1F4D78" w:themeColor="accent1" w:themeShade="7F"/>
          <w:sz w:val="24"/>
          <w:szCs w:val="24"/>
        </w:rPr>
      </w:pPr>
      <w:r>
        <w:br w:type="page"/>
      </w:r>
    </w:p>
    <w:p w14:paraId="6B2D174A" w14:textId="77777777" w:rsidR="00A26B43" w:rsidRDefault="00A26B43" w:rsidP="00A26B43">
      <w:pPr>
        <w:pStyle w:val="Heading3"/>
        <w:contextualSpacing/>
      </w:pPr>
      <w:bookmarkStart w:id="150" w:name="_Toc8207655"/>
      <w:r>
        <w:lastRenderedPageBreak/>
        <w:t>Save</w:t>
      </w:r>
      <w:bookmarkEnd w:id="150"/>
    </w:p>
    <w:p w14:paraId="3BE374B5" w14:textId="77777777" w:rsidR="00A26B43" w:rsidRDefault="00A26B43" w:rsidP="00A26B43">
      <w:pPr>
        <w:pStyle w:val="Heading4"/>
        <w:contextualSpacing/>
      </w:pPr>
      <w:r>
        <w:t>checkSaveName</w:t>
      </w:r>
    </w:p>
    <w:p w14:paraId="2001234A" w14:textId="77777777" w:rsidR="00A26B43" w:rsidRDefault="00A26B43" w:rsidP="00A26B43">
      <w:pPr>
        <w:contextualSpacing/>
      </w:pPr>
      <w:r>
        <w:t>Again checkSaveName is similar to checkRegister and checkLogin just with one input</w:t>
      </w:r>
    </w:p>
    <w:p w14:paraId="66B3980F" w14:textId="77777777" w:rsidR="00A26B43" w:rsidRDefault="00A26B43" w:rsidP="00A26B43">
      <w:pPr>
        <w:contextualSpacing/>
        <w:rPr>
          <w:rFonts w:ascii="Courier New" w:hAnsi="Courier New" w:cs="Courier New"/>
        </w:rPr>
      </w:pPr>
      <w:r>
        <w:rPr>
          <w:rFonts w:ascii="Courier New" w:hAnsi="Courier New" w:cs="Courier New"/>
        </w:rPr>
        <w:t>checkList = [" ", ";", "=", "'", '"']</w:t>
      </w:r>
    </w:p>
    <w:p w14:paraId="12DD70E9" w14:textId="77777777" w:rsidR="00A26B43" w:rsidRDefault="00A26B43" w:rsidP="00A26B43">
      <w:pPr>
        <w:contextualSpacing/>
        <w:rPr>
          <w:rFonts w:ascii="Courier New" w:hAnsi="Courier New" w:cs="Courier New"/>
        </w:rPr>
      </w:pPr>
      <w:r>
        <w:rPr>
          <w:rFonts w:ascii="Courier New" w:hAnsi="Courier New" w:cs="Courier New"/>
        </w:rPr>
        <w:t>error = List</w:t>
      </w:r>
    </w:p>
    <w:p w14:paraId="54415EFA" w14:textId="77777777" w:rsidR="00A26B43" w:rsidRDefault="00A26B43" w:rsidP="00A26B43">
      <w:pPr>
        <w:contextualSpacing/>
        <w:rPr>
          <w:rFonts w:ascii="Courier New" w:hAnsi="Courier New" w:cs="Courier New"/>
        </w:rPr>
      </w:pPr>
      <w:r>
        <w:rPr>
          <w:rFonts w:ascii="Courier New" w:hAnsi="Courier New" w:cs="Courier New"/>
        </w:rPr>
        <w:t>emptyCount = 0</w:t>
      </w:r>
    </w:p>
    <w:p w14:paraId="6AE58FD5" w14:textId="77777777" w:rsidR="00A26B43" w:rsidRDefault="00A26B43" w:rsidP="00A26B43">
      <w:pPr>
        <w:contextualSpacing/>
        <w:rPr>
          <w:rFonts w:ascii="Courier New" w:hAnsi="Courier New" w:cs="Courier New"/>
        </w:rPr>
      </w:pPr>
      <w:r>
        <w:rPr>
          <w:rFonts w:ascii="Courier New" w:hAnsi="Courier New" w:cs="Courier New"/>
        </w:rPr>
        <w:t>bridgeID = ""</w:t>
      </w:r>
    </w:p>
    <w:p w14:paraId="03CBD79E" w14:textId="77777777" w:rsidR="00A26B43" w:rsidRDefault="00A26B43" w:rsidP="00A26B43">
      <w:pPr>
        <w:contextualSpacing/>
        <w:rPr>
          <w:rFonts w:ascii="Courier New" w:hAnsi="Courier New" w:cs="Courier New"/>
        </w:rPr>
      </w:pPr>
      <w:r>
        <w:rPr>
          <w:rFonts w:ascii="Courier New" w:hAnsi="Courier New" w:cs="Courier New"/>
        </w:rPr>
        <w:t>FOR box = KEY IN inputboxes</w:t>
      </w:r>
    </w:p>
    <w:p w14:paraId="3E1B77FA" w14:textId="77777777" w:rsidR="00A26B43" w:rsidRDefault="00A26B43" w:rsidP="00A26B43">
      <w:pPr>
        <w:contextualSpacing/>
        <w:rPr>
          <w:rFonts w:ascii="Courier New" w:hAnsi="Courier New" w:cs="Courier New"/>
        </w:rPr>
      </w:pPr>
      <w:r>
        <w:rPr>
          <w:rFonts w:ascii="Courier New" w:hAnsi="Courier New" w:cs="Courier New"/>
        </w:rPr>
        <w:tab/>
        <w:t>FOR char = 0 TO LENGTH(checkList)</w:t>
      </w:r>
    </w:p>
    <w:p w14:paraId="3ED698C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(inputboxes[box].getCap() = "") OR (checklist(char) in inputboxes</w:t>
      </w:r>
      <w:r>
        <w:rPr>
          <w:rFonts w:ascii="Courier New" w:hAnsi="Courier New" w:cs="Courier New"/>
        </w:rPr>
        <w:tab/>
      </w:r>
      <w:r>
        <w:rPr>
          <w:rFonts w:ascii="Courier New" w:hAnsi="Courier New" w:cs="Courier New"/>
        </w:rPr>
        <w:tab/>
        <w:t>[box].getCap()) THEN</w:t>
      </w:r>
    </w:p>
    <w:p w14:paraId="49AFAD6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emptyCount = emptyCount + 1</w:t>
      </w:r>
    </w:p>
    <w:p w14:paraId="739D5C6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76EFD162" w14:textId="77777777" w:rsidR="00A26B43" w:rsidRDefault="00A26B43" w:rsidP="00A26B43">
      <w:pPr>
        <w:contextualSpacing/>
        <w:rPr>
          <w:rFonts w:ascii="Courier New" w:hAnsi="Courier New" w:cs="Courier New"/>
        </w:rPr>
      </w:pPr>
      <w:r>
        <w:rPr>
          <w:rFonts w:ascii="Courier New" w:hAnsi="Courier New" w:cs="Courier New"/>
        </w:rPr>
        <w:tab/>
        <w:t>NEXT</w:t>
      </w:r>
    </w:p>
    <w:p w14:paraId="69408C51" w14:textId="77777777" w:rsidR="00A26B43" w:rsidRDefault="00A26B43" w:rsidP="00A26B43">
      <w:pPr>
        <w:contextualSpacing/>
        <w:rPr>
          <w:rFonts w:ascii="Courier New" w:hAnsi="Courier New" w:cs="Courier New"/>
        </w:rPr>
      </w:pPr>
      <w:r>
        <w:rPr>
          <w:rFonts w:ascii="Courier New" w:hAnsi="Courier New" w:cs="Courier New"/>
        </w:rPr>
        <w:t>NEXT</w:t>
      </w:r>
    </w:p>
    <w:p w14:paraId="6C53F908" w14:textId="77777777" w:rsidR="00A26B43" w:rsidRDefault="00A26B43" w:rsidP="00A26B43">
      <w:pPr>
        <w:contextualSpacing/>
        <w:rPr>
          <w:rFonts w:ascii="Courier New" w:hAnsi="Courier New" w:cs="Courier New"/>
        </w:rPr>
      </w:pPr>
    </w:p>
    <w:p w14:paraId="6C85A08A" w14:textId="77777777" w:rsidR="00A26B43" w:rsidRDefault="00A26B43" w:rsidP="00A26B43">
      <w:pPr>
        <w:contextualSpacing/>
        <w:rPr>
          <w:rFonts w:ascii="Courier New" w:hAnsi="Courier New" w:cs="Courier New"/>
        </w:rPr>
      </w:pPr>
      <w:r>
        <w:rPr>
          <w:rFonts w:ascii="Courier New" w:hAnsi="Courier New" w:cs="Courier New"/>
        </w:rPr>
        <w:t>IF emptyCount &gt; 0 THEN</w:t>
      </w:r>
    </w:p>
    <w:p w14:paraId="5D6CB90E" w14:textId="77777777" w:rsidR="00A26B43" w:rsidRDefault="00A26B43" w:rsidP="00A26B43">
      <w:pPr>
        <w:contextualSpacing/>
        <w:rPr>
          <w:rFonts w:ascii="Courier New" w:hAnsi="Courier New" w:cs="Courier New"/>
        </w:rPr>
      </w:pPr>
      <w:r>
        <w:rPr>
          <w:rFonts w:ascii="Courier New" w:hAnsi="Courier New" w:cs="Courier New"/>
        </w:rPr>
        <w:tab/>
        <w:t>error.APPEND("All fields must be entered and cannot contain ;, =, ' or "")</w:t>
      </w:r>
    </w:p>
    <w:p w14:paraId="2F042FB8" w14:textId="77777777" w:rsidR="00A26B43" w:rsidRDefault="00A26B43" w:rsidP="00A26B43">
      <w:pPr>
        <w:contextualSpacing/>
        <w:rPr>
          <w:rFonts w:ascii="Courier New" w:hAnsi="Courier New" w:cs="Courier New"/>
        </w:rPr>
      </w:pPr>
      <w:r>
        <w:rPr>
          <w:rFonts w:ascii="Courier New" w:hAnsi="Courier New" w:cs="Courier New"/>
        </w:rPr>
        <w:t>END IF</w:t>
      </w:r>
    </w:p>
    <w:p w14:paraId="4EA77352"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Input box is checked to see if it null or contains any invalid characters, if there is then an error is added to list</w:t>
      </w:r>
    </w:p>
    <w:p w14:paraId="08FFE397" w14:textId="77777777" w:rsidR="00A26B43" w:rsidRDefault="00A26B43" w:rsidP="00A26B43">
      <w:pPr>
        <w:contextualSpacing/>
        <w:rPr>
          <w:rFonts w:ascii="Courier New" w:hAnsi="Courier New" w:cs="Courier New"/>
        </w:rPr>
      </w:pPr>
      <w:r>
        <w:rPr>
          <w:rFonts w:ascii="Courier New" w:hAnsi="Courier New" w:cs="Courier New"/>
        </w:rPr>
        <w:t>IF LENGTH(error) = 0 THEN</w:t>
      </w:r>
    </w:p>
    <w:p w14:paraId="5BCAC051" w14:textId="77777777" w:rsidR="00A26B43" w:rsidRDefault="00A26B43" w:rsidP="00A26B43">
      <w:pPr>
        <w:contextualSpacing/>
        <w:rPr>
          <w:rFonts w:ascii="Courier New" w:hAnsi="Courier New" w:cs="Courier New"/>
        </w:rPr>
      </w:pPr>
      <w:r>
        <w:rPr>
          <w:rFonts w:ascii="Courier New" w:hAnsi="Courier New" w:cs="Courier New"/>
        </w:rPr>
        <w:tab/>
        <w:t>name = inputboxes['name'].getCap()</w:t>
      </w:r>
    </w:p>
    <w:p w14:paraId="0C40C091" w14:textId="77777777" w:rsidR="00A26B43" w:rsidRDefault="00A26B43" w:rsidP="00A26B43">
      <w:pPr>
        <w:contextualSpacing/>
        <w:rPr>
          <w:rFonts w:ascii="Courier New" w:hAnsi="Courier New" w:cs="Courier New"/>
        </w:rPr>
      </w:pPr>
      <w:r>
        <w:rPr>
          <w:rFonts w:ascii="Courier New" w:hAnsi="Courier New" w:cs="Courier New"/>
        </w:rPr>
        <w:tab/>
        <w:t>nameState = COMPARE WITH DATABASE</w:t>
      </w:r>
    </w:p>
    <w:p w14:paraId="2B2825B0"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are no errors then the name is compared to the database to see if it already taken, if it is then and error is added to the list</w:t>
      </w:r>
    </w:p>
    <w:p w14:paraId="3E3A8E74" w14:textId="77777777" w:rsidR="00A26B43" w:rsidRDefault="00A26B43" w:rsidP="00A26B43">
      <w:pPr>
        <w:contextualSpacing/>
        <w:rPr>
          <w:rFonts w:ascii="Courier New" w:hAnsi="Courier New" w:cs="Courier New"/>
        </w:rPr>
      </w:pPr>
      <w:r>
        <w:rPr>
          <w:rFonts w:ascii="Courier New" w:hAnsi="Courier New" w:cs="Courier New"/>
        </w:rPr>
        <w:tab/>
        <w:t>IF nameState = "Taken" THEN</w:t>
      </w:r>
    </w:p>
    <w:p w14:paraId="6777D6D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error.APPEND("You have used this name already")</w:t>
      </w:r>
    </w:p>
    <w:p w14:paraId="7B7A3372" w14:textId="77777777" w:rsidR="00A26B43" w:rsidRDefault="00A26B43" w:rsidP="00A26B43">
      <w:pPr>
        <w:contextualSpacing/>
        <w:rPr>
          <w:rFonts w:ascii="Courier New" w:hAnsi="Courier New" w:cs="Courier New"/>
        </w:rPr>
      </w:pPr>
      <w:r>
        <w:rPr>
          <w:rFonts w:ascii="Courier New" w:hAnsi="Courier New" w:cs="Courier New"/>
        </w:rPr>
        <w:t xml:space="preserve">        ELSE IF nameState = "Error" THEN</w:t>
      </w:r>
    </w:p>
    <w:p w14:paraId="1A149CD8"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error.APPEND("Error connecting to database")</w:t>
      </w:r>
    </w:p>
    <w:p w14:paraId="23D1CAD6" w14:textId="77777777" w:rsidR="00A26B43" w:rsidRDefault="00A26B43" w:rsidP="00A26B43">
      <w:pPr>
        <w:contextualSpacing/>
        <w:rPr>
          <w:rFonts w:ascii="Courier New" w:hAnsi="Courier New" w:cs="Courier New"/>
        </w:rPr>
      </w:pPr>
      <w:r>
        <w:rPr>
          <w:rFonts w:ascii="Courier New" w:hAnsi="Courier New" w:cs="Courier New"/>
        </w:rPr>
        <w:tab/>
        <w:t>END IF</w:t>
      </w:r>
    </w:p>
    <w:p w14:paraId="425F2858" w14:textId="77777777" w:rsidR="00A26B43" w:rsidRDefault="00A26B43" w:rsidP="00A26B43">
      <w:pPr>
        <w:contextualSpacing/>
        <w:rPr>
          <w:rFonts w:ascii="Courier New" w:hAnsi="Courier New" w:cs="Courier New"/>
        </w:rPr>
      </w:pPr>
      <w:r>
        <w:rPr>
          <w:rFonts w:ascii="Courier New" w:hAnsi="Courier New" w:cs="Courier New"/>
        </w:rPr>
        <w:t>END IF</w:t>
      </w:r>
    </w:p>
    <w:p w14:paraId="579B7F13" w14:textId="77777777" w:rsidR="00A26B43" w:rsidRDefault="00A26B43" w:rsidP="00A26B43">
      <w:pPr>
        <w:contextualSpacing/>
        <w:rPr>
          <w:rFonts w:ascii="Courier New" w:hAnsi="Courier New" w:cs="Courier New"/>
        </w:rPr>
      </w:pPr>
    </w:p>
    <w:p w14:paraId="0366E435" w14:textId="77777777" w:rsidR="00A26B43" w:rsidRDefault="00A26B43" w:rsidP="00A26B43">
      <w:pPr>
        <w:contextualSpacing/>
        <w:rPr>
          <w:rFonts w:ascii="Courier New" w:hAnsi="Courier New" w:cs="Courier New"/>
        </w:rPr>
      </w:pPr>
      <w:r>
        <w:rPr>
          <w:rFonts w:ascii="Courier New" w:hAnsi="Courier New" w:cs="Courier New"/>
        </w:rPr>
        <w:t>IF LENGTH(error) = 0 THEN</w:t>
      </w:r>
    </w:p>
    <w:p w14:paraId="1D4D72BD" w14:textId="77777777" w:rsidR="00A26B43" w:rsidRDefault="00A26B43" w:rsidP="00A26B43">
      <w:pPr>
        <w:contextualSpacing/>
        <w:rPr>
          <w:rFonts w:ascii="Courier New" w:hAnsi="Courier New" w:cs="Courier New"/>
        </w:rPr>
      </w:pPr>
      <w:r>
        <w:rPr>
          <w:rFonts w:ascii="Courier New" w:hAnsi="Courier New" w:cs="Courier New"/>
        </w:rPr>
        <w:tab/>
        <w:t>fileName = (name+"_"+info['User_ID'])</w:t>
      </w:r>
    </w:p>
    <w:p w14:paraId="3F3779F4" w14:textId="77777777" w:rsidR="00A26B43" w:rsidRDefault="00A26B43" w:rsidP="00A26B43">
      <w:pPr>
        <w:contextualSpacing/>
        <w:rPr>
          <w:rFonts w:ascii="Courier New" w:hAnsi="Courier New" w:cs="Courier New"/>
        </w:rPr>
      </w:pPr>
      <w:r>
        <w:rPr>
          <w:rFonts w:ascii="Courier New" w:hAnsi="Courier New" w:cs="Courier New"/>
        </w:rPr>
        <w:tab/>
        <w:t>CREATE file - fileName</w:t>
      </w:r>
    </w:p>
    <w:p w14:paraId="4E4E4F72" w14:textId="77777777" w:rsidR="00A26B43" w:rsidRDefault="00A26B43" w:rsidP="00A26B43">
      <w:pPr>
        <w:contextualSpacing/>
        <w:rPr>
          <w:rFonts w:ascii="Courier New" w:hAnsi="Courier New" w:cs="Courier New"/>
        </w:rPr>
      </w:pPr>
      <w:r>
        <w:rPr>
          <w:rFonts w:ascii="Courier New" w:hAnsi="Courier New" w:cs="Courier New"/>
        </w:rPr>
        <w:tab/>
        <w:t>WRITE TO file - adjacencyList</w:t>
      </w:r>
    </w:p>
    <w:p w14:paraId="2D4A9F08" w14:textId="77777777" w:rsidR="00A26B43" w:rsidRDefault="00A26B43" w:rsidP="00A26B43">
      <w:pPr>
        <w:contextualSpacing/>
        <w:rPr>
          <w:rFonts w:ascii="Courier New" w:hAnsi="Courier New" w:cs="Courier New"/>
        </w:rPr>
      </w:pPr>
      <w:r>
        <w:rPr>
          <w:rFonts w:ascii="Courier New" w:hAnsi="Courier New" w:cs="Courier New"/>
        </w:rPr>
        <w:tab/>
        <w:t>connect = SAVE file TO DATABASE</w:t>
      </w:r>
    </w:p>
    <w:p w14:paraId="22C3CED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there is no errors the bridge is saved to the database, adjacencyList is converted to file to be stored in database.</w:t>
      </w:r>
    </w:p>
    <w:p w14:paraId="4CE3259C" w14:textId="77777777" w:rsidR="00A26B43" w:rsidRDefault="00A26B43" w:rsidP="00A26B43">
      <w:pPr>
        <w:contextualSpacing/>
        <w:rPr>
          <w:rFonts w:ascii="Courier New" w:hAnsi="Courier New" w:cs="Courier New"/>
        </w:rPr>
      </w:pPr>
      <w:r>
        <w:rPr>
          <w:rFonts w:ascii="Courier New" w:hAnsi="Courier New" w:cs="Courier New"/>
        </w:rPr>
        <w:tab/>
        <w:t>DELETE file</w:t>
      </w:r>
    </w:p>
    <w:p w14:paraId="4126B627" w14:textId="77777777" w:rsidR="00A26B43" w:rsidRDefault="00A26B43" w:rsidP="00A26B43">
      <w:pPr>
        <w:contextualSpacing/>
        <w:rPr>
          <w:rFonts w:ascii="Courier New" w:hAnsi="Courier New" w:cs="Courier New"/>
        </w:rPr>
      </w:pPr>
      <w:r>
        <w:rPr>
          <w:rFonts w:ascii="Courier New" w:hAnsi="Courier New" w:cs="Courier New"/>
        </w:rPr>
        <w:tab/>
        <w:t>IF connect &lt;&gt; "" THEN</w:t>
      </w:r>
    </w:p>
    <w:p w14:paraId="0526BFE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error.APPEND("Error connecting to database")</w:t>
      </w:r>
    </w:p>
    <w:p w14:paraId="3A9CAA34" w14:textId="77777777" w:rsidR="00A26B43" w:rsidRDefault="00A26B43" w:rsidP="00A26B43">
      <w:pPr>
        <w:contextualSpacing/>
        <w:rPr>
          <w:rFonts w:ascii="Courier New" w:hAnsi="Courier New" w:cs="Courier New"/>
        </w:rPr>
      </w:pPr>
      <w:r>
        <w:rPr>
          <w:rFonts w:ascii="Courier New" w:hAnsi="Courier New" w:cs="Courier New"/>
        </w:rPr>
        <w:t xml:space="preserve">        ELSE</w:t>
      </w:r>
    </w:p>
    <w:p w14:paraId="273A69F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bridgeID = GET BRIDGE ID FROM DATABASE</w:t>
      </w:r>
    </w:p>
    <w:p w14:paraId="06FF800C" w14:textId="77777777" w:rsidR="00A26B43" w:rsidRDefault="00A26B43" w:rsidP="00A26B43">
      <w:pPr>
        <w:contextualSpacing/>
        <w:rPr>
          <w:rFonts w:ascii="Courier New" w:hAnsi="Courier New" w:cs="Courier New"/>
        </w:rPr>
      </w:pPr>
      <w:r>
        <w:rPr>
          <w:rFonts w:ascii="Courier New" w:hAnsi="Courier New" w:cs="Courier New"/>
        </w:rPr>
        <w:tab/>
        <w:t>END IF</w:t>
      </w:r>
    </w:p>
    <w:p w14:paraId="12E00E00" w14:textId="77777777" w:rsidR="00A26B43" w:rsidRDefault="00A26B43" w:rsidP="00A26B43">
      <w:pPr>
        <w:contextualSpacing/>
        <w:rPr>
          <w:rFonts w:ascii="Courier New" w:hAnsi="Courier New" w:cs="Courier New"/>
        </w:rPr>
      </w:pPr>
      <w:r>
        <w:rPr>
          <w:rFonts w:ascii="Courier New" w:hAnsi="Courier New" w:cs="Courier New"/>
        </w:rPr>
        <w:t>END IF</w:t>
      </w:r>
    </w:p>
    <w:p w14:paraId="3885CDF9" w14:textId="77777777" w:rsidR="00A26B43" w:rsidRDefault="00A26B43" w:rsidP="00A26B43">
      <w:pPr>
        <w:contextualSpacing/>
        <w:rPr>
          <w:rFonts w:ascii="Courier New" w:hAnsi="Courier New" w:cs="Courier New"/>
        </w:rPr>
      </w:pPr>
      <w:r>
        <w:rPr>
          <w:rFonts w:ascii="Courier New" w:hAnsi="Courier New" w:cs="Courier New"/>
        </w:rPr>
        <w:t>RETURN [error,bridgeID]</w:t>
      </w:r>
      <w:r>
        <w:br w:type="page"/>
      </w:r>
    </w:p>
    <w:p w14:paraId="003B973D" w14:textId="77777777" w:rsidR="00A26B43" w:rsidRDefault="00A26B43" w:rsidP="00A26B43">
      <w:pPr>
        <w:pStyle w:val="Heading4"/>
        <w:contextualSpacing/>
      </w:pPr>
      <w:r>
        <w:lastRenderedPageBreak/>
        <w:t>creating adjacencyList</w:t>
      </w:r>
    </w:p>
    <w:p w14:paraId="0925A11B" w14:textId="77777777" w:rsidR="00A26B43" w:rsidRDefault="00A26B43" w:rsidP="00A26B43">
      <w:pPr>
        <w:contextualSpacing/>
      </w:pPr>
      <w:r>
        <w:t>this algorithm is a part of a subroutine for saving the bridge, from the material list and joint list this algorithm and findConnections creates an adjacency list for the bridge explained in more detail in Data Structures.</w:t>
      </w:r>
    </w:p>
    <w:p w14:paraId="03A24728" w14:textId="77777777" w:rsidR="00A26B43" w:rsidRDefault="00A26B43" w:rsidP="00A26B43">
      <w:pPr>
        <w:contextualSpacing/>
        <w:rPr>
          <w:rFonts w:ascii="Courier New" w:hAnsi="Courier New" w:cs="Courier New"/>
        </w:rPr>
      </w:pPr>
      <w:r>
        <w:rPr>
          <w:rFonts w:ascii="Courier New" w:hAnsi="Courier New" w:cs="Courier New"/>
        </w:rPr>
        <w:t>adjacencyList = {}</w:t>
      </w:r>
    </w:p>
    <w:p w14:paraId="039069D2"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initialise dictionary</w:t>
      </w:r>
    </w:p>
    <w:p w14:paraId="56384C85" w14:textId="77777777" w:rsidR="00A26B43" w:rsidRDefault="00A26B43" w:rsidP="00A26B43">
      <w:pPr>
        <w:contextualSpacing/>
        <w:rPr>
          <w:rFonts w:ascii="Courier New" w:hAnsi="Courier New" w:cs="Courier New"/>
        </w:rPr>
      </w:pPr>
      <w:r>
        <w:rPr>
          <w:rFonts w:ascii="Courier New" w:hAnsi="Courier New" w:cs="Courier New"/>
        </w:rPr>
        <w:t>FOR joint = 0 TO LENGTH(jointList)</w:t>
      </w:r>
    </w:p>
    <w:p w14:paraId="48DC7C33" w14:textId="77777777" w:rsidR="00A26B43" w:rsidRDefault="00A26B43" w:rsidP="00A26B43">
      <w:pPr>
        <w:contextualSpacing/>
        <w:rPr>
          <w:rFonts w:ascii="Courier New" w:hAnsi="Courier New" w:cs="Courier New"/>
          <w:color w:val="92D050"/>
        </w:rPr>
      </w:pPr>
      <w:r>
        <w:rPr>
          <w:rFonts w:ascii="Courier New" w:hAnsi="Courier New" w:cs="Courier New"/>
          <w:color w:val="92D050"/>
        </w:rPr>
        <w:t>For each joint</w:t>
      </w:r>
    </w:p>
    <w:p w14:paraId="4D957EAD" w14:textId="77777777" w:rsidR="00A26B43" w:rsidRDefault="00A26B43" w:rsidP="00A26B43">
      <w:pPr>
        <w:contextualSpacing/>
        <w:rPr>
          <w:rFonts w:ascii="Courier New" w:hAnsi="Courier New" w:cs="Courier New"/>
        </w:rPr>
      </w:pPr>
      <w:r>
        <w:rPr>
          <w:rFonts w:ascii="Courier New" w:hAnsi="Courier New" w:cs="Courier New"/>
        </w:rPr>
        <w:tab/>
        <w:t>index = jointList[joint]['index']</w:t>
      </w:r>
    </w:p>
    <w:p w14:paraId="7B299DFE" w14:textId="77777777" w:rsidR="00A26B43" w:rsidRDefault="00A26B43" w:rsidP="00A26B43">
      <w:pPr>
        <w:contextualSpacing/>
        <w:rPr>
          <w:rFonts w:ascii="Courier New" w:hAnsi="Courier New" w:cs="Courier New"/>
          <w:color w:val="92D050"/>
        </w:rPr>
      </w:pPr>
      <w:r>
        <w:rPr>
          <w:rFonts w:ascii="Courier New" w:hAnsi="Courier New" w:cs="Courier New"/>
          <w:color w:val="92D050"/>
        </w:rPr>
        <w:t>joint index</w:t>
      </w:r>
    </w:p>
    <w:p w14:paraId="069F0FBD" w14:textId="77777777" w:rsidR="00A26B43" w:rsidRDefault="00A26B43" w:rsidP="00A26B43">
      <w:pPr>
        <w:contextualSpacing/>
        <w:rPr>
          <w:rFonts w:ascii="Courier New" w:hAnsi="Courier New" w:cs="Courier New"/>
        </w:rPr>
      </w:pPr>
      <w:r>
        <w:rPr>
          <w:rFonts w:ascii="Courier New" w:hAnsi="Courier New" w:cs="Courier New"/>
        </w:rPr>
        <w:tab/>
        <w:t>x,y = jointList[joint]['point']</w:t>
      </w:r>
    </w:p>
    <w:p w14:paraId="1F2B7FE2" w14:textId="77777777" w:rsidR="00A26B43" w:rsidRDefault="00A26B43" w:rsidP="00A26B43">
      <w:pPr>
        <w:contextualSpacing/>
        <w:rPr>
          <w:rFonts w:ascii="Courier New" w:hAnsi="Courier New" w:cs="Courier New"/>
          <w:color w:val="92D050"/>
          <w:lang w:val="es-ES"/>
        </w:rPr>
      </w:pPr>
      <w:r>
        <w:rPr>
          <w:rFonts w:ascii="Courier New" w:hAnsi="Courier New" w:cs="Courier New"/>
          <w:color w:val="92D050"/>
          <w:lang w:val="es-ES"/>
        </w:rPr>
        <w:t>location</w:t>
      </w:r>
    </w:p>
    <w:p w14:paraId="62D5B9BF" w14:textId="77777777" w:rsidR="00A26B43" w:rsidRDefault="00A26B43" w:rsidP="00A26B43">
      <w:pPr>
        <w:contextualSpacing/>
        <w:rPr>
          <w:rFonts w:ascii="Courier New" w:hAnsi="Courier New" w:cs="Courier New"/>
          <w:lang w:val="es-ES"/>
        </w:rPr>
      </w:pPr>
      <w:r>
        <w:rPr>
          <w:rFonts w:ascii="Courier New" w:hAnsi="Courier New" w:cs="Courier New"/>
          <w:lang w:val="es-ES"/>
        </w:rPr>
        <w:tab/>
        <w:t>x = x/20</w:t>
      </w:r>
    </w:p>
    <w:p w14:paraId="3C43BA84" w14:textId="77777777" w:rsidR="00A26B43" w:rsidRDefault="00A26B43" w:rsidP="00A26B43">
      <w:pPr>
        <w:contextualSpacing/>
        <w:rPr>
          <w:rFonts w:ascii="Courier New" w:hAnsi="Courier New" w:cs="Courier New"/>
          <w:lang w:val="es-ES"/>
        </w:rPr>
      </w:pPr>
      <w:r>
        <w:rPr>
          <w:rFonts w:ascii="Courier New" w:hAnsi="Courier New" w:cs="Courier New"/>
          <w:lang w:val="es-ES"/>
        </w:rPr>
        <w:tab/>
        <w:t>y = 30 - y/20</w:t>
      </w:r>
    </w:p>
    <w:p w14:paraId="0D572389"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convert location from pixels to meters</w:t>
      </w:r>
    </w:p>
    <w:p w14:paraId="62FB007B" w14:textId="77777777" w:rsidR="00A26B43" w:rsidRDefault="00A26B43" w:rsidP="00A26B43">
      <w:pPr>
        <w:contextualSpacing/>
        <w:rPr>
          <w:rFonts w:ascii="Courier New" w:hAnsi="Courier New" w:cs="Courier New"/>
        </w:rPr>
      </w:pPr>
      <w:r>
        <w:rPr>
          <w:rFonts w:ascii="Courier New" w:hAnsi="Courier New" w:cs="Courier New"/>
        </w:rPr>
        <w:tab/>
        <w:t>location = (x,y)</w:t>
      </w:r>
    </w:p>
    <w:p w14:paraId="524E53FC" w14:textId="77777777" w:rsidR="00A26B43" w:rsidRDefault="00A26B43" w:rsidP="00A26B43">
      <w:pPr>
        <w:contextualSpacing/>
        <w:rPr>
          <w:rFonts w:ascii="Courier New" w:hAnsi="Courier New" w:cs="Courier New"/>
        </w:rPr>
      </w:pPr>
      <w:r>
        <w:rPr>
          <w:rFonts w:ascii="Courier New" w:hAnsi="Courier New" w:cs="Courier New"/>
        </w:rPr>
        <w:tab/>
        <w:t>connectedJoints = findConnections(index,materialStack)</w:t>
      </w:r>
    </w:p>
    <w:p w14:paraId="21F8DA91" w14:textId="77777777" w:rsidR="00A26B43" w:rsidRDefault="00A26B43" w:rsidP="00A26B43">
      <w:pPr>
        <w:contextualSpacing/>
        <w:rPr>
          <w:rFonts w:ascii="Courier New" w:hAnsi="Courier New" w:cs="Courier New"/>
          <w:color w:val="92D050"/>
        </w:rPr>
      </w:pPr>
      <w:r>
        <w:rPr>
          <w:rFonts w:ascii="Courier New" w:hAnsi="Courier New" w:cs="Courier New"/>
          <w:color w:val="92D050"/>
        </w:rPr>
        <w:t>calls function that returns list of connected joints and what material the connection is made with</w:t>
      </w:r>
    </w:p>
    <w:p w14:paraId="62E5B55B" w14:textId="77777777" w:rsidR="00A26B43" w:rsidRDefault="00A26B43" w:rsidP="00A26B43">
      <w:pPr>
        <w:contextualSpacing/>
        <w:rPr>
          <w:rFonts w:ascii="Courier New" w:hAnsi="Courier New" w:cs="Courier New"/>
        </w:rPr>
      </w:pPr>
      <w:r>
        <w:rPr>
          <w:rFonts w:ascii="Courier New" w:hAnsi="Courier New" w:cs="Courier New"/>
        </w:rPr>
        <w:tab/>
        <w:t>adjacencyList[index] = {'location':location,'connectedJoints':connectedJoints}</w:t>
      </w:r>
    </w:p>
    <w:p w14:paraId="216B453E" w14:textId="77777777" w:rsidR="00A26B43" w:rsidRDefault="00A26B43" w:rsidP="00A26B43">
      <w:pPr>
        <w:contextualSpacing/>
        <w:rPr>
          <w:rFonts w:ascii="Courier New" w:hAnsi="Courier New" w:cs="Courier New"/>
          <w:color w:val="92D050"/>
        </w:rPr>
      </w:pPr>
      <w:r>
        <w:rPr>
          <w:rFonts w:ascii="Courier New" w:hAnsi="Courier New" w:cs="Courier New"/>
          <w:color w:val="92D050"/>
        </w:rPr>
        <w:t>add to adjacency list</w:t>
      </w:r>
    </w:p>
    <w:p w14:paraId="2B4C258E" w14:textId="77777777" w:rsidR="00A26B43" w:rsidRDefault="00A26B43" w:rsidP="00A26B43">
      <w:pPr>
        <w:contextualSpacing/>
        <w:rPr>
          <w:rFonts w:ascii="Courier New" w:hAnsi="Courier New" w:cs="Courier New"/>
        </w:rPr>
      </w:pPr>
    </w:p>
    <w:p w14:paraId="23497DBF" w14:textId="77777777" w:rsidR="00A26B43" w:rsidRDefault="00A26B43" w:rsidP="00A26B43">
      <w:pPr>
        <w:pStyle w:val="Heading4"/>
        <w:contextualSpacing/>
      </w:pPr>
      <w:r>
        <w:t>findConnections</w:t>
      </w:r>
    </w:p>
    <w:p w14:paraId="5569D4F6" w14:textId="77777777" w:rsidR="00A26B43" w:rsidRDefault="00A26B43" w:rsidP="00A26B43">
      <w:pPr>
        <w:contextualSpacing/>
        <w:rPr>
          <w:rFonts w:ascii="Courier New" w:hAnsi="Courier New" w:cs="Courier New"/>
        </w:rPr>
      </w:pPr>
      <w:r>
        <w:rPr>
          <w:rFonts w:ascii="Courier New" w:hAnsi="Courier New" w:cs="Courier New"/>
        </w:rPr>
        <w:t>connectedTo = []</w:t>
      </w:r>
    </w:p>
    <w:p w14:paraId="581BD3A2" w14:textId="77777777" w:rsidR="00A26B43" w:rsidRDefault="00A26B43" w:rsidP="00A26B43">
      <w:pPr>
        <w:contextualSpacing/>
        <w:rPr>
          <w:rFonts w:ascii="Courier New" w:hAnsi="Courier New" w:cs="Courier New"/>
        </w:rPr>
      </w:pPr>
      <w:r>
        <w:rPr>
          <w:rFonts w:ascii="Courier New" w:hAnsi="Courier New" w:cs="Courier New"/>
        </w:rPr>
        <w:t>FOR material = 0 TO LENGTH(materials)</w:t>
      </w:r>
    </w:p>
    <w:p w14:paraId="3E92C7C4" w14:textId="77777777" w:rsidR="00A26B43" w:rsidRDefault="00A26B43" w:rsidP="00A26B43">
      <w:pPr>
        <w:contextualSpacing/>
        <w:rPr>
          <w:rFonts w:ascii="Courier New" w:hAnsi="Courier New" w:cs="Courier New"/>
          <w:color w:val="92D050"/>
        </w:rPr>
      </w:pPr>
      <w:r>
        <w:rPr>
          <w:rFonts w:ascii="Courier New" w:hAnsi="Courier New" w:cs="Courier New"/>
          <w:color w:val="92D050"/>
        </w:rPr>
        <w:t>For each material</w:t>
      </w:r>
    </w:p>
    <w:p w14:paraId="200682D8" w14:textId="77777777" w:rsidR="00A26B43" w:rsidRDefault="00A26B43" w:rsidP="00A26B43">
      <w:pPr>
        <w:contextualSpacing/>
        <w:rPr>
          <w:rFonts w:ascii="Courier New" w:hAnsi="Courier New" w:cs="Courier New"/>
        </w:rPr>
      </w:pPr>
      <w:r>
        <w:rPr>
          <w:rFonts w:ascii="Courier New" w:hAnsi="Courier New" w:cs="Courier New"/>
        </w:rPr>
        <w:tab/>
        <w:t>IF index = material.getJoint1() THEN</w:t>
      </w:r>
    </w:p>
    <w:p w14:paraId="34D66DB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connectedTo.APPEND({'joint':material.getJoint2(),</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'material':material.getMaterial()})</w:t>
      </w:r>
    </w:p>
    <w:p w14:paraId="213CBA43" w14:textId="77777777" w:rsidR="00A26B43" w:rsidRDefault="00A26B43" w:rsidP="00A26B43">
      <w:pPr>
        <w:contextualSpacing/>
        <w:rPr>
          <w:rFonts w:ascii="Courier New" w:hAnsi="Courier New" w:cs="Courier New"/>
        </w:rPr>
      </w:pPr>
      <w:r>
        <w:rPr>
          <w:rFonts w:ascii="Courier New" w:hAnsi="Courier New" w:cs="Courier New"/>
        </w:rPr>
        <w:tab/>
        <w:t>ELSE IF index = material.getJoint2() THEN</w:t>
      </w:r>
    </w:p>
    <w:p w14:paraId="31C2649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connectedTo.APPEND({'joint':material.getJoint1(),</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'material':material.getMaterial()})</w:t>
      </w:r>
    </w:p>
    <w:p w14:paraId="099912C7" w14:textId="77777777" w:rsidR="00A26B43" w:rsidRDefault="00A26B43" w:rsidP="00A26B43">
      <w:pPr>
        <w:contextualSpacing/>
        <w:rPr>
          <w:rFonts w:ascii="Courier New" w:hAnsi="Courier New" w:cs="Courier New"/>
        </w:rPr>
      </w:pPr>
      <w:r>
        <w:rPr>
          <w:rFonts w:ascii="Courier New" w:hAnsi="Courier New" w:cs="Courier New"/>
        </w:rPr>
        <w:tab/>
        <w:t>END IF</w:t>
      </w:r>
    </w:p>
    <w:p w14:paraId="507218AF"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current joint is connected to material add the material’s other joint as a connected joint</w:t>
      </w:r>
    </w:p>
    <w:p w14:paraId="4429DAD9" w14:textId="77777777" w:rsidR="00A26B43" w:rsidRDefault="00A26B43" w:rsidP="00A26B43">
      <w:pPr>
        <w:contextualSpacing/>
        <w:rPr>
          <w:rFonts w:ascii="Courier New" w:hAnsi="Courier New" w:cs="Courier New"/>
        </w:rPr>
      </w:pPr>
      <w:r>
        <w:rPr>
          <w:rFonts w:ascii="Courier New" w:hAnsi="Courier New" w:cs="Courier New"/>
        </w:rPr>
        <w:t>NEXT</w:t>
      </w:r>
    </w:p>
    <w:p w14:paraId="14BD988B" w14:textId="77777777" w:rsidR="00A26B43" w:rsidRDefault="00A26B43" w:rsidP="00A26B43">
      <w:pPr>
        <w:contextualSpacing/>
        <w:rPr>
          <w:rFonts w:ascii="Courier New" w:hAnsi="Courier New" w:cs="Courier New"/>
        </w:rPr>
      </w:pPr>
      <w:r>
        <w:rPr>
          <w:rFonts w:ascii="Courier New" w:hAnsi="Courier New" w:cs="Courier New"/>
        </w:rPr>
        <w:t>RETURN connectedTo</w:t>
      </w:r>
    </w:p>
    <w:p w14:paraId="4891BA94" w14:textId="77777777" w:rsidR="00A26B43" w:rsidRDefault="00A26B43" w:rsidP="00A26B43">
      <w:pPr>
        <w:contextualSpacing/>
        <w:rPr>
          <w:rFonts w:asciiTheme="majorHAnsi" w:eastAsiaTheme="majorEastAsia" w:hAnsiTheme="majorHAnsi" w:cstheme="majorBidi"/>
          <w:color w:val="1F4D78" w:themeColor="accent1" w:themeShade="7F"/>
          <w:sz w:val="24"/>
          <w:szCs w:val="24"/>
        </w:rPr>
      </w:pPr>
      <w:r>
        <w:br w:type="page"/>
      </w:r>
    </w:p>
    <w:p w14:paraId="19AF8E71" w14:textId="77777777" w:rsidR="00A26B43" w:rsidRDefault="00A26B43" w:rsidP="00A26B43">
      <w:pPr>
        <w:pStyle w:val="Heading3"/>
        <w:contextualSpacing/>
      </w:pPr>
      <w:bookmarkStart w:id="151" w:name="_Toc8207656"/>
      <w:r>
        <w:lastRenderedPageBreak/>
        <w:t>Test</w:t>
      </w:r>
      <w:bookmarkEnd w:id="151"/>
    </w:p>
    <w:p w14:paraId="7EF8543F" w14:textId="77777777" w:rsidR="00A26B43" w:rsidRDefault="00A26B43" w:rsidP="00A26B43">
      <w:pPr>
        <w:pStyle w:val="Heading4"/>
        <w:contextualSpacing/>
      </w:pPr>
      <w:r>
        <w:t>createJoints</w:t>
      </w:r>
    </w:p>
    <w:p w14:paraId="17C4F4DE" w14:textId="77777777" w:rsidR="00A26B43" w:rsidRDefault="00A26B43" w:rsidP="00A26B43">
      <w:pPr>
        <w:contextualSpacing/>
      </w:pPr>
      <w:r>
        <w:t>for each joint that exists this algorithm is ran</w:t>
      </w:r>
    </w:p>
    <w:p w14:paraId="79F2A569" w14:textId="77777777" w:rsidR="00A26B43" w:rsidRDefault="00A26B43" w:rsidP="00A26B43">
      <w:pPr>
        <w:contextualSpacing/>
        <w:rPr>
          <w:rFonts w:ascii="Courier New" w:hAnsi="Courier New" w:cs="Courier New"/>
        </w:rPr>
      </w:pPr>
      <w:r>
        <w:rPr>
          <w:rFonts w:ascii="Courier New" w:hAnsi="Courier New" w:cs="Courier New"/>
        </w:rPr>
        <w:t>FOR materialA = 0 TO LENGTH(joint['materials'])</w:t>
      </w:r>
    </w:p>
    <w:p w14:paraId="6CC0B942" w14:textId="77777777" w:rsidR="00A26B43" w:rsidRDefault="00A26B43" w:rsidP="00A26B43">
      <w:pPr>
        <w:contextualSpacing/>
        <w:rPr>
          <w:rFonts w:ascii="Courier New" w:hAnsi="Courier New" w:cs="Courier New"/>
        </w:rPr>
      </w:pPr>
      <w:r>
        <w:rPr>
          <w:rFonts w:ascii="Courier New" w:hAnsi="Courier New" w:cs="Courier New"/>
        </w:rPr>
        <w:tab/>
        <w:t>FOR materialB = 0 TO LENGTH(joint['materials'])</w:t>
      </w:r>
    </w:p>
    <w:p w14:paraId="38900C97" w14:textId="77777777" w:rsidR="00A26B43" w:rsidRDefault="00A26B43" w:rsidP="00A26B43">
      <w:pPr>
        <w:contextualSpacing/>
        <w:rPr>
          <w:rFonts w:ascii="Courier New" w:hAnsi="Courier New" w:cs="Courier New"/>
        </w:rPr>
      </w:pPr>
      <w:r>
        <w:rPr>
          <w:rFonts w:ascii="Courier New" w:hAnsi="Courier New" w:cs="Courier New"/>
          <w:color w:val="00B050"/>
        </w:rPr>
        <w:t>each material connects to every other material about a point in two directions</w:t>
      </w:r>
    </w:p>
    <w:p w14:paraId="093FE13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materialA &lt;&gt; materialB THEN</w:t>
      </w:r>
    </w:p>
    <w:p w14:paraId="72AEAA3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joint['materials'][materialA].getMaterial() = "Rope"</w:t>
      </w:r>
    </w:p>
    <w:p w14:paraId="31C5715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OR joint['materials'][materialA].getMaterial() = "Cable" </w:t>
      </w:r>
    </w:p>
    <w:p w14:paraId="7E99598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THEN</w:t>
      </w:r>
    </w:p>
    <w:p w14:paraId="5C0CDB8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joint['index'] = joint['materials'][materialA].getJoint1() THEN</w:t>
      </w:r>
    </w:p>
    <w:p w14:paraId="744F709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bodyA = joint['materials'][materialA].getBody()[0]</w:t>
      </w:r>
    </w:p>
    <w:p w14:paraId="269F057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joint['index'] = joint['materials'][materialA].getJoint2() THEN</w:t>
      </w:r>
    </w:p>
    <w:p w14:paraId="3DA120C3"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bodyA = joint['materials'][materialA].getBody()[-1]</w:t>
      </w:r>
    </w:p>
    <w:p w14:paraId="6972A8B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6EBF401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w:t>
      </w:r>
    </w:p>
    <w:p w14:paraId="3A0A4A0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bodyA = joint['materials'][materialA].getBody()</w:t>
      </w:r>
    </w:p>
    <w:p w14:paraId="37C6FE0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680C4CAD" w14:textId="77777777" w:rsidR="00A26B43" w:rsidRDefault="00A26B43" w:rsidP="00A26B43">
      <w:pPr>
        <w:contextualSpacing/>
        <w:rPr>
          <w:rFonts w:ascii="Courier New" w:hAnsi="Courier New" w:cs="Courier New"/>
          <w:color w:val="00B050"/>
        </w:rPr>
      </w:pPr>
      <w:r>
        <w:rPr>
          <w:rFonts w:ascii="Courier New" w:hAnsi="Courier New" w:cs="Courier New"/>
          <w:color w:val="00B050"/>
        </w:rPr>
        <w:t>rope and cable bodies consist of a list of 10 bodies</w:t>
      </w:r>
    </w:p>
    <w:p w14:paraId="3AE66589" w14:textId="77777777" w:rsidR="00A26B43" w:rsidRDefault="00A26B43" w:rsidP="00A26B43">
      <w:pPr>
        <w:contextualSpacing/>
        <w:rPr>
          <w:rFonts w:ascii="Courier New" w:hAnsi="Courier New" w:cs="Courier New"/>
          <w:color w:val="00B050"/>
        </w:rPr>
      </w:pPr>
      <w:r>
        <w:rPr>
          <w:rFonts w:ascii="Courier New" w:hAnsi="Courier New" w:cs="Courier New"/>
          <w:color w:val="00B050"/>
        </w:rPr>
        <w:t>depending on whether the joint is the material's joint1 or joint2 the PyBox2D joint must</w:t>
      </w:r>
    </w:p>
    <w:p w14:paraId="33D206B2" w14:textId="77777777" w:rsidR="00A26B43" w:rsidRDefault="00A26B43" w:rsidP="00A26B43">
      <w:pPr>
        <w:contextualSpacing/>
        <w:rPr>
          <w:rFonts w:ascii="Courier New" w:hAnsi="Courier New" w:cs="Courier New"/>
          <w:color w:val="00B050"/>
        </w:rPr>
      </w:pPr>
      <w:r>
        <w:rPr>
          <w:rFonts w:ascii="Courier New" w:hAnsi="Courier New" w:cs="Courier New"/>
          <w:color w:val="00B050"/>
        </w:rPr>
        <w:t>connect to either the first or last body</w:t>
      </w:r>
    </w:p>
    <w:p w14:paraId="1B57B0E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joint['materials'][materialB].getMaterial() = "Rope"</w:t>
      </w:r>
    </w:p>
    <w:p w14:paraId="0E2A90B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OR joint['materials'][materialB].getMaterial() = "Cable" </w:t>
      </w:r>
    </w:p>
    <w:p w14:paraId="11FFA86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THEN</w:t>
      </w:r>
    </w:p>
    <w:p w14:paraId="17EC806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joint['index'] = joint['materials'][materialB].getJoint1() THEN</w:t>
      </w:r>
    </w:p>
    <w:p w14:paraId="6706314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bodyB = joint['materials'][materialB].getBody()[0]</w:t>
      </w:r>
    </w:p>
    <w:p w14:paraId="739E40E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 IF joint['index'] = joint['materials'][materialA].getJoint2() THEN</w:t>
      </w:r>
    </w:p>
    <w:p w14:paraId="192D716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bodyB = joint['materials'][materialB].getBody()[-1]</w:t>
      </w:r>
    </w:p>
    <w:p w14:paraId="7F655EC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6EF0EB2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w:t>
      </w:r>
    </w:p>
    <w:p w14:paraId="2B7922B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bodyB = joint['materials'][materialB].getBody()</w:t>
      </w:r>
    </w:p>
    <w:p w14:paraId="613666B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7F0FE501" w14:textId="77777777" w:rsidR="00A26B43" w:rsidRDefault="00A26B43" w:rsidP="00A26B43">
      <w:pPr>
        <w:contextualSpacing/>
        <w:rPr>
          <w:rFonts w:ascii="Courier New" w:hAnsi="Courier New" w:cs="Courier New"/>
        </w:rPr>
      </w:pPr>
    </w:p>
    <w:p w14:paraId="1FD145B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Joint = CREATE REVOLUTE JOINT AT joint BETWEEN bodyA and bodyB</w:t>
      </w:r>
    </w:p>
    <w:p w14:paraId="3A6D0634" w14:textId="77777777" w:rsidR="00A26B43" w:rsidRDefault="00A26B43" w:rsidP="00A26B43">
      <w:pPr>
        <w:contextualSpacing/>
        <w:rPr>
          <w:rFonts w:ascii="Courier New" w:hAnsi="Courier New" w:cs="Courier New"/>
          <w:color w:val="00B050"/>
        </w:rPr>
      </w:pPr>
      <w:r>
        <w:rPr>
          <w:rFonts w:ascii="Courier New" w:hAnsi="Courier New" w:cs="Courier New"/>
          <w:color w:val="00B050"/>
        </w:rPr>
        <w:lastRenderedPageBreak/>
        <w:t>creates revolute joint at the position given by joint['point']</w:t>
      </w:r>
    </w:p>
    <w:p w14:paraId="0393C89E" w14:textId="77777777" w:rsidR="00A26B43" w:rsidRDefault="00A26B43" w:rsidP="00A26B43">
      <w:pPr>
        <w:contextualSpacing/>
        <w:rPr>
          <w:rFonts w:ascii="Courier New" w:hAnsi="Courier New" w:cs="Courier New"/>
          <w:color w:val="00B050"/>
        </w:rPr>
      </w:pPr>
      <w:r>
        <w:rPr>
          <w:rFonts w:ascii="Courier New" w:hAnsi="Courier New" w:cs="Courier New"/>
          <w:color w:val="00B050"/>
        </w:rPr>
        <w:t>final parameter allows the materials to collide</w:t>
      </w:r>
    </w:p>
    <w:p w14:paraId="5784131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14:paraId="00DC397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joint['index'] = materialB.getJoint1() THEN</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materialB.addB2joints1({"reference":Joint,"maxForce":materialA.getMaxForce()})</w:t>
      </w:r>
    </w:p>
    <w:p w14:paraId="1B9525E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joint['index'] = materialB.getJoint2() THEN</w:t>
      </w:r>
    </w:p>
    <w:p w14:paraId="43DB038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materialB.addB2joints2({"reference":Joint,"maxForce":materialA.getMaxForce()})</w:t>
      </w:r>
    </w:p>
    <w:p w14:paraId="4424234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w:t>
      </w:r>
    </w:p>
    <w:p w14:paraId="396973D8" w14:textId="77777777" w:rsidR="00A26B43" w:rsidRDefault="00A26B43" w:rsidP="00A26B43">
      <w:pPr>
        <w:contextualSpacing/>
        <w:rPr>
          <w:rFonts w:ascii="Courier New" w:hAnsi="Courier New" w:cs="Courier New"/>
          <w:color w:val="00B050"/>
        </w:rPr>
      </w:pPr>
      <w:r>
        <w:rPr>
          <w:rFonts w:ascii="Courier New" w:hAnsi="Courier New" w:cs="Courier New"/>
          <w:color w:val="00B050"/>
        </w:rPr>
        <w:t>adds joint to materialB's joint list, used in calculating the reaction force</w:t>
      </w:r>
    </w:p>
    <w:p w14:paraId="1D8DE948" w14:textId="77777777" w:rsidR="00A26B43" w:rsidRDefault="00A26B43" w:rsidP="00A26B43">
      <w:pPr>
        <w:contextualSpacing/>
        <w:rPr>
          <w:rFonts w:ascii="Courier New" w:hAnsi="Courier New" w:cs="Courier New"/>
        </w:rPr>
      </w:pPr>
    </w:p>
    <w:p w14:paraId="683B316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41E2B90C" w14:textId="77777777" w:rsidR="00A26B43" w:rsidRDefault="00A26B43" w:rsidP="00A26B43">
      <w:pPr>
        <w:contextualSpacing/>
        <w:rPr>
          <w:rFonts w:ascii="Courier New" w:hAnsi="Courier New" w:cs="Courier New"/>
        </w:rPr>
      </w:pPr>
      <w:r>
        <w:rPr>
          <w:rFonts w:ascii="Courier New" w:hAnsi="Courier New" w:cs="Courier New"/>
        </w:rPr>
        <w:tab/>
        <w:t>NEXT</w:t>
      </w:r>
    </w:p>
    <w:p w14:paraId="31E1D488" w14:textId="77777777" w:rsidR="00A26B43" w:rsidRDefault="00A26B43" w:rsidP="00A26B43">
      <w:pPr>
        <w:contextualSpacing/>
        <w:rPr>
          <w:rFonts w:ascii="Courier New" w:hAnsi="Courier New" w:cs="Courier New"/>
        </w:rPr>
      </w:pPr>
      <w:r>
        <w:rPr>
          <w:rFonts w:ascii="Courier New" w:hAnsi="Courier New" w:cs="Courier New"/>
        </w:rPr>
        <w:t>NEXT</w:t>
      </w:r>
    </w:p>
    <w:p w14:paraId="3FA330B6" w14:textId="77777777" w:rsidR="00A26B43" w:rsidRDefault="00A26B43" w:rsidP="00A26B43">
      <w:pPr>
        <w:contextualSpacing/>
        <w:rPr>
          <w:rFonts w:ascii="Courier New" w:hAnsi="Courier New" w:cs="Courier New"/>
        </w:rPr>
      </w:pPr>
    </w:p>
    <w:p w14:paraId="72907EA5" w14:textId="77777777" w:rsidR="00A26B43" w:rsidRDefault="00A26B43" w:rsidP="00A26B43">
      <w:pPr>
        <w:contextualSpacing/>
        <w:rPr>
          <w:rFonts w:ascii="Courier New" w:hAnsi="Courier New" w:cs="Courier New"/>
        </w:rPr>
      </w:pPr>
      <w:r>
        <w:rPr>
          <w:rFonts w:ascii="Courier New" w:hAnsi="Courier New" w:cs="Courier New"/>
        </w:rPr>
        <w:t>IF joint['onGround1'] = True THEN</w:t>
      </w:r>
    </w:p>
    <w:p w14:paraId="2C57798D" w14:textId="77777777" w:rsidR="00A26B43" w:rsidRDefault="00A26B43" w:rsidP="00A26B43">
      <w:pPr>
        <w:contextualSpacing/>
        <w:rPr>
          <w:rFonts w:ascii="Courier New" w:hAnsi="Courier New" w:cs="Courier New"/>
        </w:rPr>
      </w:pPr>
      <w:r>
        <w:rPr>
          <w:rFonts w:ascii="Courier New" w:hAnsi="Courier New" w:cs="Courier New"/>
        </w:rPr>
        <w:tab/>
        <w:t>bodyA = groundBody1</w:t>
      </w:r>
    </w:p>
    <w:p w14:paraId="32DEE892" w14:textId="77777777" w:rsidR="00A26B43" w:rsidRDefault="00A26B43" w:rsidP="00A26B43">
      <w:pPr>
        <w:contextualSpacing/>
        <w:rPr>
          <w:rFonts w:ascii="Courier New" w:hAnsi="Courier New" w:cs="Courier New"/>
        </w:rPr>
      </w:pPr>
      <w:r>
        <w:rPr>
          <w:rFonts w:ascii="Courier New" w:hAnsi="Courier New" w:cs="Courier New"/>
        </w:rPr>
        <w:t>ELSE IF joint['onGround2'] = True THEN</w:t>
      </w:r>
    </w:p>
    <w:p w14:paraId="2C8CF46B" w14:textId="77777777" w:rsidR="00A26B43" w:rsidRDefault="00A26B43" w:rsidP="00A26B43">
      <w:pPr>
        <w:contextualSpacing/>
        <w:rPr>
          <w:rFonts w:ascii="Courier New" w:hAnsi="Courier New" w:cs="Courier New"/>
        </w:rPr>
      </w:pPr>
      <w:r>
        <w:rPr>
          <w:rFonts w:ascii="Courier New" w:hAnsi="Courier New" w:cs="Courier New"/>
        </w:rPr>
        <w:tab/>
        <w:t>bodyA = groundBody2</w:t>
      </w:r>
    </w:p>
    <w:p w14:paraId="36897C5F" w14:textId="77777777" w:rsidR="00A26B43" w:rsidRDefault="00A26B43" w:rsidP="00A26B43">
      <w:pPr>
        <w:contextualSpacing/>
        <w:rPr>
          <w:rFonts w:ascii="Courier New" w:hAnsi="Courier New" w:cs="Courier New"/>
        </w:rPr>
      </w:pPr>
      <w:r>
        <w:rPr>
          <w:rFonts w:ascii="Courier New" w:hAnsi="Courier New" w:cs="Courier New"/>
        </w:rPr>
        <w:t>END IF</w:t>
      </w:r>
    </w:p>
    <w:p w14:paraId="537517A3" w14:textId="77777777" w:rsidR="00A26B43" w:rsidRDefault="00A26B43" w:rsidP="00A26B43">
      <w:pPr>
        <w:contextualSpacing/>
        <w:rPr>
          <w:rFonts w:ascii="Courier New" w:hAnsi="Courier New" w:cs="Courier New"/>
        </w:rPr>
      </w:pPr>
      <w:r>
        <w:rPr>
          <w:rFonts w:ascii="Courier New" w:hAnsi="Courier New" w:cs="Courier New"/>
          <w:color w:val="00B050"/>
        </w:rPr>
        <w:t>checks if the joint is connected to the ground</w:t>
      </w:r>
    </w:p>
    <w:p w14:paraId="4E189ADC" w14:textId="77777777" w:rsidR="00A26B43" w:rsidRDefault="00A26B43" w:rsidP="00A26B43">
      <w:pPr>
        <w:contextualSpacing/>
        <w:rPr>
          <w:rFonts w:ascii="Courier New" w:hAnsi="Courier New" w:cs="Courier New"/>
        </w:rPr>
      </w:pPr>
    </w:p>
    <w:p w14:paraId="20F9D12D" w14:textId="77777777" w:rsidR="00A26B43" w:rsidRDefault="00A26B43" w:rsidP="00A26B43">
      <w:pPr>
        <w:contextualSpacing/>
        <w:rPr>
          <w:rFonts w:ascii="Courier New" w:hAnsi="Courier New" w:cs="Courier New"/>
        </w:rPr>
      </w:pPr>
      <w:r>
        <w:rPr>
          <w:rFonts w:ascii="Courier New" w:hAnsi="Courier New" w:cs="Courier New"/>
        </w:rPr>
        <w:t>IF joint['onGround1'] = True OR joint['onGround2'] THEN</w:t>
      </w:r>
    </w:p>
    <w:p w14:paraId="2ADA6A5D" w14:textId="77777777" w:rsidR="00A26B43" w:rsidRDefault="00A26B43" w:rsidP="00A26B43">
      <w:pPr>
        <w:contextualSpacing/>
        <w:rPr>
          <w:rFonts w:ascii="Courier New" w:hAnsi="Courier New" w:cs="Courier New"/>
        </w:rPr>
      </w:pPr>
      <w:r>
        <w:rPr>
          <w:rFonts w:ascii="Courier New" w:hAnsi="Courier New" w:cs="Courier New"/>
        </w:rPr>
        <w:tab/>
        <w:t>FOR material = 0 TO LENGTH(joint['materials'])</w:t>
      </w:r>
    </w:p>
    <w:p w14:paraId="182F426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joint['materials'][material] = "Rope"</w:t>
      </w:r>
    </w:p>
    <w:p w14:paraId="68137AB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OR joint['materials'][material] = "Cable"</w:t>
      </w:r>
    </w:p>
    <w:p w14:paraId="4E572CF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THEN</w:t>
      </w:r>
    </w:p>
    <w:p w14:paraId="01642CC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joint['index'] = joint['materials'][material].getJoint1() THEN</w:t>
      </w:r>
    </w:p>
    <w:p w14:paraId="7B16F1EF"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bodyB = joint['materials'][material].getBody()[0]</w:t>
      </w:r>
    </w:p>
    <w:p w14:paraId="3A4C52A4" w14:textId="77777777" w:rsidR="00A26B43" w:rsidRDefault="00A26B43" w:rsidP="00A26B43">
      <w:pPr>
        <w:contextualSpacing/>
        <w:rPr>
          <w:rFonts w:ascii="Courier New" w:hAnsi="Courier New" w:cs="Courier New"/>
        </w:rPr>
      </w:pPr>
      <w:r>
        <w:rPr>
          <w:rFonts w:ascii="Courier New" w:hAnsi="Courier New" w:cs="Courier New"/>
        </w:rPr>
        <w:tab/>
        <w:t xml:space="preserve">                ELSE IF joint['index'] = joint['materials'][material].getJoint2() THEN</w:t>
      </w:r>
    </w:p>
    <w:p w14:paraId="1D0B237D"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 xml:space="preserve">            </w:t>
      </w:r>
      <w:r>
        <w:rPr>
          <w:rFonts w:ascii="Courier New" w:hAnsi="Courier New" w:cs="Courier New"/>
        </w:rPr>
        <w:tab/>
        <w:t>bodyB = joint['materials'][material].getBody()[-1]</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 IF</w:t>
      </w:r>
    </w:p>
    <w:p w14:paraId="4F5D37F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ELSE</w:t>
      </w:r>
    </w:p>
    <w:p w14:paraId="463807F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bodyB = joint['materials'][material].getBody()</w:t>
      </w:r>
    </w:p>
    <w:p w14:paraId="6E9692C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2188D1E7" w14:textId="77777777" w:rsidR="00A26B43" w:rsidRDefault="00A26B43" w:rsidP="00A26B43">
      <w:pPr>
        <w:contextualSpacing/>
        <w:rPr>
          <w:rFonts w:ascii="Courier New" w:hAnsi="Courier New" w:cs="Courier New"/>
        </w:rPr>
      </w:pPr>
      <w:r>
        <w:rPr>
          <w:rFonts w:ascii="Courier New" w:hAnsi="Courier New" w:cs="Courier New"/>
        </w:rPr>
        <w:tab/>
      </w:r>
    </w:p>
    <w:p w14:paraId="18E95207"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Joint = CREATE REVOLUTE JOINT AT joint BETWEEN bodyA and bodyB</w:t>
      </w:r>
    </w:p>
    <w:p w14:paraId="49FC987B" w14:textId="77777777" w:rsidR="00A26B43" w:rsidRDefault="00A26B43" w:rsidP="00A26B43">
      <w:pPr>
        <w:contextualSpacing/>
        <w:rPr>
          <w:rFonts w:ascii="Courier New" w:hAnsi="Courier New" w:cs="Courier New"/>
        </w:rPr>
      </w:pPr>
    </w:p>
    <w:p w14:paraId="7A727A8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joint['index'] = material.getJoint1() THEN</w:t>
      </w:r>
    </w:p>
    <w:p w14:paraId="14D370B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material.addB2joints1({"reference":Joint,"maxForce":material.getMaxForce()})</w:t>
      </w:r>
    </w:p>
    <w:p w14:paraId="0E974CFC" w14:textId="77777777" w:rsidR="00A26B43" w:rsidRDefault="00A26B43" w:rsidP="00A26B43">
      <w:pPr>
        <w:contextualSpacing/>
        <w:rPr>
          <w:rFonts w:ascii="Courier New" w:hAnsi="Courier New" w:cs="Courier New"/>
        </w:rPr>
      </w:pPr>
      <w:r>
        <w:rPr>
          <w:rFonts w:ascii="Courier New" w:hAnsi="Courier New" w:cs="Courier New"/>
        </w:rPr>
        <w:lastRenderedPageBreak/>
        <w:t xml:space="preserve">            </w:t>
      </w:r>
      <w:r>
        <w:rPr>
          <w:rFonts w:ascii="Courier New" w:hAnsi="Courier New" w:cs="Courier New"/>
        </w:rPr>
        <w:tab/>
        <w:t>ELSE IF joint['index'] = material.getJoint2() THEN</w:t>
      </w:r>
    </w:p>
    <w:p w14:paraId="5D711DBC"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material.addB2joints2({"reference":Joint,"maxForce":material.getMaxForce()})</w:t>
      </w:r>
    </w:p>
    <w:p w14:paraId="578EAC5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177710F4" w14:textId="77777777" w:rsidR="00A26B43" w:rsidRDefault="00A26B43" w:rsidP="00A26B43">
      <w:pPr>
        <w:contextualSpacing/>
        <w:rPr>
          <w:rFonts w:ascii="Courier New" w:hAnsi="Courier New" w:cs="Courier New"/>
        </w:rPr>
      </w:pPr>
      <w:r>
        <w:rPr>
          <w:rFonts w:ascii="Courier New" w:hAnsi="Courier New" w:cs="Courier New"/>
        </w:rPr>
        <w:tab/>
        <w:t>NEXT</w:t>
      </w:r>
    </w:p>
    <w:p w14:paraId="4DD217B6" w14:textId="77777777" w:rsidR="00A26B43" w:rsidRDefault="00A26B43" w:rsidP="00A26B43">
      <w:pPr>
        <w:contextualSpacing/>
        <w:rPr>
          <w:rFonts w:ascii="Courier New" w:hAnsi="Courier New" w:cs="Courier New"/>
        </w:rPr>
      </w:pPr>
      <w:r>
        <w:rPr>
          <w:rFonts w:ascii="Courier New" w:hAnsi="Courier New" w:cs="Courier New"/>
        </w:rPr>
        <w:t>END IF</w:t>
      </w:r>
    </w:p>
    <w:p w14:paraId="0FE48E5E" w14:textId="77777777" w:rsidR="00A26B43" w:rsidRDefault="00A26B43" w:rsidP="00A26B43">
      <w:pPr>
        <w:contextualSpacing/>
        <w:rPr>
          <w:rFonts w:ascii="Courier New" w:hAnsi="Courier New" w:cs="Courier New"/>
        </w:rPr>
      </w:pPr>
      <w:r>
        <w:rPr>
          <w:rFonts w:ascii="Courier New" w:hAnsi="Courier New" w:cs="Courier New"/>
          <w:color w:val="00B050"/>
        </w:rPr>
        <w:t>connects each material about that joint to the ground</w:t>
      </w:r>
    </w:p>
    <w:p w14:paraId="4E36592E"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160819EC" w14:textId="77777777" w:rsidR="00A26B43" w:rsidRDefault="00A26B43" w:rsidP="00A26B43">
      <w:pPr>
        <w:pStyle w:val="Heading4"/>
        <w:contextualSpacing/>
      </w:pPr>
      <w:r>
        <w:lastRenderedPageBreak/>
        <w:t>loadBridge</w:t>
      </w:r>
    </w:p>
    <w:p w14:paraId="4FD72EE7" w14:textId="77777777" w:rsidR="00A26B43" w:rsidRDefault="00A26B43" w:rsidP="00A26B43">
      <w:pPr>
        <w:contextualSpacing/>
        <w:rPr>
          <w:rFonts w:ascii="Courier New" w:hAnsi="Courier New" w:cs="Courier New"/>
        </w:rPr>
      </w:pPr>
      <w:r>
        <w:rPr>
          <w:rFonts w:ascii="Courier New" w:hAnsi="Courier New" w:cs="Courier New"/>
        </w:rPr>
        <w:t>materialStack,jointList,jointNum,dif,land = Build.loadBridge(bridgeID)</w:t>
      </w:r>
    </w:p>
    <w:p w14:paraId="0D2F284A" w14:textId="77777777" w:rsidR="00A26B43" w:rsidRDefault="00A26B43" w:rsidP="00A26B43">
      <w:pPr>
        <w:contextualSpacing/>
        <w:rPr>
          <w:rFonts w:ascii="Courier New" w:hAnsi="Courier New" w:cs="Courier New"/>
        </w:rPr>
      </w:pPr>
      <w:r>
        <w:rPr>
          <w:rFonts w:ascii="Courier New" w:hAnsi="Courier New" w:cs="Courier New"/>
        </w:rPr>
        <w:t>Dirt1Y,Dirt1width,Dirt1height,Dirt2X,Dirt2Y,Dirt2width,Dirt2height = Graphics.dirtSize(dif,land)</w:t>
      </w:r>
    </w:p>
    <w:p w14:paraId="65296696" w14:textId="77777777" w:rsidR="00A26B43" w:rsidRDefault="00A26B43" w:rsidP="00A26B43">
      <w:pPr>
        <w:contextualSpacing/>
        <w:rPr>
          <w:rFonts w:ascii="Courier New" w:hAnsi="Courier New" w:cs="Courier New"/>
        </w:rPr>
      </w:pPr>
      <w:r>
        <w:rPr>
          <w:rFonts w:ascii="Courier New" w:hAnsi="Courier New" w:cs="Courier New"/>
          <w:color w:val="00B050"/>
        </w:rPr>
        <w:t>uses these variables to determine whether a joint is connected to the ground and to create the ground</w:t>
      </w:r>
    </w:p>
    <w:p w14:paraId="0051822E" w14:textId="77777777" w:rsidR="00A26B43" w:rsidRDefault="00A26B43" w:rsidP="00A26B43">
      <w:pPr>
        <w:contextualSpacing/>
        <w:rPr>
          <w:rFonts w:ascii="Courier New" w:hAnsi="Courier New" w:cs="Courier New"/>
        </w:rPr>
      </w:pPr>
    </w:p>
    <w:p w14:paraId="51FBD196" w14:textId="77777777" w:rsidR="00A26B43" w:rsidRDefault="00A26B43" w:rsidP="00A26B43">
      <w:pPr>
        <w:contextualSpacing/>
        <w:rPr>
          <w:rFonts w:ascii="Courier New" w:hAnsi="Courier New" w:cs="Courier New"/>
        </w:rPr>
      </w:pPr>
      <w:r>
        <w:rPr>
          <w:rFonts w:ascii="Courier New" w:hAnsi="Courier New" w:cs="Courier New"/>
        </w:rPr>
        <w:t>Dirt1Y = 30 - Dirt1Y/20</w:t>
      </w:r>
    </w:p>
    <w:p w14:paraId="44A44E25" w14:textId="77777777" w:rsidR="00A26B43" w:rsidRDefault="00A26B43" w:rsidP="00A26B43">
      <w:pPr>
        <w:contextualSpacing/>
        <w:rPr>
          <w:rFonts w:ascii="Courier New" w:hAnsi="Courier New" w:cs="Courier New"/>
        </w:rPr>
      </w:pPr>
      <w:r>
        <w:rPr>
          <w:rFonts w:ascii="Courier New" w:hAnsi="Courier New" w:cs="Courier New"/>
        </w:rPr>
        <w:t>Dirt1width = Dirt1width/20</w:t>
      </w:r>
    </w:p>
    <w:p w14:paraId="6E56C3D2" w14:textId="77777777" w:rsidR="00A26B43" w:rsidRDefault="00A26B43" w:rsidP="00A26B43">
      <w:pPr>
        <w:contextualSpacing/>
        <w:rPr>
          <w:rFonts w:ascii="Courier New" w:hAnsi="Courier New" w:cs="Courier New"/>
        </w:rPr>
      </w:pPr>
      <w:r>
        <w:rPr>
          <w:rFonts w:ascii="Courier New" w:hAnsi="Courier New" w:cs="Courier New"/>
        </w:rPr>
        <w:t>Dirt1height = Dirt1height/20</w:t>
      </w:r>
    </w:p>
    <w:p w14:paraId="11A33C17" w14:textId="77777777" w:rsidR="00A26B43" w:rsidRDefault="00A26B43" w:rsidP="00A26B43">
      <w:pPr>
        <w:contextualSpacing/>
        <w:rPr>
          <w:rFonts w:ascii="Courier New" w:hAnsi="Courier New" w:cs="Courier New"/>
        </w:rPr>
      </w:pPr>
      <w:r>
        <w:rPr>
          <w:rFonts w:ascii="Courier New" w:hAnsi="Courier New" w:cs="Courier New"/>
        </w:rPr>
        <w:t>Dirt2X = Dirt2X/20</w:t>
      </w:r>
    </w:p>
    <w:p w14:paraId="3E44E7F1" w14:textId="77777777" w:rsidR="00A26B43" w:rsidRDefault="00A26B43" w:rsidP="00A26B43">
      <w:pPr>
        <w:contextualSpacing/>
        <w:rPr>
          <w:rFonts w:ascii="Courier New" w:hAnsi="Courier New" w:cs="Courier New"/>
        </w:rPr>
      </w:pPr>
      <w:r>
        <w:rPr>
          <w:rFonts w:ascii="Courier New" w:hAnsi="Courier New" w:cs="Courier New"/>
        </w:rPr>
        <w:t>Dirt2Y = 30 - Dirt2Y/20</w:t>
      </w:r>
    </w:p>
    <w:p w14:paraId="7482DB1E" w14:textId="77777777" w:rsidR="00A26B43" w:rsidRDefault="00A26B43" w:rsidP="00A26B43">
      <w:pPr>
        <w:contextualSpacing/>
        <w:rPr>
          <w:rFonts w:ascii="Courier New" w:hAnsi="Courier New" w:cs="Courier New"/>
        </w:rPr>
      </w:pPr>
      <w:r>
        <w:rPr>
          <w:rFonts w:ascii="Courier New" w:hAnsi="Courier New" w:cs="Courier New"/>
        </w:rPr>
        <w:t>Dirt2width = Dirt2width/20</w:t>
      </w:r>
    </w:p>
    <w:p w14:paraId="5B1D148B" w14:textId="77777777" w:rsidR="00A26B43" w:rsidRDefault="00A26B43" w:rsidP="00A26B43">
      <w:pPr>
        <w:contextualSpacing/>
        <w:rPr>
          <w:rFonts w:ascii="Courier New" w:hAnsi="Courier New" w:cs="Courier New"/>
        </w:rPr>
      </w:pPr>
      <w:r>
        <w:rPr>
          <w:rFonts w:ascii="Courier New" w:hAnsi="Courier New" w:cs="Courier New"/>
        </w:rPr>
        <w:t>Dirt2height = Dirt2height/20</w:t>
      </w:r>
    </w:p>
    <w:p w14:paraId="05AA0213" w14:textId="77777777" w:rsidR="00A26B43" w:rsidRDefault="00A26B43" w:rsidP="00A26B43">
      <w:pPr>
        <w:contextualSpacing/>
        <w:rPr>
          <w:rFonts w:ascii="Courier New" w:hAnsi="Courier New" w:cs="Courier New"/>
        </w:rPr>
      </w:pPr>
      <w:r>
        <w:rPr>
          <w:rFonts w:ascii="Courier New" w:hAnsi="Courier New" w:cs="Courier New"/>
          <w:color w:val="00B050"/>
        </w:rPr>
        <w:t>converts to meters</w:t>
      </w:r>
    </w:p>
    <w:p w14:paraId="661E43C1" w14:textId="77777777" w:rsidR="00A26B43" w:rsidRDefault="00A26B43" w:rsidP="00A26B43">
      <w:pPr>
        <w:contextualSpacing/>
        <w:rPr>
          <w:rFonts w:ascii="Courier New" w:hAnsi="Courier New" w:cs="Courier New"/>
        </w:rPr>
      </w:pPr>
    </w:p>
    <w:p w14:paraId="321A2D70" w14:textId="77777777" w:rsidR="00A26B43" w:rsidRDefault="00A26B43" w:rsidP="00A26B43">
      <w:pPr>
        <w:contextualSpacing/>
        <w:rPr>
          <w:rFonts w:ascii="Courier New" w:hAnsi="Courier New" w:cs="Courier New"/>
        </w:rPr>
      </w:pPr>
      <w:r>
        <w:rPr>
          <w:rFonts w:ascii="Courier New" w:hAnsi="Courier New" w:cs="Courier New"/>
        </w:rPr>
        <w:t>FOR joint = 0 TO LENGTH(jointList)</w:t>
      </w:r>
    </w:p>
    <w:p w14:paraId="314DF1DD" w14:textId="77777777" w:rsidR="00A26B43" w:rsidRDefault="00A26B43" w:rsidP="00A26B43">
      <w:pPr>
        <w:contextualSpacing/>
        <w:rPr>
          <w:rFonts w:ascii="Courier New" w:hAnsi="Courier New" w:cs="Courier New"/>
        </w:rPr>
      </w:pPr>
      <w:r>
        <w:rPr>
          <w:rFonts w:ascii="Courier New" w:hAnsi="Courier New" w:cs="Courier New"/>
        </w:rPr>
        <w:tab/>
        <w:t>convx,convy = jointList[joint]['point']</w:t>
      </w:r>
    </w:p>
    <w:p w14:paraId="16446C67" w14:textId="77777777" w:rsidR="00A26B43" w:rsidRDefault="00A26B43" w:rsidP="00A26B43">
      <w:pPr>
        <w:contextualSpacing/>
        <w:rPr>
          <w:rFonts w:ascii="Courier New" w:hAnsi="Courier New" w:cs="Courier New"/>
        </w:rPr>
      </w:pPr>
      <w:r>
        <w:rPr>
          <w:rFonts w:ascii="Courier New" w:hAnsi="Courier New" w:cs="Courier New"/>
        </w:rPr>
        <w:tab/>
        <w:t>jointList[joint]['point'] = (convx,convy)</w:t>
      </w:r>
    </w:p>
    <w:p w14:paraId="59FF58F9" w14:textId="77777777" w:rsidR="00A26B43" w:rsidRDefault="00A26B43" w:rsidP="00A26B43">
      <w:pPr>
        <w:contextualSpacing/>
        <w:rPr>
          <w:rFonts w:ascii="Courier New" w:hAnsi="Courier New" w:cs="Courier New"/>
        </w:rPr>
      </w:pPr>
      <w:r>
        <w:rPr>
          <w:rFonts w:ascii="Courier New" w:hAnsi="Courier New" w:cs="Courier New"/>
        </w:rPr>
        <w:t>NEXT</w:t>
      </w:r>
    </w:p>
    <w:p w14:paraId="34053315" w14:textId="77777777" w:rsidR="00A26B43" w:rsidRDefault="00A26B43" w:rsidP="00A26B43">
      <w:pPr>
        <w:contextualSpacing/>
        <w:rPr>
          <w:rFonts w:ascii="Courier New" w:hAnsi="Courier New" w:cs="Courier New"/>
          <w:color w:val="00B050"/>
        </w:rPr>
      </w:pPr>
      <w:r>
        <w:rPr>
          <w:rFonts w:ascii="Courier New" w:hAnsi="Courier New" w:cs="Courier New"/>
          <w:color w:val="00B050"/>
        </w:rPr>
        <w:t>converts each joint to meters</w:t>
      </w:r>
    </w:p>
    <w:p w14:paraId="46857250" w14:textId="77777777" w:rsidR="00A26B43" w:rsidRDefault="00A26B43" w:rsidP="00A26B43">
      <w:pPr>
        <w:contextualSpacing/>
        <w:rPr>
          <w:rFonts w:ascii="Courier New" w:hAnsi="Courier New" w:cs="Courier New"/>
        </w:rPr>
      </w:pPr>
      <w:r>
        <w:rPr>
          <w:rFonts w:ascii="Courier New" w:hAnsi="Courier New" w:cs="Courier New"/>
        </w:rPr>
        <w:t>groundBody1 = CREATE GROUND BODY 1</w:t>
      </w:r>
    </w:p>
    <w:p w14:paraId="087F3E0F" w14:textId="77777777" w:rsidR="00A26B43" w:rsidRDefault="00A26B43" w:rsidP="00A26B43">
      <w:pPr>
        <w:contextualSpacing/>
        <w:rPr>
          <w:rFonts w:ascii="Courier New" w:hAnsi="Courier New" w:cs="Courier New"/>
        </w:rPr>
      </w:pPr>
      <w:r>
        <w:rPr>
          <w:rFonts w:ascii="Courier New" w:hAnsi="Courier New" w:cs="Courier New"/>
        </w:rPr>
        <w:t>groundBody2 = CREATE GROUND BODY 2</w:t>
      </w:r>
    </w:p>
    <w:p w14:paraId="147C7482" w14:textId="77777777" w:rsidR="00A26B43" w:rsidRDefault="00A26B43" w:rsidP="00A26B43">
      <w:pPr>
        <w:contextualSpacing/>
        <w:rPr>
          <w:rFonts w:ascii="Courier New" w:hAnsi="Courier New" w:cs="Courier New"/>
        </w:rPr>
      </w:pPr>
      <w:r>
        <w:rPr>
          <w:rFonts w:ascii="Courier New" w:hAnsi="Courier New" w:cs="Courier New"/>
        </w:rPr>
        <w:t>CREATE BOUNDARY WALLS</w:t>
      </w:r>
    </w:p>
    <w:p w14:paraId="058E5567" w14:textId="77777777" w:rsidR="00A26B43" w:rsidRDefault="00A26B43" w:rsidP="00A26B43">
      <w:pPr>
        <w:contextualSpacing/>
        <w:rPr>
          <w:rFonts w:ascii="Courier New" w:hAnsi="Courier New" w:cs="Courier New"/>
          <w:color w:val="00B050"/>
        </w:rPr>
      </w:pPr>
      <w:r>
        <w:rPr>
          <w:rFonts w:ascii="Courier New" w:hAnsi="Courier New" w:cs="Courier New"/>
          <w:color w:val="00B050"/>
        </w:rPr>
        <w:t>creates two ground bodies, the left and right island, and walls</w:t>
      </w:r>
    </w:p>
    <w:p w14:paraId="406F1068" w14:textId="77777777" w:rsidR="00A26B43" w:rsidRDefault="00A26B43" w:rsidP="00A26B43">
      <w:pPr>
        <w:contextualSpacing/>
        <w:rPr>
          <w:rFonts w:ascii="Courier New" w:hAnsi="Courier New" w:cs="Courier New"/>
        </w:rPr>
      </w:pPr>
      <w:r>
        <w:rPr>
          <w:rFonts w:ascii="Courier New" w:hAnsi="Courier New" w:cs="Courier New"/>
        </w:rPr>
        <w:t>FOR material = 0 TO LENGTH(materialStack)</w:t>
      </w:r>
    </w:p>
    <w:p w14:paraId="7FD54443" w14:textId="77777777" w:rsidR="00A26B43" w:rsidRDefault="00A26B43" w:rsidP="00A26B43">
      <w:pPr>
        <w:contextualSpacing/>
        <w:rPr>
          <w:rFonts w:ascii="Courier New" w:hAnsi="Courier New" w:cs="Courier New"/>
        </w:rPr>
      </w:pPr>
      <w:r>
        <w:rPr>
          <w:rFonts w:ascii="Courier New" w:hAnsi="Courier New" w:cs="Courier New"/>
        </w:rPr>
        <w:tab/>
        <w:t>materialStack[material].createBody()</w:t>
      </w:r>
    </w:p>
    <w:p w14:paraId="33A8C06B" w14:textId="77777777" w:rsidR="00A26B43" w:rsidRDefault="00A26B43" w:rsidP="00A26B43">
      <w:pPr>
        <w:contextualSpacing/>
        <w:rPr>
          <w:rFonts w:ascii="Courier New" w:hAnsi="Courier New" w:cs="Courier New"/>
        </w:rPr>
      </w:pPr>
      <w:r>
        <w:rPr>
          <w:rFonts w:ascii="Courier New" w:hAnsi="Courier New" w:cs="Courier New"/>
        </w:rPr>
        <w:t>NEXT</w:t>
      </w:r>
    </w:p>
    <w:p w14:paraId="6BEA88EF" w14:textId="77777777" w:rsidR="00A26B43" w:rsidRDefault="00A26B43" w:rsidP="00A26B43">
      <w:pPr>
        <w:contextualSpacing/>
        <w:rPr>
          <w:rFonts w:ascii="Courier New" w:hAnsi="Courier New" w:cs="Courier New"/>
        </w:rPr>
      </w:pPr>
      <w:r>
        <w:rPr>
          <w:rFonts w:ascii="Courier New" w:hAnsi="Courier New" w:cs="Courier New"/>
          <w:color w:val="00B050"/>
        </w:rPr>
        <w:t>creates body for each material</w:t>
      </w:r>
    </w:p>
    <w:p w14:paraId="1F941E48" w14:textId="77777777" w:rsidR="00A26B43" w:rsidRDefault="00A26B43" w:rsidP="00A26B43">
      <w:pPr>
        <w:contextualSpacing/>
        <w:rPr>
          <w:rFonts w:ascii="Courier New" w:hAnsi="Courier New" w:cs="Courier New"/>
        </w:rPr>
      </w:pPr>
    </w:p>
    <w:p w14:paraId="105A618A" w14:textId="77777777" w:rsidR="00A26B43" w:rsidRDefault="00A26B43" w:rsidP="00A26B43">
      <w:pPr>
        <w:contextualSpacing/>
        <w:rPr>
          <w:rFonts w:ascii="Courier New" w:hAnsi="Courier New" w:cs="Courier New"/>
        </w:rPr>
      </w:pPr>
      <w:r>
        <w:rPr>
          <w:rFonts w:ascii="Courier New" w:hAnsi="Courier New" w:cs="Courier New"/>
        </w:rPr>
        <w:t>FOR joint = 0 TO jointList</w:t>
      </w:r>
    </w:p>
    <w:p w14:paraId="765C9324" w14:textId="77777777" w:rsidR="00A26B43" w:rsidRDefault="00A26B43" w:rsidP="00A26B43">
      <w:pPr>
        <w:contextualSpacing/>
        <w:rPr>
          <w:rFonts w:ascii="Courier New" w:hAnsi="Courier New" w:cs="Courier New"/>
        </w:rPr>
      </w:pPr>
      <w:r>
        <w:rPr>
          <w:rFonts w:ascii="Courier New" w:hAnsi="Courier New" w:cs="Courier New"/>
        </w:rPr>
        <w:tab/>
        <w:t>materialAboutJoint = []</w:t>
      </w:r>
    </w:p>
    <w:p w14:paraId="5885CC21" w14:textId="77777777" w:rsidR="00A26B43" w:rsidRDefault="00A26B43" w:rsidP="00A26B43">
      <w:pPr>
        <w:contextualSpacing/>
        <w:rPr>
          <w:rFonts w:ascii="Courier New" w:hAnsi="Courier New" w:cs="Courier New"/>
        </w:rPr>
      </w:pPr>
      <w:r>
        <w:rPr>
          <w:rFonts w:ascii="Courier New" w:hAnsi="Courier New" w:cs="Courier New"/>
        </w:rPr>
        <w:tab/>
        <w:t>FOR material = 0 TO LENGTH(materialStack)</w:t>
      </w:r>
    </w:p>
    <w:p w14:paraId="1FF4F82A"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jointList[joint]['index'] = material.getJoint1() OR jointList[joint]['index'] = material.getJoint2() THEN</w:t>
      </w:r>
    </w:p>
    <w:p w14:paraId="13E1257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materialAboutJoint.APPEND(materialStack[material])</w:t>
      </w:r>
    </w:p>
    <w:p w14:paraId="3F68427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1DCBAEF2"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jointList[joint]['materials'] = materialAboutJoint</w:t>
      </w:r>
    </w:p>
    <w:p w14:paraId="2A034538" w14:textId="77777777" w:rsidR="00A26B43" w:rsidRDefault="00A26B43" w:rsidP="00A26B43">
      <w:pPr>
        <w:contextualSpacing/>
        <w:rPr>
          <w:rFonts w:ascii="Courier New" w:hAnsi="Courier New" w:cs="Courier New"/>
        </w:rPr>
      </w:pPr>
      <w:r>
        <w:rPr>
          <w:rFonts w:ascii="Courier New" w:hAnsi="Courier New" w:cs="Courier New"/>
        </w:rPr>
        <w:tab/>
        <w:t>NEXT</w:t>
      </w:r>
    </w:p>
    <w:p w14:paraId="5A833DDF" w14:textId="77777777" w:rsidR="00A26B43" w:rsidRDefault="00A26B43" w:rsidP="00A26B43">
      <w:pPr>
        <w:contextualSpacing/>
        <w:rPr>
          <w:rFonts w:ascii="Courier New" w:hAnsi="Courier New" w:cs="Courier New"/>
        </w:rPr>
      </w:pPr>
      <w:r>
        <w:rPr>
          <w:rFonts w:ascii="Courier New" w:hAnsi="Courier New" w:cs="Courier New"/>
          <w:color w:val="00B050"/>
        </w:rPr>
        <w:t>determines what materials connect to current joint</w:t>
      </w:r>
    </w:p>
    <w:p w14:paraId="77E98D9E" w14:textId="77777777" w:rsidR="00A26B43" w:rsidRDefault="00A26B43" w:rsidP="00A26B43">
      <w:pPr>
        <w:contextualSpacing/>
        <w:rPr>
          <w:rFonts w:ascii="Courier New" w:hAnsi="Courier New" w:cs="Courier New"/>
        </w:rPr>
      </w:pPr>
      <w:r>
        <w:rPr>
          <w:rFonts w:ascii="Courier New" w:hAnsi="Courier New" w:cs="Courier New"/>
        </w:rPr>
        <w:tab/>
        <w:t>jointx,jointy = jointList[joint]['point']</w:t>
      </w:r>
    </w:p>
    <w:p w14:paraId="55EADF08" w14:textId="77777777" w:rsidR="00A26B43" w:rsidRDefault="00A26B43" w:rsidP="00A26B43">
      <w:pPr>
        <w:contextualSpacing/>
        <w:rPr>
          <w:rFonts w:ascii="Courier New" w:hAnsi="Courier New" w:cs="Courier New"/>
        </w:rPr>
      </w:pPr>
    </w:p>
    <w:p w14:paraId="2E7B20D5" w14:textId="77777777" w:rsidR="00A26B43" w:rsidRDefault="00A26B43" w:rsidP="00A26B43">
      <w:pPr>
        <w:contextualSpacing/>
        <w:rPr>
          <w:rFonts w:ascii="Courier New" w:hAnsi="Courier New" w:cs="Courier New"/>
        </w:rPr>
      </w:pPr>
      <w:r>
        <w:rPr>
          <w:rFonts w:ascii="Courier New" w:hAnsi="Courier New" w:cs="Courier New"/>
        </w:rPr>
        <w:tab/>
        <w:t xml:space="preserve">IF (jointx = Dirt1width AND jointy &lt;= Dirt1Y) </w:t>
      </w:r>
    </w:p>
    <w:p w14:paraId="44A74693" w14:textId="77777777" w:rsidR="00A26B43" w:rsidRDefault="00A26B43" w:rsidP="00A26B43">
      <w:pPr>
        <w:contextualSpacing/>
        <w:rPr>
          <w:rFonts w:ascii="Courier New" w:hAnsi="Courier New" w:cs="Courier New"/>
        </w:rPr>
      </w:pPr>
      <w:r>
        <w:rPr>
          <w:rFonts w:ascii="Courier New" w:hAnsi="Courier New" w:cs="Courier New"/>
        </w:rPr>
        <w:tab/>
        <w:t xml:space="preserve">OR (jointx &lt;= Dirt1width AND jointy == Dirt1Y) </w:t>
      </w:r>
    </w:p>
    <w:p w14:paraId="604B3BE9" w14:textId="77777777" w:rsidR="00A26B43" w:rsidRDefault="00A26B43" w:rsidP="00A26B43">
      <w:pPr>
        <w:contextualSpacing/>
        <w:rPr>
          <w:rFonts w:ascii="Courier New" w:hAnsi="Courier New" w:cs="Courier New"/>
        </w:rPr>
      </w:pPr>
      <w:r>
        <w:rPr>
          <w:rFonts w:ascii="Courier New" w:hAnsi="Courier New" w:cs="Courier New"/>
        </w:rPr>
        <w:tab/>
        <w:t>THEN</w:t>
      </w:r>
    </w:p>
    <w:p w14:paraId="4146309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joint['onGround1'] = True</w:t>
      </w:r>
    </w:p>
    <w:p w14:paraId="3CC1D2C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joint['onGround2'] = False</w:t>
      </w:r>
    </w:p>
    <w:p w14:paraId="72BF637F" w14:textId="77777777" w:rsidR="00A26B43" w:rsidRDefault="00A26B43" w:rsidP="00A26B43">
      <w:pPr>
        <w:contextualSpacing/>
        <w:rPr>
          <w:rFonts w:ascii="Courier New" w:hAnsi="Courier New" w:cs="Courier New"/>
        </w:rPr>
      </w:pPr>
      <w:r>
        <w:rPr>
          <w:rFonts w:ascii="Courier New" w:hAnsi="Courier New" w:cs="Courier New"/>
        </w:rPr>
        <w:t xml:space="preserve">        ELSE IF (jointx = Dirt2X AND jointy &lt;= Dirt2Y) </w:t>
      </w:r>
    </w:p>
    <w:p w14:paraId="3358E51D" w14:textId="77777777" w:rsidR="00A26B43" w:rsidRDefault="00A26B43" w:rsidP="00A26B43">
      <w:pPr>
        <w:contextualSpacing/>
        <w:rPr>
          <w:rFonts w:ascii="Courier New" w:hAnsi="Courier New" w:cs="Courier New"/>
        </w:rPr>
      </w:pPr>
      <w:r>
        <w:rPr>
          <w:rFonts w:ascii="Courier New" w:hAnsi="Courier New" w:cs="Courier New"/>
        </w:rPr>
        <w:tab/>
        <w:t xml:space="preserve">OR (jointx &gt;= Dirt2X AND jointy == Dirt2Y) </w:t>
      </w:r>
    </w:p>
    <w:p w14:paraId="745A6B9D" w14:textId="77777777" w:rsidR="00A26B43" w:rsidRDefault="00A26B43" w:rsidP="00A26B43">
      <w:pPr>
        <w:contextualSpacing/>
        <w:rPr>
          <w:rFonts w:ascii="Courier New" w:hAnsi="Courier New" w:cs="Courier New"/>
        </w:rPr>
      </w:pPr>
      <w:r>
        <w:rPr>
          <w:rFonts w:ascii="Courier New" w:hAnsi="Courier New" w:cs="Courier New"/>
        </w:rPr>
        <w:tab/>
        <w:t>THEN</w:t>
      </w:r>
    </w:p>
    <w:p w14:paraId="4BDF5D52" w14:textId="77777777" w:rsidR="00A26B43" w:rsidRDefault="00A26B43" w:rsidP="00A26B43">
      <w:pPr>
        <w:contextualSpacing/>
        <w:rPr>
          <w:rFonts w:ascii="Courier New" w:hAnsi="Courier New" w:cs="Courier New"/>
        </w:rPr>
      </w:pPr>
      <w:r>
        <w:rPr>
          <w:rFonts w:ascii="Courier New" w:hAnsi="Courier New" w:cs="Courier New"/>
        </w:rPr>
        <w:lastRenderedPageBreak/>
        <w:t xml:space="preserve">            </w:t>
      </w:r>
      <w:r>
        <w:rPr>
          <w:rFonts w:ascii="Courier New" w:hAnsi="Courier New" w:cs="Courier New"/>
        </w:rPr>
        <w:tab/>
        <w:t>joint['onGround1'] = False</w:t>
      </w:r>
    </w:p>
    <w:p w14:paraId="530BF339"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joint['onGround2'] = True</w:t>
      </w:r>
    </w:p>
    <w:p w14:paraId="0C7EA2C8" w14:textId="77777777" w:rsidR="00A26B43" w:rsidRDefault="00A26B43" w:rsidP="00A26B43">
      <w:pPr>
        <w:contextualSpacing/>
        <w:rPr>
          <w:rFonts w:ascii="Courier New" w:hAnsi="Courier New" w:cs="Courier New"/>
        </w:rPr>
      </w:pPr>
      <w:r>
        <w:rPr>
          <w:rFonts w:ascii="Courier New" w:hAnsi="Courier New" w:cs="Courier New"/>
        </w:rPr>
        <w:t xml:space="preserve">        ELSE</w:t>
      </w:r>
    </w:p>
    <w:p w14:paraId="71379AA9"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joint['onGround1'] = False</w:t>
      </w:r>
    </w:p>
    <w:p w14:paraId="7D353496"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joint['onGround2'] = False</w:t>
      </w:r>
    </w:p>
    <w:p w14:paraId="7D2F4D9C" w14:textId="77777777" w:rsidR="00A26B43" w:rsidRDefault="00A26B43" w:rsidP="00A26B43">
      <w:pPr>
        <w:contextualSpacing/>
        <w:rPr>
          <w:rFonts w:ascii="Courier New" w:hAnsi="Courier New" w:cs="Courier New"/>
        </w:rPr>
      </w:pPr>
      <w:r>
        <w:rPr>
          <w:rFonts w:ascii="Courier New" w:hAnsi="Courier New" w:cs="Courier New"/>
        </w:rPr>
        <w:tab/>
        <w:t>END IF</w:t>
      </w:r>
    </w:p>
    <w:p w14:paraId="1AC141E6" w14:textId="77777777" w:rsidR="00A26B43" w:rsidRDefault="00A26B43" w:rsidP="00A26B43">
      <w:pPr>
        <w:contextualSpacing/>
        <w:rPr>
          <w:rFonts w:ascii="Courier New" w:hAnsi="Courier New" w:cs="Courier New"/>
        </w:rPr>
      </w:pPr>
      <w:r>
        <w:rPr>
          <w:rFonts w:ascii="Courier New" w:hAnsi="Courier New" w:cs="Courier New"/>
          <w:color w:val="00B050"/>
        </w:rPr>
        <w:t>determines whether joint is connected to the ground</w:t>
      </w:r>
    </w:p>
    <w:p w14:paraId="0309E183" w14:textId="77777777" w:rsidR="00A26B43" w:rsidRDefault="00A26B43" w:rsidP="00A26B43">
      <w:pPr>
        <w:contextualSpacing/>
        <w:rPr>
          <w:rFonts w:ascii="Courier New" w:hAnsi="Courier New" w:cs="Courier New"/>
        </w:rPr>
      </w:pPr>
    </w:p>
    <w:p w14:paraId="2D1D009C" w14:textId="77777777" w:rsidR="00A26B43" w:rsidRDefault="00A26B43" w:rsidP="00A26B43">
      <w:pPr>
        <w:contextualSpacing/>
        <w:rPr>
          <w:rFonts w:ascii="Courier New" w:hAnsi="Courier New" w:cs="Courier New"/>
        </w:rPr>
      </w:pPr>
      <w:r>
        <w:rPr>
          <w:rFonts w:ascii="Courier New" w:hAnsi="Courier New" w:cs="Courier New"/>
        </w:rPr>
        <w:tab/>
        <w:t>createJoints()</w:t>
      </w:r>
    </w:p>
    <w:p w14:paraId="4CAD25FC" w14:textId="77777777" w:rsidR="00A26B43" w:rsidRDefault="00A26B43" w:rsidP="00A26B43">
      <w:pPr>
        <w:contextualSpacing/>
        <w:rPr>
          <w:rFonts w:ascii="Courier New" w:hAnsi="Courier New" w:cs="Courier New"/>
        </w:rPr>
      </w:pPr>
      <w:r>
        <w:rPr>
          <w:rFonts w:ascii="Courier New" w:hAnsi="Courier New" w:cs="Courier New"/>
        </w:rPr>
        <w:t>NEXT</w:t>
      </w:r>
    </w:p>
    <w:p w14:paraId="2996FFB4" w14:textId="77777777" w:rsidR="00A26B43" w:rsidRDefault="00A26B43" w:rsidP="00A26B43">
      <w:pPr>
        <w:contextualSpacing/>
        <w:rPr>
          <w:rFonts w:ascii="Courier New" w:hAnsi="Courier New" w:cs="Courier New"/>
        </w:rPr>
      </w:pPr>
    </w:p>
    <w:p w14:paraId="20DC56FD" w14:textId="77777777" w:rsidR="00A26B43" w:rsidRDefault="00A26B43" w:rsidP="00A26B43">
      <w:pPr>
        <w:contextualSpacing/>
        <w:rPr>
          <w:rFonts w:ascii="Courier New" w:hAnsi="Courier New" w:cs="Courier New"/>
        </w:rPr>
      </w:pPr>
      <w:r>
        <w:rPr>
          <w:rFonts w:ascii="Courier New" w:hAnsi="Courier New" w:cs="Courier New"/>
        </w:rPr>
        <w:t>RETURN (materialStack,jointList,dif,land)</w:t>
      </w:r>
    </w:p>
    <w:p w14:paraId="4001DD09"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228973CB" w14:textId="77777777" w:rsidR="00A26B43" w:rsidRDefault="00A26B43" w:rsidP="00A26B43">
      <w:pPr>
        <w:pStyle w:val="Heading4"/>
        <w:contextualSpacing/>
      </w:pPr>
      <w:r>
        <w:lastRenderedPageBreak/>
        <w:t>Main</w:t>
      </w:r>
    </w:p>
    <w:p w14:paraId="0E2BFE34" w14:textId="77777777" w:rsidR="00A26B43" w:rsidRDefault="00A26B43" w:rsidP="00A26B43">
      <w:pPr>
        <w:contextualSpacing/>
        <w:rPr>
          <w:rFonts w:ascii="Courier New" w:hAnsi="Courier New" w:cs="Courier New"/>
        </w:rPr>
      </w:pPr>
      <w:r>
        <w:rPr>
          <w:rFonts w:ascii="Courier New" w:hAnsi="Courier New" w:cs="Courier New"/>
        </w:rPr>
        <w:t>INITIATE WORLD</w:t>
      </w:r>
    </w:p>
    <w:p w14:paraId="48C3C0FF" w14:textId="77777777" w:rsidR="00A26B43" w:rsidRDefault="00A26B43" w:rsidP="00A26B43">
      <w:pPr>
        <w:contextualSpacing/>
        <w:rPr>
          <w:rFonts w:ascii="Courier New" w:hAnsi="Courier New" w:cs="Courier New"/>
        </w:rPr>
      </w:pPr>
      <w:r>
        <w:rPr>
          <w:rFonts w:ascii="Courier New" w:hAnsi="Courier New" w:cs="Courier New"/>
        </w:rPr>
        <w:t>materialStack,jointList,dif,land = loadBridge(info['bridgeID'],world)</w:t>
      </w:r>
    </w:p>
    <w:p w14:paraId="18CFC1A5" w14:textId="77777777" w:rsidR="00A26B43" w:rsidRDefault="00A26B43" w:rsidP="00A26B43">
      <w:pPr>
        <w:contextualSpacing/>
        <w:rPr>
          <w:rFonts w:ascii="Courier New" w:hAnsi="Courier New" w:cs="Courier New"/>
        </w:rPr>
      </w:pPr>
      <w:r>
        <w:rPr>
          <w:rFonts w:ascii="Courier New" w:hAnsi="Courier New" w:cs="Courier New"/>
        </w:rPr>
        <w:t>frameCount = 0</w:t>
      </w:r>
    </w:p>
    <w:p w14:paraId="75448399" w14:textId="77777777" w:rsidR="00A26B43" w:rsidRDefault="00A26B43" w:rsidP="00A26B43">
      <w:pPr>
        <w:contextualSpacing/>
        <w:rPr>
          <w:rFonts w:ascii="Courier New" w:hAnsi="Courier New" w:cs="Courier New"/>
        </w:rPr>
      </w:pPr>
      <w:r>
        <w:rPr>
          <w:rFonts w:ascii="Courier New" w:hAnsi="Courier New" w:cs="Courier New"/>
          <w:color w:val="00B050"/>
        </w:rPr>
        <w:t>creates bridge</w:t>
      </w:r>
    </w:p>
    <w:p w14:paraId="6079684F" w14:textId="77777777" w:rsidR="00A26B43" w:rsidRDefault="00A26B43" w:rsidP="00A26B43">
      <w:pPr>
        <w:contextualSpacing/>
        <w:rPr>
          <w:rFonts w:ascii="Courier New" w:hAnsi="Courier New" w:cs="Courier New"/>
        </w:rPr>
      </w:pPr>
    </w:p>
    <w:p w14:paraId="2CA395E9" w14:textId="77777777" w:rsidR="00A26B43" w:rsidRDefault="00A26B43" w:rsidP="00A26B43">
      <w:pPr>
        <w:contextualSpacing/>
        <w:rPr>
          <w:rFonts w:ascii="Courier New" w:hAnsi="Courier New" w:cs="Courier New"/>
        </w:rPr>
      </w:pPr>
      <w:r>
        <w:rPr>
          <w:rFonts w:ascii="Courier New" w:hAnsi="Courier New" w:cs="Courier New"/>
        </w:rPr>
        <w:t>buttons = {</w:t>
      </w:r>
    </w:p>
    <w:p w14:paraId="1ABAE51D" w14:textId="77777777" w:rsidR="00A26B43" w:rsidRDefault="00A26B43" w:rsidP="00A26B43">
      <w:pPr>
        <w:contextualSpacing/>
        <w:rPr>
          <w:rFonts w:ascii="Courier New" w:hAnsi="Courier New" w:cs="Courier New"/>
        </w:rPr>
      </w:pPr>
      <w:r>
        <w:rPr>
          <w:rFonts w:ascii="Courier New" w:hAnsi="Courier New" w:cs="Courier New"/>
        </w:rPr>
        <w:t xml:space="preserve">    'quit':Classes.Button('Quit',150,50),</w:t>
      </w:r>
    </w:p>
    <w:p w14:paraId="0EF4385E" w14:textId="77777777" w:rsidR="00A26B43" w:rsidRDefault="00A26B43" w:rsidP="00A26B43">
      <w:pPr>
        <w:contextualSpacing/>
        <w:rPr>
          <w:rFonts w:ascii="Courier New" w:hAnsi="Courier New" w:cs="Courier New"/>
        </w:rPr>
      </w:pPr>
      <w:r>
        <w:rPr>
          <w:rFonts w:ascii="Courier New" w:hAnsi="Courier New" w:cs="Courier New"/>
        </w:rPr>
        <w:t xml:space="preserve">    'edit':Classes.Button('Edit',400,50)</w:t>
      </w:r>
    </w:p>
    <w:p w14:paraId="4A2335C8" w14:textId="77777777" w:rsidR="00A26B43" w:rsidRDefault="00A26B43" w:rsidP="00A26B43">
      <w:pPr>
        <w:contextualSpacing/>
        <w:rPr>
          <w:rFonts w:ascii="Courier New" w:hAnsi="Courier New" w:cs="Courier New"/>
        </w:rPr>
      </w:pPr>
      <w:r>
        <w:rPr>
          <w:rFonts w:ascii="Courier New" w:hAnsi="Courier New" w:cs="Courier New"/>
        </w:rPr>
        <w:t>}</w:t>
      </w:r>
    </w:p>
    <w:p w14:paraId="43D30602" w14:textId="77777777" w:rsidR="00A26B43" w:rsidRDefault="00A26B43" w:rsidP="00A26B43">
      <w:pPr>
        <w:contextualSpacing/>
        <w:rPr>
          <w:rFonts w:ascii="Courier New" w:hAnsi="Courier New" w:cs="Courier New"/>
        </w:rPr>
      </w:pPr>
      <w:r>
        <w:rPr>
          <w:rFonts w:ascii="Courier New" w:hAnsi="Courier New" w:cs="Courier New"/>
          <w:color w:val="00B050"/>
        </w:rPr>
        <w:t>creates buttons</w:t>
      </w:r>
    </w:p>
    <w:p w14:paraId="119A5817" w14:textId="77777777" w:rsidR="00A26B43" w:rsidRDefault="00A26B43" w:rsidP="00A26B43">
      <w:pPr>
        <w:contextualSpacing/>
        <w:rPr>
          <w:rFonts w:ascii="Courier New" w:hAnsi="Courier New" w:cs="Courier New"/>
        </w:rPr>
      </w:pPr>
    </w:p>
    <w:p w14:paraId="69322A44" w14:textId="77777777" w:rsidR="00A26B43" w:rsidRDefault="00A26B43" w:rsidP="00A26B43">
      <w:pPr>
        <w:contextualSpacing/>
        <w:rPr>
          <w:rFonts w:ascii="Courier New" w:hAnsi="Courier New" w:cs="Courier New"/>
        </w:rPr>
      </w:pPr>
      <w:r>
        <w:rPr>
          <w:rFonts w:ascii="Courier New" w:hAnsi="Courier New" w:cs="Courier New"/>
        </w:rPr>
        <w:t>IF info['vehicle'] = "car" THEN</w:t>
      </w:r>
    </w:p>
    <w:p w14:paraId="448C7095" w14:textId="77777777" w:rsidR="00A26B43" w:rsidRDefault="00A26B43" w:rsidP="00A26B43">
      <w:pPr>
        <w:contextualSpacing/>
        <w:rPr>
          <w:rFonts w:ascii="Courier New" w:hAnsi="Courier New" w:cs="Courier New"/>
        </w:rPr>
      </w:pPr>
      <w:r>
        <w:rPr>
          <w:rFonts w:ascii="Courier New" w:hAnsi="Courier New" w:cs="Courier New"/>
        </w:rPr>
        <w:tab/>
        <w:t>vehicle = Classes.car()</w:t>
      </w:r>
    </w:p>
    <w:p w14:paraId="5AC7E3F6" w14:textId="77777777" w:rsidR="00A26B43" w:rsidRDefault="00A26B43" w:rsidP="00A26B43">
      <w:pPr>
        <w:contextualSpacing/>
        <w:rPr>
          <w:rFonts w:ascii="Courier New" w:hAnsi="Courier New" w:cs="Courier New"/>
        </w:rPr>
      </w:pPr>
      <w:r>
        <w:rPr>
          <w:rFonts w:ascii="Courier New" w:hAnsi="Courier New" w:cs="Courier New"/>
        </w:rPr>
        <w:t>ELSE IF info['vehicle'] = "bike" THEN</w:t>
      </w:r>
    </w:p>
    <w:p w14:paraId="41813A6B" w14:textId="77777777" w:rsidR="00A26B43" w:rsidRDefault="00A26B43" w:rsidP="00A26B43">
      <w:pPr>
        <w:contextualSpacing/>
        <w:rPr>
          <w:rFonts w:ascii="Courier New" w:hAnsi="Courier New" w:cs="Courier New"/>
        </w:rPr>
      </w:pPr>
      <w:r>
        <w:rPr>
          <w:rFonts w:ascii="Courier New" w:hAnsi="Courier New" w:cs="Courier New"/>
        </w:rPr>
        <w:t xml:space="preserve">        vehicle = Classes.bike()</w:t>
      </w:r>
    </w:p>
    <w:p w14:paraId="15AB03D9" w14:textId="77777777" w:rsidR="00A26B43" w:rsidRDefault="00A26B43" w:rsidP="00A26B43">
      <w:pPr>
        <w:contextualSpacing/>
        <w:rPr>
          <w:rFonts w:ascii="Courier New" w:hAnsi="Courier New" w:cs="Courier New"/>
        </w:rPr>
      </w:pPr>
      <w:r>
        <w:rPr>
          <w:rFonts w:ascii="Courier New" w:hAnsi="Courier New" w:cs="Courier New"/>
        </w:rPr>
        <w:t>ELSE IF info['vehicle'] = "truck" THEN</w:t>
      </w:r>
    </w:p>
    <w:p w14:paraId="5CBF61AA" w14:textId="77777777" w:rsidR="00A26B43" w:rsidRDefault="00A26B43" w:rsidP="00A26B43">
      <w:pPr>
        <w:contextualSpacing/>
        <w:rPr>
          <w:rFonts w:ascii="Courier New" w:hAnsi="Courier New" w:cs="Courier New"/>
        </w:rPr>
      </w:pPr>
      <w:r>
        <w:rPr>
          <w:rFonts w:ascii="Courier New" w:hAnsi="Courier New" w:cs="Courier New"/>
        </w:rPr>
        <w:t xml:space="preserve">        vehicle = Classes.truck()</w:t>
      </w:r>
    </w:p>
    <w:p w14:paraId="35129BB0" w14:textId="77777777" w:rsidR="00A26B43" w:rsidRDefault="00A26B43" w:rsidP="00A26B43">
      <w:pPr>
        <w:contextualSpacing/>
        <w:rPr>
          <w:rFonts w:ascii="Courier New" w:hAnsi="Courier New" w:cs="Courier New"/>
        </w:rPr>
      </w:pPr>
      <w:r>
        <w:rPr>
          <w:rFonts w:ascii="Courier New" w:hAnsi="Courier New" w:cs="Courier New"/>
        </w:rPr>
        <w:t>END IF</w:t>
      </w:r>
    </w:p>
    <w:p w14:paraId="25EB7C1E" w14:textId="77777777" w:rsidR="00A26B43" w:rsidRDefault="00A26B43" w:rsidP="00A26B43">
      <w:pPr>
        <w:contextualSpacing/>
        <w:rPr>
          <w:rFonts w:ascii="Courier New" w:hAnsi="Courier New" w:cs="Courier New"/>
          <w:color w:val="00B050"/>
        </w:rPr>
      </w:pPr>
      <w:r>
        <w:rPr>
          <w:rFonts w:ascii="Courier New" w:hAnsi="Courier New" w:cs="Courier New"/>
          <w:color w:val="00B050"/>
        </w:rPr>
        <w:t>defines vehicle with object orientation</w:t>
      </w:r>
    </w:p>
    <w:p w14:paraId="560541D2" w14:textId="77777777" w:rsidR="00A26B43" w:rsidRDefault="00A26B43" w:rsidP="00A26B43">
      <w:pPr>
        <w:contextualSpacing/>
        <w:rPr>
          <w:rFonts w:ascii="Courier New" w:hAnsi="Courier New" w:cs="Courier New"/>
        </w:rPr>
      </w:pPr>
    </w:p>
    <w:p w14:paraId="22BAF49A" w14:textId="77777777" w:rsidR="00A26B43" w:rsidRDefault="00A26B43" w:rsidP="00A26B43">
      <w:pPr>
        <w:contextualSpacing/>
        <w:rPr>
          <w:rFonts w:ascii="Courier New" w:hAnsi="Courier New" w:cs="Courier New"/>
        </w:rPr>
      </w:pPr>
      <w:r>
        <w:rPr>
          <w:rFonts w:ascii="Courier New" w:hAnsi="Courier New" w:cs="Courier New"/>
        </w:rPr>
        <w:t>IF land = 1 THEN</w:t>
      </w:r>
    </w:p>
    <w:p w14:paraId="79466D37" w14:textId="77777777" w:rsidR="00A26B43" w:rsidRDefault="00A26B43" w:rsidP="00A26B43">
      <w:pPr>
        <w:contextualSpacing/>
        <w:rPr>
          <w:rFonts w:ascii="Courier New" w:hAnsi="Courier New" w:cs="Courier New"/>
        </w:rPr>
      </w:pPr>
      <w:r>
        <w:rPr>
          <w:rFonts w:ascii="Courier New" w:hAnsi="Courier New" w:cs="Courier New"/>
        </w:rPr>
        <w:tab/>
        <w:t>height = 10</w:t>
      </w:r>
    </w:p>
    <w:p w14:paraId="1DD8DCCE" w14:textId="77777777" w:rsidR="00A26B43" w:rsidRDefault="00A26B43" w:rsidP="00A26B43">
      <w:pPr>
        <w:contextualSpacing/>
        <w:rPr>
          <w:rFonts w:ascii="Courier New" w:hAnsi="Courier New" w:cs="Courier New"/>
        </w:rPr>
      </w:pPr>
      <w:r>
        <w:rPr>
          <w:rFonts w:ascii="Courier New" w:hAnsi="Courier New" w:cs="Courier New"/>
        </w:rPr>
        <w:t>ELSE IF land = 2</w:t>
      </w:r>
    </w:p>
    <w:p w14:paraId="239B8E33" w14:textId="77777777" w:rsidR="00A26B43" w:rsidRDefault="00A26B43" w:rsidP="00A26B43">
      <w:pPr>
        <w:contextualSpacing/>
        <w:rPr>
          <w:rFonts w:ascii="Courier New" w:hAnsi="Courier New" w:cs="Courier New"/>
        </w:rPr>
      </w:pPr>
      <w:r>
        <w:rPr>
          <w:rFonts w:ascii="Courier New" w:hAnsi="Courier New" w:cs="Courier New"/>
        </w:rPr>
        <w:tab/>
        <w:t>height = 13</w:t>
      </w:r>
    </w:p>
    <w:p w14:paraId="21AAF952" w14:textId="77777777" w:rsidR="00A26B43" w:rsidRDefault="00A26B43" w:rsidP="00A26B43">
      <w:pPr>
        <w:contextualSpacing/>
        <w:rPr>
          <w:rFonts w:ascii="Courier New" w:hAnsi="Courier New" w:cs="Courier New"/>
        </w:rPr>
      </w:pPr>
      <w:r>
        <w:rPr>
          <w:rFonts w:ascii="Courier New" w:hAnsi="Courier New" w:cs="Courier New"/>
        </w:rPr>
        <w:t>ELSE IF land = 3</w:t>
      </w:r>
    </w:p>
    <w:p w14:paraId="372B7A82" w14:textId="77777777" w:rsidR="00A26B43" w:rsidRDefault="00A26B43" w:rsidP="00A26B43">
      <w:pPr>
        <w:contextualSpacing/>
        <w:rPr>
          <w:rFonts w:ascii="Courier New" w:hAnsi="Courier New" w:cs="Courier New"/>
        </w:rPr>
      </w:pPr>
      <w:r>
        <w:rPr>
          <w:rFonts w:ascii="Courier New" w:hAnsi="Courier New" w:cs="Courier New"/>
        </w:rPr>
        <w:tab/>
        <w:t>height = 8</w:t>
      </w:r>
    </w:p>
    <w:p w14:paraId="1A079E27" w14:textId="77777777" w:rsidR="00A26B43" w:rsidRDefault="00A26B43" w:rsidP="00A26B43">
      <w:pPr>
        <w:contextualSpacing/>
        <w:rPr>
          <w:rFonts w:ascii="Courier New" w:hAnsi="Courier New" w:cs="Courier New"/>
        </w:rPr>
      </w:pPr>
      <w:r>
        <w:rPr>
          <w:rFonts w:ascii="Courier New" w:hAnsi="Courier New" w:cs="Courier New"/>
        </w:rPr>
        <w:t>END IF</w:t>
      </w:r>
    </w:p>
    <w:p w14:paraId="314AF83D" w14:textId="77777777" w:rsidR="00A26B43" w:rsidRDefault="00A26B43" w:rsidP="00A26B43">
      <w:pPr>
        <w:contextualSpacing/>
        <w:rPr>
          <w:rFonts w:ascii="Courier New" w:hAnsi="Courier New" w:cs="Courier New"/>
        </w:rPr>
      </w:pPr>
      <w:r>
        <w:rPr>
          <w:rFonts w:ascii="Courier New" w:hAnsi="Courier New" w:cs="Courier New"/>
          <w:color w:val="00B050"/>
        </w:rPr>
        <w:t>determines at what height the vehicles will be created</w:t>
      </w:r>
    </w:p>
    <w:p w14:paraId="24220D3C" w14:textId="77777777" w:rsidR="00A26B43" w:rsidRDefault="00A26B43" w:rsidP="00A26B43">
      <w:pPr>
        <w:contextualSpacing/>
        <w:rPr>
          <w:rFonts w:ascii="Courier New" w:hAnsi="Courier New" w:cs="Courier New"/>
        </w:rPr>
      </w:pPr>
    </w:p>
    <w:p w14:paraId="49627ECD" w14:textId="77777777" w:rsidR="00A26B43" w:rsidRDefault="00A26B43" w:rsidP="00A26B43">
      <w:pPr>
        <w:contextualSpacing/>
        <w:rPr>
          <w:rFonts w:ascii="Courier New" w:hAnsi="Courier New" w:cs="Courier New"/>
        </w:rPr>
      </w:pPr>
      <w:r>
        <w:rPr>
          <w:rFonts w:ascii="Courier New" w:hAnsi="Courier New" w:cs="Courier New"/>
        </w:rPr>
        <w:t>vehicle.create(height)</w:t>
      </w:r>
    </w:p>
    <w:p w14:paraId="62A76DAA" w14:textId="77777777" w:rsidR="00A26B43" w:rsidRDefault="00A26B43" w:rsidP="00A26B43">
      <w:pPr>
        <w:contextualSpacing/>
        <w:rPr>
          <w:rFonts w:ascii="Courier New" w:hAnsi="Courier New" w:cs="Courier New"/>
        </w:rPr>
      </w:pPr>
      <w:r>
        <w:rPr>
          <w:rFonts w:ascii="Courier New" w:hAnsi="Courier New" w:cs="Courier New"/>
          <w:color w:val="00B050"/>
        </w:rPr>
        <w:t>creates vehicle</w:t>
      </w:r>
    </w:p>
    <w:p w14:paraId="4C2701E0" w14:textId="77777777" w:rsidR="00A26B43" w:rsidRDefault="00A26B43" w:rsidP="00A26B43">
      <w:pPr>
        <w:contextualSpacing/>
        <w:rPr>
          <w:rFonts w:ascii="Courier New" w:hAnsi="Courier New" w:cs="Courier New"/>
        </w:rPr>
      </w:pPr>
    </w:p>
    <w:p w14:paraId="0F7FD687" w14:textId="77777777" w:rsidR="00A26B43" w:rsidRDefault="00A26B43" w:rsidP="00A26B43">
      <w:pPr>
        <w:contextualSpacing/>
        <w:rPr>
          <w:rFonts w:ascii="Courier New" w:hAnsi="Courier New" w:cs="Courier New"/>
        </w:rPr>
      </w:pPr>
      <w:r>
        <w:rPr>
          <w:rFonts w:ascii="Courier New" w:hAnsi="Courier New" w:cs="Courier New"/>
        </w:rPr>
        <w:t>forward,back,click = False,False,False</w:t>
      </w:r>
    </w:p>
    <w:p w14:paraId="3655BEF4" w14:textId="77777777" w:rsidR="00A26B43" w:rsidRDefault="00A26B43" w:rsidP="00A26B43">
      <w:pPr>
        <w:contextualSpacing/>
        <w:rPr>
          <w:rFonts w:ascii="Courier New" w:hAnsi="Courier New" w:cs="Courier New"/>
        </w:rPr>
      </w:pPr>
    </w:p>
    <w:p w14:paraId="128B5C2D" w14:textId="77777777" w:rsidR="00A26B43" w:rsidRDefault="00A26B43" w:rsidP="00A26B43">
      <w:pPr>
        <w:contextualSpacing/>
        <w:rPr>
          <w:rFonts w:ascii="Courier New" w:hAnsi="Courier New" w:cs="Courier New"/>
        </w:rPr>
      </w:pPr>
      <w:r>
        <w:rPr>
          <w:rFonts w:ascii="Courier New" w:hAnsi="Courier New" w:cs="Courier New"/>
        </w:rPr>
        <w:t>WHILE 1 = 1 DO</w:t>
      </w:r>
    </w:p>
    <w:p w14:paraId="075BF368" w14:textId="77777777" w:rsidR="00A26B43" w:rsidRDefault="00A26B43" w:rsidP="00A26B43">
      <w:pPr>
        <w:contextualSpacing/>
        <w:rPr>
          <w:rFonts w:ascii="Courier New" w:hAnsi="Courier New" w:cs="Courier New"/>
        </w:rPr>
      </w:pPr>
      <w:r>
        <w:rPr>
          <w:rFonts w:ascii="Courier New" w:hAnsi="Courier New" w:cs="Courier New"/>
        </w:rPr>
        <w:tab/>
        <w:t>event = SYSTEM.EVENT</w:t>
      </w:r>
    </w:p>
    <w:p w14:paraId="6D959413" w14:textId="77777777" w:rsidR="00A26B43" w:rsidRDefault="00A26B43" w:rsidP="00A26B43">
      <w:pPr>
        <w:contextualSpacing/>
        <w:rPr>
          <w:rFonts w:ascii="Courier New" w:hAnsi="Courier New" w:cs="Courier New"/>
        </w:rPr>
      </w:pPr>
      <w:r>
        <w:rPr>
          <w:rFonts w:ascii="Courier New" w:hAnsi="Courier New" w:cs="Courier New"/>
        </w:rPr>
        <w:tab/>
        <w:t>IF event = QUIT THEN</w:t>
      </w:r>
    </w:p>
    <w:p w14:paraId="1E5E9F0E"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w:t>
      </w:r>
    </w:p>
    <w:p w14:paraId="2F08A332" w14:textId="77777777" w:rsidR="00A26B43" w:rsidRDefault="00A26B43" w:rsidP="00A26B43">
      <w:pPr>
        <w:contextualSpacing/>
        <w:rPr>
          <w:rFonts w:ascii="Courier New" w:hAnsi="Courier New" w:cs="Courier New"/>
        </w:rPr>
      </w:pPr>
      <w:r>
        <w:rPr>
          <w:rFonts w:ascii="Courier New" w:hAnsi="Courier New" w:cs="Courier New"/>
        </w:rPr>
        <w:tab/>
        <w:t>ELSE IF event = MOUSEDOWN THEN</w:t>
      </w:r>
    </w:p>
    <w:p w14:paraId="7969771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click = True</w:t>
      </w:r>
    </w:p>
    <w:p w14:paraId="5E0AF44A" w14:textId="77777777" w:rsidR="00A26B43" w:rsidRDefault="00A26B43" w:rsidP="00A26B43">
      <w:pPr>
        <w:contextualSpacing/>
        <w:rPr>
          <w:rFonts w:ascii="Courier New" w:hAnsi="Courier New" w:cs="Courier New"/>
        </w:rPr>
      </w:pPr>
      <w:r>
        <w:rPr>
          <w:rFonts w:ascii="Courier New" w:hAnsi="Courier New" w:cs="Courier New"/>
        </w:rPr>
        <w:tab/>
        <w:t>ELSE IF event = KEYDOWN THEN</w:t>
      </w:r>
    </w:p>
    <w:p w14:paraId="654A9E9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event.key = d THEN</w:t>
      </w:r>
    </w:p>
    <w:p w14:paraId="7AB3BDCE"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IF back = False THEN</w:t>
      </w:r>
    </w:p>
    <w:p w14:paraId="5C8580B2"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forward = True</w:t>
      </w:r>
    </w:p>
    <w:p w14:paraId="08A7060F"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0AA01551" w14:textId="77777777" w:rsidR="00A26B43" w:rsidRDefault="00A26B43" w:rsidP="00A26B43">
      <w:pPr>
        <w:contextualSpacing/>
        <w:rPr>
          <w:rFonts w:ascii="Courier New" w:hAnsi="Courier New" w:cs="Courier New"/>
        </w:rPr>
      </w:pPr>
      <w:r>
        <w:rPr>
          <w:rFonts w:ascii="Courier New" w:hAnsi="Courier New" w:cs="Courier New"/>
        </w:rPr>
        <w:t xml:space="preserve">                ELSE IF event.key = a THEN</w:t>
      </w:r>
    </w:p>
    <w:p w14:paraId="3A5E69D1"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IF forward = False THEN</w:t>
      </w:r>
    </w:p>
    <w:p w14:paraId="530E42E7"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back = True</w:t>
      </w:r>
    </w:p>
    <w:p w14:paraId="652978C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 IF</w:t>
      </w:r>
    </w:p>
    <w:p w14:paraId="030C24FF" w14:textId="77777777" w:rsidR="00A26B43" w:rsidRDefault="00A26B43" w:rsidP="00A26B43">
      <w:pPr>
        <w:contextualSpacing/>
        <w:rPr>
          <w:rFonts w:ascii="Courier New" w:hAnsi="Courier New" w:cs="Courier New"/>
        </w:rPr>
      </w:pPr>
      <w:r>
        <w:rPr>
          <w:rFonts w:ascii="Courier New" w:hAnsi="Courier New" w:cs="Courier New"/>
        </w:rPr>
        <w:lastRenderedPageBreak/>
        <w:tab/>
      </w:r>
      <w:r>
        <w:rPr>
          <w:rFonts w:ascii="Courier New" w:hAnsi="Courier New" w:cs="Courier New"/>
        </w:rPr>
        <w:tab/>
        <w:t>END IF</w:t>
      </w:r>
    </w:p>
    <w:p w14:paraId="03F3F9EC" w14:textId="77777777" w:rsidR="00A26B43" w:rsidRDefault="00A26B43" w:rsidP="00A26B43">
      <w:pPr>
        <w:contextualSpacing/>
        <w:rPr>
          <w:rFonts w:ascii="Courier New" w:hAnsi="Courier New" w:cs="Courier New"/>
        </w:rPr>
      </w:pPr>
      <w:r>
        <w:rPr>
          <w:rFonts w:ascii="Courier New" w:hAnsi="Courier New" w:cs="Courier New"/>
        </w:rPr>
        <w:tab/>
        <w:t>ELSE IF event = KEYUP THEN</w:t>
      </w:r>
    </w:p>
    <w:p w14:paraId="41C77774" w14:textId="77777777" w:rsidR="00A26B43" w:rsidRDefault="00A26B43" w:rsidP="00A26B43">
      <w:pPr>
        <w:contextualSpacing/>
        <w:rPr>
          <w:rFonts w:ascii="Courier New" w:hAnsi="Courier New" w:cs="Courier New"/>
        </w:rPr>
      </w:pPr>
      <w:r>
        <w:rPr>
          <w:rFonts w:ascii="Courier New" w:hAnsi="Courier New" w:cs="Courier New"/>
        </w:rPr>
        <w:t xml:space="preserve">                IF event.key = d THEN</w:t>
      </w:r>
    </w:p>
    <w:p w14:paraId="1C3E67C3"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forward = False</w:t>
      </w:r>
    </w:p>
    <w:p w14:paraId="211F6B19" w14:textId="77777777" w:rsidR="00A26B43" w:rsidRDefault="00A26B43" w:rsidP="00A26B43">
      <w:pPr>
        <w:contextualSpacing/>
        <w:rPr>
          <w:rFonts w:ascii="Courier New" w:hAnsi="Courier New" w:cs="Courier New"/>
        </w:rPr>
      </w:pPr>
      <w:r>
        <w:rPr>
          <w:rFonts w:ascii="Courier New" w:hAnsi="Courier New" w:cs="Courier New"/>
        </w:rPr>
        <w:t xml:space="preserve">                ELSE IF event.key = a THEN</w:t>
      </w:r>
    </w:p>
    <w:p w14:paraId="4D5C6DF5"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back = False</w:t>
      </w:r>
    </w:p>
    <w:p w14:paraId="6DF31B9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2276EDB7" w14:textId="77777777" w:rsidR="00A26B43" w:rsidRDefault="00A26B43" w:rsidP="00A26B43">
      <w:pPr>
        <w:contextualSpacing/>
        <w:rPr>
          <w:rFonts w:ascii="Courier New" w:hAnsi="Courier New" w:cs="Courier New"/>
        </w:rPr>
      </w:pPr>
      <w:r>
        <w:rPr>
          <w:rFonts w:ascii="Courier New" w:hAnsi="Courier New" w:cs="Courier New"/>
        </w:rPr>
        <w:tab/>
        <w:t>END IF</w:t>
      </w:r>
    </w:p>
    <w:p w14:paraId="478A483E" w14:textId="77777777" w:rsidR="00A26B43" w:rsidRDefault="00A26B43" w:rsidP="00A26B43">
      <w:pPr>
        <w:contextualSpacing/>
        <w:rPr>
          <w:rFonts w:ascii="Courier New" w:hAnsi="Courier New" w:cs="Courier New"/>
          <w:color w:val="92D050"/>
        </w:rPr>
      </w:pPr>
      <w:r>
        <w:rPr>
          <w:rFonts w:ascii="Courier New" w:hAnsi="Courier New" w:cs="Courier New"/>
          <w:color w:val="92D050"/>
        </w:rPr>
        <w:t>Depending on what key is pressed the car will move</w:t>
      </w:r>
    </w:p>
    <w:p w14:paraId="1F02464C" w14:textId="77777777" w:rsidR="00A26B43" w:rsidRDefault="00A26B43" w:rsidP="00A26B43">
      <w:pPr>
        <w:contextualSpacing/>
        <w:rPr>
          <w:rFonts w:ascii="Courier New" w:hAnsi="Courier New" w:cs="Courier New"/>
        </w:rPr>
      </w:pPr>
    </w:p>
    <w:p w14:paraId="354F87EF" w14:textId="77777777" w:rsidR="00A26B43" w:rsidRDefault="00A26B43" w:rsidP="00A26B43">
      <w:pPr>
        <w:contextualSpacing/>
        <w:rPr>
          <w:rFonts w:ascii="Courier New" w:hAnsi="Courier New" w:cs="Courier New"/>
        </w:rPr>
      </w:pPr>
      <w:r>
        <w:rPr>
          <w:rFonts w:ascii="Courier New" w:hAnsi="Courier New" w:cs="Courier New"/>
        </w:rPr>
        <w:tab/>
        <w:t>IF frameCount MOD 5 = 0 AND frameCount &gt; 100 THEN</w:t>
      </w:r>
    </w:p>
    <w:p w14:paraId="471EA9C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FOR material = 0 TO LENGTH(materialStack)</w:t>
      </w:r>
    </w:p>
    <w:p w14:paraId="7E6300F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materialStack[material].ifBreak()</w:t>
      </w:r>
    </w:p>
    <w:p w14:paraId="3729ECBC"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5E6BC7D4" w14:textId="77777777" w:rsidR="00A26B43" w:rsidRDefault="00A26B43" w:rsidP="00A26B43">
      <w:pPr>
        <w:contextualSpacing/>
        <w:rPr>
          <w:rFonts w:ascii="Courier New" w:hAnsi="Courier New" w:cs="Courier New"/>
        </w:rPr>
      </w:pPr>
      <w:r>
        <w:rPr>
          <w:rFonts w:ascii="Courier New" w:hAnsi="Courier New" w:cs="Courier New"/>
        </w:rPr>
        <w:tab/>
        <w:t>END IF</w:t>
      </w:r>
    </w:p>
    <w:p w14:paraId="67DE008E" w14:textId="77777777" w:rsidR="00A26B43" w:rsidRDefault="00A26B43" w:rsidP="00A26B43">
      <w:pPr>
        <w:contextualSpacing/>
        <w:rPr>
          <w:rFonts w:ascii="Courier New" w:hAnsi="Courier New" w:cs="Courier New"/>
          <w:color w:val="00B050"/>
        </w:rPr>
      </w:pPr>
      <w:r>
        <w:rPr>
          <w:rFonts w:ascii="Courier New" w:hAnsi="Courier New" w:cs="Courier New"/>
          <w:color w:val="00B050"/>
        </w:rPr>
        <w:t>if not loading determine whether material will break</w:t>
      </w:r>
    </w:p>
    <w:p w14:paraId="4AC8410B" w14:textId="77777777" w:rsidR="00A26B43" w:rsidRDefault="00A26B43" w:rsidP="00A26B43">
      <w:pPr>
        <w:contextualSpacing/>
        <w:rPr>
          <w:rFonts w:ascii="Courier New" w:hAnsi="Courier New" w:cs="Courier New"/>
          <w:color w:val="00B050"/>
        </w:rPr>
      </w:pPr>
      <w:r>
        <w:rPr>
          <w:rFonts w:ascii="Courier New" w:hAnsi="Courier New" w:cs="Courier New"/>
          <w:color w:val="00B050"/>
        </w:rPr>
        <w:t>functions within ifBreak are costly in processing power only done once every 5 steps</w:t>
      </w:r>
    </w:p>
    <w:p w14:paraId="7F742DB1" w14:textId="77777777" w:rsidR="00A26B43" w:rsidRDefault="00A26B43" w:rsidP="00A26B43">
      <w:pPr>
        <w:contextualSpacing/>
        <w:rPr>
          <w:rFonts w:ascii="Courier New" w:hAnsi="Courier New" w:cs="Courier New"/>
        </w:rPr>
      </w:pPr>
    </w:p>
    <w:p w14:paraId="2709D251" w14:textId="77777777" w:rsidR="00A26B43" w:rsidRDefault="00A26B43" w:rsidP="00A26B43">
      <w:pPr>
        <w:contextualSpacing/>
        <w:rPr>
          <w:rFonts w:ascii="Courier New" w:hAnsi="Courier New" w:cs="Courier New"/>
        </w:rPr>
      </w:pPr>
    </w:p>
    <w:p w14:paraId="3ED6405F" w14:textId="77777777" w:rsidR="00A26B43" w:rsidRDefault="00A26B43" w:rsidP="00A26B43">
      <w:pPr>
        <w:contextualSpacing/>
        <w:rPr>
          <w:rFonts w:ascii="Courier New" w:hAnsi="Courier New" w:cs="Courier New"/>
        </w:rPr>
      </w:pPr>
      <w:r>
        <w:rPr>
          <w:rFonts w:ascii="Courier New" w:hAnsi="Courier New" w:cs="Courier New"/>
        </w:rPr>
        <w:tab/>
        <w:t>OUTPUT GRAPHICS</w:t>
      </w:r>
      <w:r>
        <w:rPr>
          <w:rFonts w:ascii="Courier New" w:hAnsi="Courier New" w:cs="Courier New"/>
        </w:rPr>
        <w:tab/>
      </w:r>
    </w:p>
    <w:p w14:paraId="3C705946" w14:textId="77777777" w:rsidR="00A26B43" w:rsidRDefault="00A26B43" w:rsidP="00A26B43">
      <w:pPr>
        <w:contextualSpacing/>
        <w:rPr>
          <w:rFonts w:ascii="Courier New" w:hAnsi="Courier New" w:cs="Courier New"/>
        </w:rPr>
      </w:pPr>
    </w:p>
    <w:p w14:paraId="3D1DA753" w14:textId="77777777" w:rsidR="00A26B43" w:rsidRDefault="00A26B43" w:rsidP="00A26B43">
      <w:pPr>
        <w:contextualSpacing/>
        <w:rPr>
          <w:rFonts w:ascii="Courier New" w:hAnsi="Courier New" w:cs="Courier New"/>
        </w:rPr>
      </w:pPr>
      <w:r>
        <w:rPr>
          <w:rFonts w:ascii="Courier New" w:hAnsi="Courier New" w:cs="Courier New"/>
        </w:rPr>
        <w:tab/>
        <w:t>FOR material = 0 TO LENGTH(materialStack)</w:t>
      </w:r>
    </w:p>
    <w:p w14:paraId="35A8ED46"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materialStack[material].testDraw()</w:t>
      </w:r>
    </w:p>
    <w:p w14:paraId="2CA37344" w14:textId="77777777" w:rsidR="00A26B43" w:rsidRDefault="00A26B43" w:rsidP="00A26B43">
      <w:pPr>
        <w:contextualSpacing/>
        <w:rPr>
          <w:rFonts w:ascii="Courier New" w:hAnsi="Courier New" w:cs="Courier New"/>
        </w:rPr>
      </w:pPr>
      <w:r>
        <w:rPr>
          <w:rFonts w:ascii="Courier New" w:hAnsi="Courier New" w:cs="Courier New"/>
        </w:rPr>
        <w:tab/>
        <w:t>NEXT</w:t>
      </w:r>
    </w:p>
    <w:p w14:paraId="1589D391" w14:textId="77777777" w:rsidR="00A26B43" w:rsidRDefault="00A26B43" w:rsidP="00A26B43">
      <w:pPr>
        <w:contextualSpacing/>
        <w:rPr>
          <w:rFonts w:ascii="Courier New" w:hAnsi="Courier New" w:cs="Courier New"/>
        </w:rPr>
      </w:pPr>
      <w:r>
        <w:rPr>
          <w:rFonts w:ascii="Courier New" w:hAnsi="Courier New" w:cs="Courier New"/>
        </w:rPr>
        <w:tab/>
      </w:r>
    </w:p>
    <w:p w14:paraId="63862FAD" w14:textId="77777777" w:rsidR="00A26B43" w:rsidRDefault="00A26B43" w:rsidP="00A26B43">
      <w:pPr>
        <w:contextualSpacing/>
        <w:rPr>
          <w:rFonts w:ascii="Courier New" w:hAnsi="Courier New" w:cs="Courier New"/>
        </w:rPr>
      </w:pPr>
      <w:r>
        <w:rPr>
          <w:rFonts w:ascii="Courier New" w:hAnsi="Courier New" w:cs="Courier New"/>
        </w:rPr>
        <w:tab/>
        <w:t>vehicle.Draw()</w:t>
      </w:r>
    </w:p>
    <w:p w14:paraId="2DDFDD0F" w14:textId="77777777" w:rsidR="00A26B43" w:rsidRDefault="00A26B43" w:rsidP="00A26B43">
      <w:pPr>
        <w:contextualSpacing/>
        <w:rPr>
          <w:rFonts w:ascii="Courier New" w:hAnsi="Courier New" w:cs="Courier New"/>
        </w:rPr>
      </w:pPr>
    </w:p>
    <w:p w14:paraId="003060CB" w14:textId="77777777" w:rsidR="00A26B43" w:rsidRDefault="00A26B43" w:rsidP="00A26B43">
      <w:pPr>
        <w:contextualSpacing/>
        <w:rPr>
          <w:rFonts w:ascii="Courier New" w:hAnsi="Courier New" w:cs="Courier New"/>
        </w:rPr>
      </w:pPr>
      <w:r>
        <w:rPr>
          <w:rFonts w:ascii="Courier New" w:hAnsi="Courier New" w:cs="Courier New"/>
        </w:rPr>
        <w:tab/>
        <w:t>IF frameCount &gt; 100 THEN</w:t>
      </w:r>
    </w:p>
    <w:p w14:paraId="5AFE052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IF forward THEN</w:t>
      </w:r>
    </w:p>
    <w:p w14:paraId="5E181529"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vehicle.forward()</w:t>
      </w:r>
    </w:p>
    <w:p w14:paraId="5CF0C160"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ELSE IF back THEN</w:t>
      </w:r>
    </w:p>
    <w:p w14:paraId="1B3766E7"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vehicle.back()</w:t>
      </w:r>
    </w:p>
    <w:p w14:paraId="37737C6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 xml:space="preserve">ELSE IF (forward = False AND back &lt;&gt; True) </w:t>
      </w:r>
    </w:p>
    <w:p w14:paraId="6477E55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OR (back = False AND forward &lt;&gt; True) THEN</w:t>
      </w:r>
    </w:p>
    <w:p w14:paraId="66A517DC"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vehicle.stop()</w:t>
      </w:r>
    </w:p>
    <w:p w14:paraId="66913F0B"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6D2C66F4" w14:textId="77777777" w:rsidR="00A26B43" w:rsidRDefault="00A26B43" w:rsidP="00A26B43">
      <w:pPr>
        <w:contextualSpacing/>
        <w:rPr>
          <w:rFonts w:ascii="Courier New" w:hAnsi="Courier New" w:cs="Courier New"/>
        </w:rPr>
      </w:pPr>
      <w:r>
        <w:rPr>
          <w:rFonts w:ascii="Courier New" w:hAnsi="Courier New" w:cs="Courier New"/>
        </w:rPr>
        <w:tab/>
        <w:t>ELSE</w:t>
      </w:r>
    </w:p>
    <w:p w14:paraId="5B76964D"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OUTPUT "Loading"</w:t>
      </w:r>
    </w:p>
    <w:p w14:paraId="6F70E4F5"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frameCount = frameCount + 1</w:t>
      </w:r>
    </w:p>
    <w:p w14:paraId="590C74CD" w14:textId="77777777" w:rsidR="00A26B43" w:rsidRDefault="00A26B43" w:rsidP="00A26B43">
      <w:pPr>
        <w:contextualSpacing/>
        <w:rPr>
          <w:rFonts w:ascii="Courier New" w:hAnsi="Courier New" w:cs="Courier New"/>
        </w:rPr>
      </w:pPr>
      <w:r>
        <w:rPr>
          <w:rFonts w:ascii="Courier New" w:hAnsi="Courier New" w:cs="Courier New"/>
        </w:rPr>
        <w:tab/>
        <w:t>END IF</w:t>
      </w:r>
    </w:p>
    <w:p w14:paraId="4DE9C898"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not loading allow the user to control vehicle otherwise show “loading” on screen</w:t>
      </w:r>
    </w:p>
    <w:p w14:paraId="1CC14D2E" w14:textId="77777777" w:rsidR="00A26B43" w:rsidRDefault="00A26B43" w:rsidP="00A26B43">
      <w:pPr>
        <w:contextualSpacing/>
        <w:rPr>
          <w:rFonts w:ascii="Courier New" w:hAnsi="Courier New" w:cs="Courier New"/>
        </w:rPr>
      </w:pPr>
    </w:p>
    <w:p w14:paraId="3EBAAF02" w14:textId="77777777" w:rsidR="00A26B43" w:rsidRDefault="00A26B43" w:rsidP="00A26B43">
      <w:pPr>
        <w:contextualSpacing/>
        <w:rPr>
          <w:rFonts w:ascii="Courier New" w:hAnsi="Courier New" w:cs="Courier New"/>
        </w:rPr>
      </w:pPr>
      <w:r>
        <w:rPr>
          <w:rFonts w:ascii="Courier New" w:hAnsi="Courier New" w:cs="Courier New"/>
        </w:rPr>
        <w:tab/>
        <w:t>buttons['quit'].create(window)</w:t>
      </w:r>
    </w:p>
    <w:p w14:paraId="1AD8BCA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buttons['edit'].create(window)</w:t>
      </w:r>
    </w:p>
    <w:p w14:paraId="07C99C0D" w14:textId="77777777" w:rsidR="00A26B43" w:rsidRDefault="00A26B43" w:rsidP="00A26B43">
      <w:pPr>
        <w:contextualSpacing/>
        <w:rPr>
          <w:rFonts w:ascii="Courier New" w:hAnsi="Courier New" w:cs="Courier New"/>
        </w:rPr>
      </w:pPr>
    </w:p>
    <w:p w14:paraId="5C74423D" w14:textId="77777777" w:rsidR="00A26B43" w:rsidRDefault="00A26B43" w:rsidP="00A26B43">
      <w:pPr>
        <w:contextualSpacing/>
        <w:rPr>
          <w:rFonts w:ascii="Courier New" w:hAnsi="Courier New" w:cs="Courier New"/>
        </w:rPr>
      </w:pPr>
      <w:r>
        <w:rPr>
          <w:rFonts w:ascii="Courier New" w:hAnsi="Courier New" w:cs="Courier New"/>
        </w:rPr>
        <w:tab/>
        <w:t>IF click = True THEN</w:t>
      </w:r>
    </w:p>
    <w:p w14:paraId="731DFBBE"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IF buttons['quit'].ifClick() = True THEN</w:t>
      </w:r>
    </w:p>
    <w:p w14:paraId="604FA33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info['test'] = False</w:t>
      </w:r>
    </w:p>
    <w:p w14:paraId="6A34F368"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RETURN ["sec",info]</w:t>
      </w:r>
    </w:p>
    <w:p w14:paraId="0C6ABDBE" w14:textId="77777777" w:rsidR="00A26B43" w:rsidRDefault="00A26B43" w:rsidP="00A26B43">
      <w:pPr>
        <w:contextualSpacing/>
        <w:rPr>
          <w:rFonts w:ascii="Courier New" w:hAnsi="Courier New" w:cs="Courier New"/>
          <w:color w:val="92D050"/>
        </w:rPr>
      </w:pPr>
      <w:r>
        <w:rPr>
          <w:rFonts w:ascii="Courier New" w:hAnsi="Courier New" w:cs="Courier New"/>
          <w:color w:val="92D050"/>
        </w:rPr>
        <w:lastRenderedPageBreak/>
        <w:t>If user clicks quit button the subroutine and module is exited</w:t>
      </w:r>
    </w:p>
    <w:p w14:paraId="75FDD725"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ELSE IF buttons['edit'].ifClick() = True THEN</w:t>
      </w:r>
    </w:p>
    <w:p w14:paraId="26339E5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info['test'] = False</w:t>
      </w:r>
    </w:p>
    <w:p w14:paraId="254DC7F8"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info['loadBridge'] = True</w:t>
      </w:r>
    </w:p>
    <w:p w14:paraId="33FD4B90"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info['build'] = True</w:t>
      </w:r>
    </w:p>
    <w:p w14:paraId="17489E52"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RETURN ["build",info]</w:t>
      </w:r>
    </w:p>
    <w:p w14:paraId="57EE5C72" w14:textId="77777777" w:rsidR="00A26B43" w:rsidRDefault="00A26B43" w:rsidP="00A26B43">
      <w:pPr>
        <w:contextualSpacing/>
        <w:rPr>
          <w:rFonts w:ascii="Courier New" w:hAnsi="Courier New" w:cs="Courier New"/>
          <w:color w:val="92D050"/>
        </w:rPr>
      </w:pPr>
      <w:r>
        <w:rPr>
          <w:rFonts w:ascii="Courier New" w:hAnsi="Courier New" w:cs="Courier New"/>
          <w:color w:val="92D050"/>
        </w:rPr>
        <w:t>If user edit quit button the subroutine and module is exited</w:t>
      </w:r>
    </w:p>
    <w:p w14:paraId="6E5D6524"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0FFE0D38" w14:textId="77777777" w:rsidR="00A26B43" w:rsidRDefault="00A26B43" w:rsidP="00A26B43">
      <w:pPr>
        <w:contextualSpacing/>
        <w:rPr>
          <w:rFonts w:ascii="Courier New" w:hAnsi="Courier New" w:cs="Courier New"/>
        </w:rPr>
      </w:pPr>
      <w:r>
        <w:rPr>
          <w:rFonts w:ascii="Courier New" w:hAnsi="Courier New" w:cs="Courier New"/>
        </w:rPr>
        <w:tab/>
        <w:t>END IF</w:t>
      </w:r>
    </w:p>
    <w:p w14:paraId="204DC9A1" w14:textId="77777777" w:rsidR="00A26B43" w:rsidRDefault="00A26B43" w:rsidP="00A26B43">
      <w:pPr>
        <w:contextualSpacing/>
        <w:rPr>
          <w:rFonts w:ascii="Courier New" w:hAnsi="Courier New" w:cs="Courier New"/>
        </w:rPr>
      </w:pPr>
    </w:p>
    <w:p w14:paraId="633CE660" w14:textId="77777777" w:rsidR="00A26B43" w:rsidRDefault="00A26B43" w:rsidP="00A26B43">
      <w:pPr>
        <w:contextualSpacing/>
        <w:rPr>
          <w:rFonts w:ascii="Courier New" w:hAnsi="Courier New" w:cs="Courier New"/>
        </w:rPr>
      </w:pPr>
      <w:r>
        <w:rPr>
          <w:rFonts w:ascii="Courier New" w:hAnsi="Courier New" w:cs="Courier New"/>
        </w:rPr>
        <w:tab/>
        <w:t>WORLD STEP</w:t>
      </w:r>
    </w:p>
    <w:p w14:paraId="325ED641" w14:textId="77777777" w:rsidR="00A26B43" w:rsidRDefault="00A26B43" w:rsidP="00A26B43">
      <w:pPr>
        <w:contextualSpacing/>
        <w:rPr>
          <w:rFonts w:ascii="Courier New" w:hAnsi="Courier New" w:cs="Courier New"/>
        </w:rPr>
      </w:pPr>
      <w:r>
        <w:rPr>
          <w:rFonts w:ascii="Courier New" w:hAnsi="Courier New" w:cs="Courier New"/>
        </w:rPr>
        <w:tab/>
        <w:t>UPDATE GRAPHICS</w:t>
      </w:r>
    </w:p>
    <w:p w14:paraId="7B4E4C3C" w14:textId="77777777" w:rsidR="00A26B43" w:rsidRDefault="00A26B43" w:rsidP="00A26B43">
      <w:pPr>
        <w:contextualSpacing/>
        <w:rPr>
          <w:rFonts w:ascii="Courier New" w:hAnsi="Courier New" w:cs="Courier New"/>
        </w:rPr>
      </w:pPr>
      <w:r>
        <w:rPr>
          <w:rFonts w:ascii="Courier New" w:hAnsi="Courier New" w:cs="Courier New"/>
        </w:rPr>
        <w:tab/>
        <w:t>WAIT(5)</w:t>
      </w:r>
    </w:p>
    <w:p w14:paraId="05CF84B9" w14:textId="77777777" w:rsidR="00A26B43" w:rsidRDefault="00A26B43" w:rsidP="00A26B43">
      <w:pPr>
        <w:contextualSpacing/>
        <w:rPr>
          <w:rFonts w:asciiTheme="majorHAnsi" w:eastAsiaTheme="majorEastAsia" w:hAnsiTheme="majorHAnsi" w:cstheme="majorBidi"/>
          <w:color w:val="1F4D78" w:themeColor="accent1" w:themeShade="7F"/>
          <w:sz w:val="24"/>
          <w:szCs w:val="24"/>
        </w:rPr>
      </w:pPr>
      <w:r>
        <w:br w:type="page"/>
      </w:r>
    </w:p>
    <w:p w14:paraId="0523687B" w14:textId="77777777" w:rsidR="00A26B43" w:rsidRDefault="00A26B43" w:rsidP="00A26B43">
      <w:pPr>
        <w:pStyle w:val="Heading3"/>
        <w:contextualSpacing/>
      </w:pPr>
      <w:bookmarkStart w:id="152" w:name="_Toc8207657"/>
      <w:r>
        <w:lastRenderedPageBreak/>
        <w:t>Classes</w:t>
      </w:r>
      <w:bookmarkEnd w:id="152"/>
    </w:p>
    <w:p w14:paraId="3A6BDDCC" w14:textId="77777777" w:rsidR="00A26B43" w:rsidRDefault="00A26B43" w:rsidP="00A26B43">
      <w:pPr>
        <w:pStyle w:val="Heading4"/>
        <w:contextualSpacing/>
      </w:pPr>
      <w:r>
        <w:t>Material.ifBreak</w:t>
      </w:r>
    </w:p>
    <w:p w14:paraId="5728ADE7" w14:textId="77777777" w:rsidR="00A26B43" w:rsidRDefault="00A26B43" w:rsidP="00A26B43">
      <w:pPr>
        <w:contextualSpacing/>
        <w:rPr>
          <w:rFonts w:ascii="Courier New" w:hAnsi="Courier New" w:cs="Courier New"/>
        </w:rPr>
      </w:pPr>
      <w:r>
        <w:rPr>
          <w:rFonts w:ascii="Courier New" w:hAnsi="Courier New" w:cs="Courier New"/>
        </w:rPr>
        <w:t>totalX = 0</w:t>
      </w:r>
    </w:p>
    <w:p w14:paraId="4EA46C1B" w14:textId="77777777" w:rsidR="00A26B43" w:rsidRDefault="00A26B43" w:rsidP="00A26B43">
      <w:pPr>
        <w:contextualSpacing/>
        <w:rPr>
          <w:rFonts w:ascii="Courier New" w:hAnsi="Courier New" w:cs="Courier New"/>
        </w:rPr>
      </w:pPr>
      <w:r>
        <w:rPr>
          <w:rFonts w:ascii="Courier New" w:hAnsi="Courier New" w:cs="Courier New"/>
        </w:rPr>
        <w:t>totalY = 0</w:t>
      </w:r>
    </w:p>
    <w:p w14:paraId="14D424F3" w14:textId="77777777" w:rsidR="00A26B43" w:rsidRDefault="00A26B43" w:rsidP="00A26B43">
      <w:pPr>
        <w:contextualSpacing/>
        <w:rPr>
          <w:rFonts w:ascii="Courier New" w:hAnsi="Courier New" w:cs="Courier New"/>
        </w:rPr>
      </w:pPr>
      <w:r>
        <w:rPr>
          <w:rFonts w:ascii="Courier New" w:hAnsi="Courier New" w:cs="Courier New"/>
        </w:rPr>
        <w:t>numOfMaterials = LENGTH(self.B2joints1) + LENGTH(self.B2joints2)</w:t>
      </w:r>
    </w:p>
    <w:p w14:paraId="299A294A" w14:textId="77777777" w:rsidR="00A26B43" w:rsidRDefault="00A26B43" w:rsidP="00A26B43">
      <w:pPr>
        <w:contextualSpacing/>
        <w:rPr>
          <w:rFonts w:ascii="Courier New" w:hAnsi="Courier New" w:cs="Courier New"/>
        </w:rPr>
      </w:pPr>
      <w:r>
        <w:rPr>
          <w:rFonts w:ascii="Courier New" w:hAnsi="Courier New" w:cs="Courier New"/>
        </w:rPr>
        <w:t>maxForce = 0</w:t>
      </w:r>
    </w:p>
    <w:p w14:paraId="1A2EB967" w14:textId="77777777" w:rsidR="00A26B43" w:rsidRDefault="00A26B43" w:rsidP="00A26B43">
      <w:pPr>
        <w:contextualSpacing/>
        <w:rPr>
          <w:rFonts w:ascii="Courier New" w:hAnsi="Courier New" w:cs="Courier New"/>
        </w:rPr>
      </w:pPr>
    </w:p>
    <w:p w14:paraId="0D8B5CC4" w14:textId="77777777" w:rsidR="00A26B43" w:rsidRDefault="00A26B43" w:rsidP="00A26B43">
      <w:pPr>
        <w:contextualSpacing/>
        <w:rPr>
          <w:rFonts w:ascii="Courier New" w:hAnsi="Courier New" w:cs="Courier New"/>
        </w:rPr>
      </w:pPr>
      <w:r>
        <w:rPr>
          <w:rFonts w:ascii="Courier New" w:hAnsi="Courier New" w:cs="Courier New"/>
        </w:rPr>
        <w:t>FOR joint = 0 TO LENGTH(self.B2joints1)</w:t>
      </w:r>
    </w:p>
    <w:p w14:paraId="36729575" w14:textId="77777777" w:rsidR="00A26B43" w:rsidRDefault="00A26B43" w:rsidP="00A26B43">
      <w:pPr>
        <w:contextualSpacing/>
        <w:rPr>
          <w:rFonts w:ascii="Courier New" w:hAnsi="Courier New" w:cs="Courier New"/>
        </w:rPr>
      </w:pPr>
      <w:r>
        <w:rPr>
          <w:rFonts w:ascii="Courier New" w:hAnsi="Courier New" w:cs="Courier New"/>
        </w:rPr>
        <w:tab/>
        <w:t>x,y = self.B2joints1[joint]['reference'] GET FORCE</w:t>
      </w:r>
    </w:p>
    <w:p w14:paraId="64DC8391" w14:textId="77777777" w:rsidR="00A26B43" w:rsidRDefault="00A26B43" w:rsidP="00A26B43">
      <w:pPr>
        <w:contextualSpacing/>
        <w:rPr>
          <w:rFonts w:ascii="Courier New" w:hAnsi="Courier New" w:cs="Courier New"/>
        </w:rPr>
      </w:pPr>
      <w:r>
        <w:rPr>
          <w:rFonts w:ascii="Courier New" w:hAnsi="Courier New" w:cs="Courier New"/>
          <w:color w:val="00B050"/>
        </w:rPr>
        <w:t>gets the reaction force from joint</w:t>
      </w:r>
    </w:p>
    <w:p w14:paraId="7AB03840"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totalX = totalX + x</w:t>
      </w:r>
    </w:p>
    <w:p w14:paraId="556AE2A3" w14:textId="77777777" w:rsidR="00A26B43" w:rsidRDefault="00A26B43" w:rsidP="00A26B43">
      <w:pPr>
        <w:contextualSpacing/>
        <w:rPr>
          <w:rFonts w:ascii="Courier New" w:hAnsi="Courier New" w:cs="Courier New"/>
        </w:rPr>
      </w:pPr>
      <w:r>
        <w:rPr>
          <w:rFonts w:ascii="Courier New" w:hAnsi="Courier New" w:cs="Courier New"/>
        </w:rPr>
        <w:tab/>
        <w:t>totalY = totalY + y</w:t>
      </w:r>
    </w:p>
    <w:p w14:paraId="00857CEE" w14:textId="77777777" w:rsidR="00A26B43" w:rsidRDefault="00A26B43" w:rsidP="00A26B43">
      <w:pPr>
        <w:contextualSpacing/>
        <w:rPr>
          <w:rFonts w:ascii="Courier New" w:hAnsi="Courier New" w:cs="Courier New"/>
          <w:color w:val="00B050"/>
        </w:rPr>
      </w:pPr>
      <w:r>
        <w:rPr>
          <w:rFonts w:ascii="Courier New" w:hAnsi="Courier New" w:cs="Courier New"/>
          <w:color w:val="00B050"/>
        </w:rPr>
        <w:t>adds the reaction force to the total</w:t>
      </w:r>
    </w:p>
    <w:p w14:paraId="1C1677A7"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maxForce = maxForce + self.B2joints1[joint]['maxForce']</w:t>
      </w:r>
    </w:p>
    <w:p w14:paraId="24F8F632" w14:textId="77777777" w:rsidR="00A26B43" w:rsidRDefault="00A26B43" w:rsidP="00A26B43">
      <w:pPr>
        <w:contextualSpacing/>
        <w:rPr>
          <w:rFonts w:ascii="Courier New" w:hAnsi="Courier New" w:cs="Courier New"/>
        </w:rPr>
      </w:pPr>
      <w:r>
        <w:rPr>
          <w:rFonts w:ascii="Courier New" w:hAnsi="Courier New" w:cs="Courier New"/>
          <w:color w:val="00B050"/>
        </w:rPr>
        <w:t>adds the maxForce of the other material</w:t>
      </w:r>
    </w:p>
    <w:p w14:paraId="7E09A7CD" w14:textId="77777777" w:rsidR="00A26B43" w:rsidRDefault="00A26B43" w:rsidP="00A26B43">
      <w:pPr>
        <w:contextualSpacing/>
        <w:rPr>
          <w:rFonts w:ascii="Courier New" w:hAnsi="Courier New" w:cs="Courier New"/>
        </w:rPr>
      </w:pPr>
      <w:r>
        <w:rPr>
          <w:rFonts w:ascii="Courier New" w:hAnsi="Courier New" w:cs="Courier New"/>
        </w:rPr>
        <w:t>NEXT</w:t>
      </w:r>
    </w:p>
    <w:p w14:paraId="53775E8B" w14:textId="77777777" w:rsidR="00A26B43" w:rsidRDefault="00A26B43" w:rsidP="00A26B43">
      <w:pPr>
        <w:contextualSpacing/>
        <w:rPr>
          <w:rFonts w:ascii="Courier New" w:hAnsi="Courier New" w:cs="Courier New"/>
        </w:rPr>
      </w:pPr>
    </w:p>
    <w:p w14:paraId="2572CE7E" w14:textId="77777777" w:rsidR="00A26B43" w:rsidRDefault="00A26B43" w:rsidP="00A26B43">
      <w:pPr>
        <w:contextualSpacing/>
        <w:rPr>
          <w:rFonts w:ascii="Courier New" w:hAnsi="Courier New" w:cs="Courier New"/>
        </w:rPr>
      </w:pPr>
      <w:r>
        <w:rPr>
          <w:rFonts w:ascii="Courier New" w:hAnsi="Courier New" w:cs="Courier New"/>
        </w:rPr>
        <w:t>reaction1 = (totalX**2 + totalY**2)**0.5</w:t>
      </w:r>
    </w:p>
    <w:p w14:paraId="40688300" w14:textId="77777777" w:rsidR="00A26B43" w:rsidRDefault="00A26B43" w:rsidP="00A26B43">
      <w:pPr>
        <w:contextualSpacing/>
        <w:rPr>
          <w:rFonts w:ascii="Courier New" w:hAnsi="Courier New" w:cs="Courier New"/>
          <w:color w:val="00B050"/>
        </w:rPr>
      </w:pPr>
      <w:r>
        <w:rPr>
          <w:rFonts w:ascii="Courier New" w:hAnsi="Courier New" w:cs="Courier New"/>
          <w:color w:val="00B050"/>
        </w:rPr>
        <w:t>magnitude of force</w:t>
      </w:r>
    </w:p>
    <w:p w14:paraId="04767EEE" w14:textId="77777777" w:rsidR="00A26B43" w:rsidRDefault="00A26B43" w:rsidP="00A26B43">
      <w:pPr>
        <w:contextualSpacing/>
        <w:rPr>
          <w:rFonts w:ascii="Courier New" w:hAnsi="Courier New" w:cs="Courier New"/>
        </w:rPr>
      </w:pPr>
    </w:p>
    <w:p w14:paraId="50F02177" w14:textId="77777777" w:rsidR="00A26B43" w:rsidRDefault="00A26B43" w:rsidP="00A26B43">
      <w:pPr>
        <w:contextualSpacing/>
        <w:rPr>
          <w:rFonts w:ascii="Courier New" w:hAnsi="Courier New" w:cs="Courier New"/>
        </w:rPr>
      </w:pPr>
    </w:p>
    <w:p w14:paraId="2740A421" w14:textId="77777777" w:rsidR="00A26B43" w:rsidRDefault="00A26B43" w:rsidP="00A26B43">
      <w:pPr>
        <w:contextualSpacing/>
        <w:rPr>
          <w:rFonts w:ascii="Courier New" w:hAnsi="Courier New" w:cs="Courier New"/>
        </w:rPr>
      </w:pPr>
      <w:r>
        <w:rPr>
          <w:rFonts w:ascii="Courier New" w:hAnsi="Courier New" w:cs="Courier New"/>
        </w:rPr>
        <w:t>totalX = 0</w:t>
      </w:r>
    </w:p>
    <w:p w14:paraId="75E54DEB" w14:textId="77777777" w:rsidR="00A26B43" w:rsidRDefault="00A26B43" w:rsidP="00A26B43">
      <w:pPr>
        <w:contextualSpacing/>
        <w:rPr>
          <w:rFonts w:ascii="Courier New" w:hAnsi="Courier New" w:cs="Courier New"/>
        </w:rPr>
      </w:pPr>
      <w:r>
        <w:rPr>
          <w:rFonts w:ascii="Courier New" w:hAnsi="Courier New" w:cs="Courier New"/>
        </w:rPr>
        <w:t>totalY = 0</w:t>
      </w:r>
    </w:p>
    <w:p w14:paraId="78EB1898" w14:textId="77777777" w:rsidR="00A26B43" w:rsidRDefault="00A26B43" w:rsidP="00A26B43">
      <w:pPr>
        <w:contextualSpacing/>
        <w:rPr>
          <w:rFonts w:ascii="Courier New" w:hAnsi="Courier New" w:cs="Courier New"/>
        </w:rPr>
      </w:pPr>
    </w:p>
    <w:p w14:paraId="6E1B7288" w14:textId="77777777" w:rsidR="00A26B43" w:rsidRDefault="00A26B43" w:rsidP="00A26B43">
      <w:pPr>
        <w:contextualSpacing/>
        <w:rPr>
          <w:rFonts w:ascii="Courier New" w:hAnsi="Courier New" w:cs="Courier New"/>
        </w:rPr>
      </w:pPr>
      <w:r>
        <w:rPr>
          <w:rFonts w:ascii="Courier New" w:hAnsi="Courier New" w:cs="Courier New"/>
        </w:rPr>
        <w:t>FOR joint = 0 TO LENGTH(self.B2joints2)</w:t>
      </w:r>
    </w:p>
    <w:p w14:paraId="2E05BA3A" w14:textId="77777777" w:rsidR="00A26B43" w:rsidRDefault="00A26B43" w:rsidP="00A26B43">
      <w:pPr>
        <w:contextualSpacing/>
        <w:rPr>
          <w:rFonts w:ascii="Courier New" w:hAnsi="Courier New" w:cs="Courier New"/>
        </w:rPr>
      </w:pPr>
      <w:r>
        <w:rPr>
          <w:rFonts w:ascii="Courier New" w:hAnsi="Courier New" w:cs="Courier New"/>
        </w:rPr>
        <w:tab/>
        <w:t>x,y = self.B2joints2[joint]['reference'] GET FORCE</w:t>
      </w:r>
    </w:p>
    <w:p w14:paraId="2CC60F6C" w14:textId="77777777" w:rsidR="00A26B43" w:rsidRDefault="00A26B43" w:rsidP="00A26B43">
      <w:pPr>
        <w:contextualSpacing/>
        <w:rPr>
          <w:rFonts w:ascii="Courier New" w:hAnsi="Courier New" w:cs="Courier New"/>
        </w:rPr>
      </w:pPr>
      <w:r>
        <w:rPr>
          <w:rFonts w:ascii="Courier New" w:hAnsi="Courier New" w:cs="Courier New"/>
        </w:rPr>
        <w:t xml:space="preserve">        totalX = totalX + x</w:t>
      </w:r>
    </w:p>
    <w:p w14:paraId="454A7F98" w14:textId="77777777" w:rsidR="00A26B43" w:rsidRDefault="00A26B43" w:rsidP="00A26B43">
      <w:pPr>
        <w:contextualSpacing/>
        <w:rPr>
          <w:rFonts w:ascii="Courier New" w:hAnsi="Courier New" w:cs="Courier New"/>
        </w:rPr>
      </w:pPr>
      <w:r>
        <w:rPr>
          <w:rFonts w:ascii="Courier New" w:hAnsi="Courier New" w:cs="Courier New"/>
        </w:rPr>
        <w:tab/>
        <w:t>totalY = totalY + y</w:t>
      </w:r>
    </w:p>
    <w:p w14:paraId="560DD07F" w14:textId="77777777" w:rsidR="00A26B43" w:rsidRDefault="00A26B43" w:rsidP="00A26B43">
      <w:pPr>
        <w:contextualSpacing/>
        <w:rPr>
          <w:rFonts w:ascii="Courier New" w:hAnsi="Courier New" w:cs="Courier New"/>
        </w:rPr>
      </w:pPr>
      <w:r>
        <w:rPr>
          <w:rFonts w:ascii="Courier New" w:hAnsi="Courier New" w:cs="Courier New"/>
        </w:rPr>
        <w:t xml:space="preserve">        maxForce = maxForce + self.B2joints2[joint]['maxForce']</w:t>
      </w:r>
    </w:p>
    <w:p w14:paraId="6B046FA7" w14:textId="77777777" w:rsidR="00A26B43" w:rsidRDefault="00A26B43" w:rsidP="00A26B43">
      <w:pPr>
        <w:contextualSpacing/>
        <w:rPr>
          <w:rFonts w:ascii="Courier New" w:hAnsi="Courier New" w:cs="Courier New"/>
        </w:rPr>
      </w:pPr>
      <w:r>
        <w:rPr>
          <w:rFonts w:ascii="Courier New" w:hAnsi="Courier New" w:cs="Courier New"/>
        </w:rPr>
        <w:t>NEXT</w:t>
      </w:r>
    </w:p>
    <w:p w14:paraId="243C3981" w14:textId="77777777" w:rsidR="00A26B43" w:rsidRDefault="00A26B43" w:rsidP="00A26B43">
      <w:pPr>
        <w:contextualSpacing/>
        <w:rPr>
          <w:rFonts w:ascii="Courier New" w:hAnsi="Courier New" w:cs="Courier New"/>
        </w:rPr>
      </w:pPr>
    </w:p>
    <w:p w14:paraId="3576C9A1" w14:textId="77777777" w:rsidR="00A26B43" w:rsidRDefault="00A26B43" w:rsidP="00A26B43">
      <w:pPr>
        <w:contextualSpacing/>
        <w:rPr>
          <w:rFonts w:ascii="Courier New" w:hAnsi="Courier New" w:cs="Courier New"/>
        </w:rPr>
      </w:pPr>
      <w:r>
        <w:rPr>
          <w:rFonts w:ascii="Courier New" w:hAnsi="Courier New" w:cs="Courier New"/>
        </w:rPr>
        <w:t>reaction2 = (totalX**2 + totalY**2)**0.5</w:t>
      </w:r>
    </w:p>
    <w:p w14:paraId="2921EF12" w14:textId="77777777" w:rsidR="00A26B43" w:rsidRDefault="00A26B43" w:rsidP="00A26B43">
      <w:pPr>
        <w:contextualSpacing/>
        <w:rPr>
          <w:rFonts w:ascii="Courier New" w:hAnsi="Courier New" w:cs="Courier New"/>
        </w:rPr>
      </w:pPr>
      <w:r>
        <w:rPr>
          <w:rFonts w:ascii="Courier New" w:hAnsi="Courier New" w:cs="Courier New"/>
          <w:color w:val="00B050"/>
        </w:rPr>
        <w:t>does the same for the other end of the material</w:t>
      </w:r>
    </w:p>
    <w:p w14:paraId="15DD4741" w14:textId="77777777" w:rsidR="00A26B43" w:rsidRDefault="00A26B43" w:rsidP="00A26B43">
      <w:pPr>
        <w:contextualSpacing/>
        <w:rPr>
          <w:rFonts w:ascii="Courier New" w:hAnsi="Courier New" w:cs="Courier New"/>
        </w:rPr>
      </w:pPr>
    </w:p>
    <w:p w14:paraId="6503478D" w14:textId="77777777" w:rsidR="00A26B43" w:rsidRDefault="00A26B43" w:rsidP="00A26B43">
      <w:pPr>
        <w:contextualSpacing/>
        <w:rPr>
          <w:rFonts w:ascii="Courier New" w:hAnsi="Courier New" w:cs="Courier New"/>
        </w:rPr>
      </w:pPr>
      <w:r>
        <w:rPr>
          <w:rFonts w:ascii="Courier New" w:hAnsi="Courier New" w:cs="Courier New"/>
        </w:rPr>
        <w:t>maxForce = (maxForce + self.maxForce) / (numOfMaterials + 1)</w:t>
      </w:r>
    </w:p>
    <w:p w14:paraId="49DCDC3D" w14:textId="77777777" w:rsidR="00A26B43" w:rsidRDefault="00A26B43" w:rsidP="00A26B43">
      <w:pPr>
        <w:contextualSpacing/>
        <w:rPr>
          <w:rFonts w:ascii="Courier New" w:hAnsi="Courier New" w:cs="Courier New"/>
        </w:rPr>
      </w:pPr>
      <w:r>
        <w:rPr>
          <w:rFonts w:ascii="Courier New" w:hAnsi="Courier New" w:cs="Courier New"/>
          <w:color w:val="00B050"/>
        </w:rPr>
        <w:t>takes the average of all maxForces</w:t>
      </w:r>
    </w:p>
    <w:p w14:paraId="38F9FF34" w14:textId="77777777" w:rsidR="00A26B43" w:rsidRDefault="00A26B43" w:rsidP="00A26B43">
      <w:pPr>
        <w:contextualSpacing/>
        <w:rPr>
          <w:rFonts w:ascii="Courier New" w:hAnsi="Courier New" w:cs="Courier New"/>
        </w:rPr>
      </w:pPr>
    </w:p>
    <w:p w14:paraId="69C04F12" w14:textId="77777777" w:rsidR="00A26B43" w:rsidRDefault="00A26B43" w:rsidP="00A26B43">
      <w:pPr>
        <w:contextualSpacing/>
        <w:rPr>
          <w:rFonts w:ascii="Courier New" w:hAnsi="Courier New" w:cs="Courier New"/>
        </w:rPr>
      </w:pPr>
      <w:r>
        <w:rPr>
          <w:rFonts w:ascii="Courier New" w:hAnsi="Courier New" w:cs="Courier New"/>
        </w:rPr>
        <w:t>IF reaction1 + reaction2 &gt; maxForce THEN</w:t>
      </w:r>
    </w:p>
    <w:p w14:paraId="11A655EF" w14:textId="77777777" w:rsidR="00A26B43" w:rsidRDefault="00A26B43" w:rsidP="00A26B43">
      <w:pPr>
        <w:contextualSpacing/>
        <w:rPr>
          <w:rFonts w:ascii="Courier New" w:hAnsi="Courier New" w:cs="Courier New"/>
          <w:color w:val="00B050"/>
        </w:rPr>
      </w:pPr>
      <w:r>
        <w:rPr>
          <w:rFonts w:ascii="Courier New" w:hAnsi="Courier New" w:cs="Courier New"/>
          <w:color w:val="00B050"/>
        </w:rPr>
        <w:t>if the total reaction force is too large it will break</w:t>
      </w:r>
    </w:p>
    <w:p w14:paraId="353B76FC" w14:textId="77777777" w:rsidR="00A26B43" w:rsidRDefault="00A26B43" w:rsidP="00A26B43">
      <w:pPr>
        <w:contextualSpacing/>
        <w:rPr>
          <w:rFonts w:ascii="Courier New" w:hAnsi="Courier New" w:cs="Courier New"/>
        </w:rPr>
      </w:pPr>
      <w:r>
        <w:rPr>
          <w:rFonts w:ascii="Courier New" w:hAnsi="Courier New" w:cs="Courier New"/>
        </w:rPr>
        <w:tab/>
        <w:t>IF reaction1 &gt; reaction2 THEN</w:t>
      </w:r>
    </w:p>
    <w:p w14:paraId="45506E20" w14:textId="77777777" w:rsidR="00A26B43" w:rsidRDefault="00A26B43" w:rsidP="00A26B43">
      <w:pPr>
        <w:contextualSpacing/>
        <w:rPr>
          <w:rFonts w:ascii="Courier New" w:hAnsi="Courier New" w:cs="Courier New"/>
          <w:color w:val="00B050"/>
        </w:rPr>
      </w:pPr>
      <w:r>
        <w:rPr>
          <w:rFonts w:ascii="Courier New" w:hAnsi="Courier New" w:cs="Courier New"/>
          <w:color w:val="00B050"/>
        </w:rPr>
        <w:t>if reaction1 is bigger destroy joint1 else destroy joint2</w:t>
      </w:r>
    </w:p>
    <w:p w14:paraId="399D8D87" w14:textId="77777777" w:rsidR="00A26B43" w:rsidRDefault="00A26B43" w:rsidP="00A26B43">
      <w:pPr>
        <w:contextualSpacing/>
        <w:rPr>
          <w:rFonts w:ascii="Courier New" w:hAnsi="Courier New" w:cs="Courier New"/>
        </w:rPr>
      </w:pPr>
      <w:r>
        <w:rPr>
          <w:rFonts w:ascii="Courier New" w:hAnsi="Courier New" w:cs="Courier New"/>
        </w:rPr>
        <w:t xml:space="preserve">                FOR joint = 0 TO LENGTH(self.B2joints1)</w:t>
      </w:r>
    </w:p>
    <w:p w14:paraId="6C4B4DF4" w14:textId="77777777" w:rsidR="00A26B43" w:rsidRDefault="00A26B43" w:rsidP="00A26B43">
      <w:pPr>
        <w:contextualSpacing/>
        <w:rPr>
          <w:rFonts w:ascii="Courier New" w:hAnsi="Courier New" w:cs="Courier New"/>
        </w:rPr>
      </w:pPr>
      <w:r>
        <w:rPr>
          <w:rFonts w:ascii="Courier New" w:hAnsi="Courier New" w:cs="Courier New"/>
        </w:rPr>
        <w:t xml:space="preserve">                    </w:t>
      </w:r>
      <w:r>
        <w:rPr>
          <w:rFonts w:ascii="Courier New" w:hAnsi="Courier New" w:cs="Courier New"/>
        </w:rPr>
        <w:tab/>
        <w:t>WORLD DESTROY(self.B2joints1[joint]['reference'])</w:t>
      </w:r>
    </w:p>
    <w:p w14:paraId="1FFA88A5" w14:textId="77777777" w:rsidR="00A26B43" w:rsidRDefault="00A26B43" w:rsidP="00A26B43">
      <w:pPr>
        <w:contextualSpacing/>
        <w:rPr>
          <w:rFonts w:ascii="Courier New" w:hAnsi="Courier New" w:cs="Courier New"/>
          <w:color w:val="00B050"/>
        </w:rPr>
      </w:pPr>
      <w:r>
        <w:rPr>
          <w:rFonts w:ascii="Courier New" w:hAnsi="Courier New" w:cs="Courier New"/>
          <w:color w:val="00B050"/>
        </w:rPr>
        <w:t>destroy joints</w:t>
      </w:r>
    </w:p>
    <w:p w14:paraId="6958F748"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NEXT</w:t>
      </w:r>
    </w:p>
    <w:p w14:paraId="15138117" w14:textId="77777777" w:rsidR="00A26B43" w:rsidRDefault="00A26B43" w:rsidP="00A26B43">
      <w:pPr>
        <w:contextualSpacing/>
        <w:rPr>
          <w:rFonts w:ascii="Courier New" w:hAnsi="Courier New" w:cs="Courier New"/>
        </w:rPr>
      </w:pPr>
      <w:r>
        <w:rPr>
          <w:rFonts w:ascii="Courier New" w:hAnsi="Courier New" w:cs="Courier New"/>
        </w:rPr>
        <w:t xml:space="preserve">                DELETE self.B2joints1</w:t>
      </w:r>
    </w:p>
    <w:p w14:paraId="284C1378" w14:textId="77777777" w:rsidR="00A26B43" w:rsidRDefault="00A26B43" w:rsidP="00A26B43">
      <w:pPr>
        <w:contextualSpacing/>
        <w:rPr>
          <w:rFonts w:ascii="Courier New" w:hAnsi="Courier New" w:cs="Courier New"/>
        </w:rPr>
      </w:pPr>
      <w:r>
        <w:rPr>
          <w:rFonts w:ascii="Courier New" w:hAnsi="Courier New" w:cs="Courier New"/>
          <w:color w:val="00B050"/>
        </w:rPr>
        <w:t>delete reference to joint</w:t>
      </w:r>
    </w:p>
    <w:p w14:paraId="09939A58" w14:textId="77777777" w:rsidR="00A26B43" w:rsidRDefault="00A26B43" w:rsidP="00A26B43">
      <w:pPr>
        <w:contextualSpacing/>
        <w:rPr>
          <w:rFonts w:ascii="Courier New" w:hAnsi="Courier New" w:cs="Courier New"/>
        </w:rPr>
      </w:pPr>
      <w:r>
        <w:rPr>
          <w:rFonts w:ascii="Courier New" w:hAnsi="Courier New" w:cs="Courier New"/>
        </w:rPr>
        <w:t xml:space="preserve">        ELSE</w:t>
      </w:r>
    </w:p>
    <w:p w14:paraId="7E94DAD6" w14:textId="77777777" w:rsidR="00A26B43" w:rsidRDefault="00A26B43" w:rsidP="00A26B43">
      <w:pPr>
        <w:contextualSpacing/>
        <w:rPr>
          <w:rFonts w:ascii="Courier New" w:hAnsi="Courier New" w:cs="Courier New"/>
        </w:rPr>
      </w:pPr>
      <w:r>
        <w:rPr>
          <w:rFonts w:ascii="Courier New" w:hAnsi="Courier New" w:cs="Courier New"/>
        </w:rPr>
        <w:t xml:space="preserve">                FOR joint = 0 TO LENGTH(self.B2joints2)</w:t>
      </w:r>
    </w:p>
    <w:p w14:paraId="2F9C3EC7" w14:textId="77777777" w:rsidR="00A26B43" w:rsidRDefault="00A26B43" w:rsidP="00A26B43">
      <w:pPr>
        <w:contextualSpacing/>
        <w:rPr>
          <w:rFonts w:ascii="Courier New" w:hAnsi="Courier New" w:cs="Courier New"/>
        </w:rPr>
      </w:pPr>
      <w:r>
        <w:rPr>
          <w:rFonts w:ascii="Courier New" w:hAnsi="Courier New" w:cs="Courier New"/>
        </w:rPr>
        <w:lastRenderedPageBreak/>
        <w:t xml:space="preserve">                    </w:t>
      </w:r>
      <w:r>
        <w:rPr>
          <w:rFonts w:ascii="Courier New" w:hAnsi="Courier New" w:cs="Courier New"/>
        </w:rPr>
        <w:tab/>
        <w:t>WORLD DESTROY(self.B2joints2[joint]['reference'])</w:t>
      </w:r>
    </w:p>
    <w:p w14:paraId="182115A9"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END IF</w:t>
      </w:r>
    </w:p>
    <w:p w14:paraId="4848C52B" w14:textId="77777777" w:rsidR="00A26B43" w:rsidRDefault="00A26B43" w:rsidP="00A26B43">
      <w:pPr>
        <w:contextualSpacing/>
        <w:rPr>
          <w:rFonts w:ascii="Courier New" w:hAnsi="Courier New" w:cs="Courier New"/>
        </w:rPr>
      </w:pPr>
      <w:r>
        <w:rPr>
          <w:rFonts w:ascii="Courier New" w:hAnsi="Courier New" w:cs="Courier New"/>
        </w:rPr>
        <w:t xml:space="preserve">                DELETE self.B2joints2</w:t>
      </w:r>
    </w:p>
    <w:p w14:paraId="2AC0D51E" w14:textId="77777777" w:rsidR="00A26B43" w:rsidRDefault="00A26B43" w:rsidP="00A26B43">
      <w:pPr>
        <w:contextualSpacing/>
        <w:rPr>
          <w:rFonts w:ascii="Courier New" w:hAnsi="Courier New" w:cs="Courier New"/>
        </w:rPr>
      </w:pPr>
      <w:r>
        <w:rPr>
          <w:rFonts w:ascii="Courier New" w:hAnsi="Courier New" w:cs="Courier New"/>
        </w:rPr>
        <w:tab/>
        <w:t>END IF</w:t>
      </w:r>
    </w:p>
    <w:p w14:paraId="42BCB937" w14:textId="77777777" w:rsidR="00A26B43" w:rsidRDefault="00A26B43" w:rsidP="00A26B43">
      <w:pPr>
        <w:contextualSpacing/>
        <w:rPr>
          <w:rFonts w:ascii="Courier New" w:hAnsi="Courier New" w:cs="Courier New"/>
        </w:rPr>
      </w:pPr>
      <w:r>
        <w:rPr>
          <w:rFonts w:ascii="Courier New" w:hAnsi="Courier New" w:cs="Courier New"/>
        </w:rPr>
        <w:t>END IF</w:t>
      </w:r>
    </w:p>
    <w:p w14:paraId="5D1A3A3C" w14:textId="77777777" w:rsidR="00A26B43" w:rsidRDefault="00A26B43" w:rsidP="00A26B43">
      <w:pPr>
        <w:contextualSpacing/>
        <w:rPr>
          <w:rFonts w:asciiTheme="majorHAnsi" w:eastAsiaTheme="majorEastAsia" w:hAnsiTheme="majorHAnsi" w:cstheme="majorBidi"/>
          <w:i/>
          <w:iCs/>
          <w:color w:val="2E74B5" w:themeColor="accent1" w:themeShade="BF"/>
        </w:rPr>
      </w:pPr>
      <w:r>
        <w:br w:type="page"/>
      </w:r>
    </w:p>
    <w:p w14:paraId="52390608" w14:textId="77777777" w:rsidR="00A26B43" w:rsidRDefault="00A26B43" w:rsidP="00A26B43">
      <w:pPr>
        <w:pStyle w:val="Heading4"/>
        <w:contextualSpacing/>
      </w:pPr>
      <w:r>
        <w:lastRenderedPageBreak/>
        <w:t>Material.createBody</w:t>
      </w:r>
    </w:p>
    <w:p w14:paraId="70A952DF" w14:textId="77777777" w:rsidR="00A26B43" w:rsidRDefault="00A26B43" w:rsidP="00A26B43">
      <w:pPr>
        <w:pStyle w:val="Heading5"/>
        <w:contextualSpacing/>
      </w:pPr>
      <w:r>
        <w:t>Solid</w:t>
      </w:r>
    </w:p>
    <w:p w14:paraId="2ADD196B" w14:textId="77777777" w:rsidR="00A26B43" w:rsidRDefault="00A26B43" w:rsidP="00A26B43">
      <w:pPr>
        <w:contextualSpacing/>
        <w:rPr>
          <w:rFonts w:ascii="Courier New" w:hAnsi="Courier New" w:cs="Courier New"/>
        </w:rPr>
      </w:pPr>
      <w:r>
        <w:rPr>
          <w:rFonts w:ascii="Courier New" w:hAnsi="Courier New" w:cs="Courier New"/>
        </w:rPr>
        <w:t>x1 = self.x1 / 20</w:t>
      </w:r>
    </w:p>
    <w:p w14:paraId="7F24E0A1" w14:textId="77777777" w:rsidR="00A26B43" w:rsidRDefault="00A26B43" w:rsidP="00A26B43">
      <w:pPr>
        <w:contextualSpacing/>
        <w:rPr>
          <w:rFonts w:ascii="Courier New" w:hAnsi="Courier New" w:cs="Courier New"/>
        </w:rPr>
      </w:pPr>
      <w:r>
        <w:rPr>
          <w:rFonts w:ascii="Courier New" w:hAnsi="Courier New" w:cs="Courier New"/>
        </w:rPr>
        <w:t>x2 = self.x2 / 20</w:t>
      </w:r>
    </w:p>
    <w:p w14:paraId="44CA7A9F" w14:textId="77777777" w:rsidR="00A26B43" w:rsidRDefault="00A26B43" w:rsidP="00A26B43">
      <w:pPr>
        <w:contextualSpacing/>
        <w:rPr>
          <w:rFonts w:ascii="Courier New" w:hAnsi="Courier New" w:cs="Courier New"/>
          <w:lang w:val="es-ES"/>
        </w:rPr>
      </w:pPr>
      <w:r>
        <w:rPr>
          <w:rFonts w:ascii="Courier New" w:hAnsi="Courier New" w:cs="Courier New"/>
          <w:lang w:val="es-ES"/>
        </w:rPr>
        <w:t>y1 = 30 - self.y1/20</w:t>
      </w:r>
    </w:p>
    <w:p w14:paraId="26CF029A" w14:textId="77777777" w:rsidR="00A26B43" w:rsidRDefault="00A26B43" w:rsidP="00A26B43">
      <w:pPr>
        <w:contextualSpacing/>
        <w:rPr>
          <w:rFonts w:ascii="Courier New" w:hAnsi="Courier New" w:cs="Courier New"/>
          <w:lang w:val="es-ES"/>
        </w:rPr>
      </w:pPr>
      <w:r>
        <w:rPr>
          <w:rFonts w:ascii="Courier New" w:hAnsi="Courier New" w:cs="Courier New"/>
          <w:lang w:val="es-ES"/>
        </w:rPr>
        <w:t>y2 = 30 - self.y2/20</w:t>
      </w:r>
    </w:p>
    <w:p w14:paraId="6EA38371" w14:textId="77777777" w:rsidR="00A26B43" w:rsidRDefault="00A26B43" w:rsidP="00A26B43">
      <w:pPr>
        <w:contextualSpacing/>
        <w:rPr>
          <w:rFonts w:ascii="Courier New" w:hAnsi="Courier New" w:cs="Courier New"/>
          <w:lang w:val="es-ES"/>
        </w:rPr>
      </w:pPr>
      <w:r>
        <w:rPr>
          <w:rFonts w:ascii="Courier New" w:hAnsi="Courier New" w:cs="Courier New"/>
          <w:color w:val="00B050"/>
        </w:rPr>
        <w:t>convert pixels to meters</w:t>
      </w:r>
    </w:p>
    <w:p w14:paraId="11F67A6B" w14:textId="77777777" w:rsidR="00A26B43" w:rsidRDefault="00A26B43" w:rsidP="00A26B43">
      <w:pPr>
        <w:contextualSpacing/>
        <w:rPr>
          <w:rFonts w:ascii="Courier New" w:hAnsi="Courier New" w:cs="Courier New"/>
          <w:lang w:val="es-ES"/>
        </w:rPr>
      </w:pPr>
      <w:r>
        <w:rPr>
          <w:rFonts w:ascii="Courier New" w:hAnsi="Courier New" w:cs="Courier New"/>
          <w:lang w:val="es-ES"/>
        </w:rPr>
        <w:t>deltax = x2 - x1</w:t>
      </w:r>
    </w:p>
    <w:p w14:paraId="37C311CB" w14:textId="77777777" w:rsidR="00A26B43" w:rsidRPr="00A26B43" w:rsidRDefault="00A26B43" w:rsidP="00A26B43">
      <w:pPr>
        <w:contextualSpacing/>
        <w:rPr>
          <w:rFonts w:ascii="Courier New" w:hAnsi="Courier New" w:cs="Courier New"/>
        </w:rPr>
      </w:pPr>
      <w:r w:rsidRPr="00A26B43">
        <w:rPr>
          <w:rFonts w:ascii="Courier New" w:hAnsi="Courier New" w:cs="Courier New"/>
        </w:rPr>
        <w:t>deltay = y2 - y1</w:t>
      </w:r>
    </w:p>
    <w:p w14:paraId="518E780E" w14:textId="77777777" w:rsidR="00A26B43" w:rsidRPr="00A26B43" w:rsidRDefault="00A26B43" w:rsidP="00A26B43">
      <w:pPr>
        <w:contextualSpacing/>
        <w:rPr>
          <w:rFonts w:ascii="Courier New" w:hAnsi="Courier New" w:cs="Courier New"/>
        </w:rPr>
      </w:pPr>
      <w:r>
        <w:rPr>
          <w:rFonts w:ascii="Courier New" w:hAnsi="Courier New" w:cs="Courier New"/>
          <w:color w:val="00B050"/>
        </w:rPr>
        <w:t>treat as triangle</w:t>
      </w:r>
    </w:p>
    <w:p w14:paraId="61A08CB9" w14:textId="77777777" w:rsidR="00A26B43" w:rsidRDefault="00A26B43" w:rsidP="00A26B43">
      <w:pPr>
        <w:contextualSpacing/>
        <w:rPr>
          <w:rFonts w:ascii="Courier New" w:hAnsi="Courier New" w:cs="Courier New"/>
          <w:lang w:val="es-ES"/>
        </w:rPr>
      </w:pPr>
      <w:r>
        <w:rPr>
          <w:rFonts w:ascii="Courier New" w:hAnsi="Courier New" w:cs="Courier New"/>
          <w:lang w:val="es-ES"/>
        </w:rPr>
        <w:t>length = (deltay^2 + deltax^2)^0.5</w:t>
      </w:r>
    </w:p>
    <w:p w14:paraId="674374AA" w14:textId="77777777" w:rsidR="00A26B43" w:rsidRDefault="00A26B43" w:rsidP="00A26B43">
      <w:pPr>
        <w:contextualSpacing/>
        <w:rPr>
          <w:rFonts w:ascii="Courier New" w:hAnsi="Courier New" w:cs="Courier New"/>
          <w:lang w:val="es-ES"/>
        </w:rPr>
      </w:pPr>
      <w:r>
        <w:rPr>
          <w:rFonts w:ascii="Courier New" w:hAnsi="Courier New" w:cs="Courier New"/>
          <w:lang w:val="es-ES"/>
        </w:rPr>
        <w:t>angle = tan(deltay/deltax)</w:t>
      </w:r>
    </w:p>
    <w:p w14:paraId="21DF8755" w14:textId="77777777" w:rsidR="00A26B43" w:rsidRPr="00A26B43" w:rsidRDefault="00A26B43" w:rsidP="00A26B43">
      <w:pPr>
        <w:contextualSpacing/>
        <w:rPr>
          <w:rFonts w:ascii="Courier New" w:hAnsi="Courier New" w:cs="Courier New"/>
        </w:rPr>
      </w:pPr>
      <w:r>
        <w:rPr>
          <w:rFonts w:ascii="Courier New" w:hAnsi="Courier New" w:cs="Courier New"/>
          <w:color w:val="00B050"/>
        </w:rPr>
        <w:t>get length and angle</w:t>
      </w:r>
    </w:p>
    <w:p w14:paraId="17579F19" w14:textId="77777777" w:rsidR="00A26B43" w:rsidRPr="00A26B43" w:rsidRDefault="00A26B43" w:rsidP="00A26B43">
      <w:pPr>
        <w:contextualSpacing/>
        <w:rPr>
          <w:rFonts w:ascii="Courier New" w:hAnsi="Courier New" w:cs="Courier New"/>
        </w:rPr>
      </w:pPr>
      <w:r w:rsidRPr="00A26B43">
        <w:rPr>
          <w:rFonts w:ascii="Courier New" w:hAnsi="Courier New" w:cs="Courier New"/>
        </w:rPr>
        <w:t>pos = (x1+deltax/2,y1+deltay/2)</w:t>
      </w:r>
    </w:p>
    <w:p w14:paraId="177F460B" w14:textId="77777777" w:rsidR="00A26B43" w:rsidRDefault="00A26B43" w:rsidP="00A26B43">
      <w:pPr>
        <w:contextualSpacing/>
        <w:rPr>
          <w:rFonts w:ascii="Courier New" w:hAnsi="Courier New" w:cs="Courier New"/>
          <w:color w:val="00B050"/>
        </w:rPr>
      </w:pPr>
      <w:r>
        <w:rPr>
          <w:rFonts w:ascii="Courier New" w:hAnsi="Courier New" w:cs="Courier New"/>
          <w:color w:val="00B050"/>
        </w:rPr>
        <w:t>body position is at the centre of the body</w:t>
      </w:r>
    </w:p>
    <w:p w14:paraId="08AEE42C" w14:textId="77777777" w:rsidR="00A26B43" w:rsidRDefault="00A26B43" w:rsidP="00A26B43">
      <w:pPr>
        <w:contextualSpacing/>
        <w:rPr>
          <w:rFonts w:ascii="Courier New" w:hAnsi="Courier New" w:cs="Courier New"/>
        </w:rPr>
      </w:pPr>
      <w:r>
        <w:rPr>
          <w:rFonts w:ascii="Courier New" w:hAnsi="Courier New" w:cs="Courier New"/>
        </w:rPr>
        <w:t>CREATE BODY WITH pos, angle and length</w:t>
      </w:r>
    </w:p>
    <w:p w14:paraId="38742D19" w14:textId="77777777" w:rsidR="00A26B43" w:rsidRDefault="00A26B43" w:rsidP="00A26B43">
      <w:pPr>
        <w:contextualSpacing/>
        <w:rPr>
          <w:rFonts w:ascii="Courier New" w:hAnsi="Courier New" w:cs="Courier New"/>
        </w:rPr>
      </w:pPr>
    </w:p>
    <w:p w14:paraId="5BF2EC00" w14:textId="77777777" w:rsidR="00A26B43" w:rsidRDefault="00A26B43" w:rsidP="00A26B43">
      <w:pPr>
        <w:pStyle w:val="Heading5"/>
        <w:contextualSpacing/>
      </w:pPr>
      <w:r>
        <w:t>Chain</w:t>
      </w:r>
    </w:p>
    <w:p w14:paraId="1154A6A0" w14:textId="77777777" w:rsidR="00A26B43" w:rsidRDefault="00A26B43" w:rsidP="00A26B43">
      <w:pPr>
        <w:contextualSpacing/>
        <w:rPr>
          <w:rFonts w:ascii="Courier New" w:hAnsi="Courier New" w:cs="Courier New"/>
        </w:rPr>
      </w:pPr>
      <w:r>
        <w:rPr>
          <w:rFonts w:ascii="Courier New" w:hAnsi="Courier New" w:cs="Courier New"/>
        </w:rPr>
        <w:t>x1 = self.x1 / 20</w:t>
      </w:r>
    </w:p>
    <w:p w14:paraId="77890DCE" w14:textId="77777777" w:rsidR="00A26B43" w:rsidRPr="00A26B43" w:rsidRDefault="00A26B43" w:rsidP="00A26B43">
      <w:pPr>
        <w:contextualSpacing/>
        <w:rPr>
          <w:rFonts w:ascii="Courier New" w:hAnsi="Courier New" w:cs="Courier New"/>
          <w:lang w:val="es-ES"/>
        </w:rPr>
      </w:pPr>
      <w:r w:rsidRPr="00A26B43">
        <w:rPr>
          <w:rFonts w:ascii="Courier New" w:hAnsi="Courier New" w:cs="Courier New"/>
          <w:lang w:val="es-ES"/>
        </w:rPr>
        <w:t>x2 = self.x2 / 20</w:t>
      </w:r>
    </w:p>
    <w:p w14:paraId="5FE39530" w14:textId="77777777" w:rsidR="00A26B43" w:rsidRDefault="00A26B43" w:rsidP="00A26B43">
      <w:pPr>
        <w:contextualSpacing/>
        <w:rPr>
          <w:rFonts w:ascii="Courier New" w:hAnsi="Courier New" w:cs="Courier New"/>
          <w:lang w:val="es-ES"/>
        </w:rPr>
      </w:pPr>
      <w:r>
        <w:rPr>
          <w:rFonts w:ascii="Courier New" w:hAnsi="Courier New" w:cs="Courier New"/>
          <w:lang w:val="es-ES"/>
        </w:rPr>
        <w:t>y1 = 30 - self.y1/20</w:t>
      </w:r>
    </w:p>
    <w:p w14:paraId="38DF4E4B" w14:textId="77777777" w:rsidR="00A26B43" w:rsidRDefault="00A26B43" w:rsidP="00A26B43">
      <w:pPr>
        <w:contextualSpacing/>
        <w:rPr>
          <w:rFonts w:ascii="Courier New" w:hAnsi="Courier New" w:cs="Courier New"/>
          <w:lang w:val="es-ES"/>
        </w:rPr>
      </w:pPr>
      <w:r>
        <w:rPr>
          <w:rFonts w:ascii="Courier New" w:hAnsi="Courier New" w:cs="Courier New"/>
          <w:lang w:val="es-ES"/>
        </w:rPr>
        <w:t>y2 = 30 - self.y2/20</w:t>
      </w:r>
    </w:p>
    <w:p w14:paraId="69CB76C0" w14:textId="77777777" w:rsidR="00A26B43" w:rsidRDefault="00A26B43" w:rsidP="00A26B43">
      <w:pPr>
        <w:contextualSpacing/>
        <w:rPr>
          <w:rFonts w:ascii="Courier New" w:hAnsi="Courier New" w:cs="Courier New"/>
          <w:lang w:val="es-ES"/>
        </w:rPr>
      </w:pPr>
      <w:r>
        <w:rPr>
          <w:rFonts w:ascii="Courier New" w:hAnsi="Courier New" w:cs="Courier New"/>
          <w:lang w:val="es-ES"/>
        </w:rPr>
        <w:t>deltax = x2 - x1</w:t>
      </w:r>
    </w:p>
    <w:p w14:paraId="3D9785FB" w14:textId="77777777" w:rsidR="00A26B43" w:rsidRDefault="00A26B43" w:rsidP="00A26B43">
      <w:pPr>
        <w:contextualSpacing/>
        <w:rPr>
          <w:rFonts w:ascii="Courier New" w:hAnsi="Courier New" w:cs="Courier New"/>
          <w:lang w:val="es-ES"/>
        </w:rPr>
      </w:pPr>
      <w:r>
        <w:rPr>
          <w:rFonts w:ascii="Courier New" w:hAnsi="Courier New" w:cs="Courier New"/>
          <w:lang w:val="es-ES"/>
        </w:rPr>
        <w:t>deltay = y2 - y1</w:t>
      </w:r>
    </w:p>
    <w:p w14:paraId="78FBCD0A" w14:textId="77777777" w:rsidR="00A26B43" w:rsidRDefault="00A26B43" w:rsidP="00A26B43">
      <w:pPr>
        <w:contextualSpacing/>
        <w:rPr>
          <w:rFonts w:ascii="Courier New" w:hAnsi="Courier New" w:cs="Courier New"/>
          <w:lang w:val="es-ES"/>
        </w:rPr>
      </w:pPr>
      <w:r>
        <w:rPr>
          <w:rFonts w:ascii="Courier New" w:hAnsi="Courier New" w:cs="Courier New"/>
          <w:lang w:val="es-ES"/>
        </w:rPr>
        <w:t>length = (deltay^2 + deltax^2)^0.5</w:t>
      </w:r>
    </w:p>
    <w:p w14:paraId="6EF5F72F" w14:textId="77777777" w:rsidR="00A26B43" w:rsidRDefault="00A26B43" w:rsidP="00A26B43">
      <w:pPr>
        <w:contextualSpacing/>
        <w:rPr>
          <w:rFonts w:ascii="Courier New" w:hAnsi="Courier New" w:cs="Courier New"/>
          <w:lang w:val="es-ES"/>
        </w:rPr>
      </w:pPr>
      <w:r>
        <w:rPr>
          <w:rFonts w:ascii="Courier New" w:hAnsi="Courier New" w:cs="Courier New"/>
          <w:lang w:val="es-ES"/>
        </w:rPr>
        <w:t>angle = tan(deltay/deltax)</w:t>
      </w:r>
    </w:p>
    <w:p w14:paraId="6D18BE55" w14:textId="77777777" w:rsidR="00A26B43" w:rsidRDefault="00A26B43" w:rsidP="00A26B43">
      <w:pPr>
        <w:contextualSpacing/>
        <w:rPr>
          <w:rFonts w:ascii="Courier New" w:hAnsi="Courier New" w:cs="Courier New"/>
          <w:lang w:val="es-ES"/>
        </w:rPr>
      </w:pPr>
    </w:p>
    <w:p w14:paraId="694AB13F" w14:textId="77777777" w:rsidR="00A26B43" w:rsidRPr="00A26B43" w:rsidRDefault="00A26B43" w:rsidP="00A26B43">
      <w:pPr>
        <w:contextualSpacing/>
        <w:rPr>
          <w:rFonts w:ascii="Courier New" w:hAnsi="Courier New" w:cs="Courier New"/>
          <w:lang w:val="es-ES"/>
        </w:rPr>
      </w:pPr>
      <w:r w:rsidRPr="00A26B43">
        <w:rPr>
          <w:rFonts w:ascii="Courier New" w:hAnsi="Courier New" w:cs="Courier New"/>
          <w:lang w:val="es-ES"/>
        </w:rPr>
        <w:t>stepx = deltax/10</w:t>
      </w:r>
    </w:p>
    <w:p w14:paraId="717EAD27" w14:textId="77777777" w:rsidR="00A26B43" w:rsidRDefault="00A26B43" w:rsidP="00A26B43">
      <w:pPr>
        <w:contextualSpacing/>
        <w:rPr>
          <w:rFonts w:ascii="Courier New" w:hAnsi="Courier New" w:cs="Courier New"/>
        </w:rPr>
      </w:pPr>
      <w:r>
        <w:rPr>
          <w:rFonts w:ascii="Courier New" w:hAnsi="Courier New" w:cs="Courier New"/>
        </w:rPr>
        <w:t>stepy = deltay/10</w:t>
      </w:r>
    </w:p>
    <w:p w14:paraId="23C5A742" w14:textId="77777777" w:rsidR="00A26B43" w:rsidRDefault="00A26B43" w:rsidP="00A26B43">
      <w:pPr>
        <w:contextualSpacing/>
        <w:rPr>
          <w:rFonts w:ascii="Courier New" w:hAnsi="Courier New" w:cs="Courier New"/>
        </w:rPr>
      </w:pPr>
      <w:r>
        <w:rPr>
          <w:rFonts w:ascii="Courier New" w:hAnsi="Courier New" w:cs="Courier New"/>
          <w:color w:val="00B050"/>
        </w:rPr>
        <w:t>distance between each piece in the chain</w:t>
      </w:r>
    </w:p>
    <w:p w14:paraId="70AE4CA4" w14:textId="77777777" w:rsidR="00A26B43" w:rsidRDefault="00A26B43" w:rsidP="00A26B43">
      <w:pPr>
        <w:contextualSpacing/>
        <w:rPr>
          <w:rFonts w:ascii="Courier New" w:hAnsi="Courier New" w:cs="Courier New"/>
        </w:rPr>
      </w:pPr>
    </w:p>
    <w:p w14:paraId="69BF1C39" w14:textId="77777777" w:rsidR="00A26B43" w:rsidRDefault="00A26B43" w:rsidP="00A26B43">
      <w:pPr>
        <w:contextualSpacing/>
        <w:rPr>
          <w:rFonts w:ascii="Courier New" w:hAnsi="Courier New" w:cs="Courier New"/>
        </w:rPr>
      </w:pPr>
      <w:r>
        <w:rPr>
          <w:rFonts w:ascii="Courier New" w:hAnsi="Courier New" w:cs="Courier New"/>
        </w:rPr>
        <w:t>prevBody = ""</w:t>
      </w:r>
    </w:p>
    <w:p w14:paraId="63AA9F3B" w14:textId="77777777" w:rsidR="00A26B43" w:rsidRDefault="00A26B43" w:rsidP="00A26B43">
      <w:pPr>
        <w:contextualSpacing/>
        <w:rPr>
          <w:rFonts w:ascii="Courier New" w:hAnsi="Courier New" w:cs="Courier New"/>
        </w:rPr>
      </w:pPr>
    </w:p>
    <w:p w14:paraId="23AB832F" w14:textId="77777777" w:rsidR="00A26B43" w:rsidRDefault="00A26B43" w:rsidP="00A26B43">
      <w:pPr>
        <w:contextualSpacing/>
        <w:rPr>
          <w:rFonts w:ascii="Courier New" w:hAnsi="Courier New" w:cs="Courier New"/>
        </w:rPr>
      </w:pPr>
      <w:r>
        <w:rPr>
          <w:rFonts w:ascii="Courier New" w:hAnsi="Courier New" w:cs="Courier New"/>
        </w:rPr>
        <w:t>FOR i = 0 TO 10</w:t>
      </w:r>
    </w:p>
    <w:p w14:paraId="05D4795F" w14:textId="77777777" w:rsidR="00A26B43" w:rsidRDefault="00A26B43" w:rsidP="00A26B43">
      <w:pPr>
        <w:contextualSpacing/>
        <w:rPr>
          <w:rFonts w:ascii="Courier New" w:hAnsi="Courier New" w:cs="Courier New"/>
        </w:rPr>
      </w:pPr>
      <w:r>
        <w:rPr>
          <w:rFonts w:ascii="Courier New" w:hAnsi="Courier New" w:cs="Courier New"/>
        </w:rPr>
        <w:tab/>
        <w:t>pos = (x1 + (i+0.5)*stepx, y1 + (i+0.5)*stepy)</w:t>
      </w:r>
    </w:p>
    <w:p w14:paraId="4340D614" w14:textId="77777777" w:rsidR="00A26B43" w:rsidRDefault="00A26B43" w:rsidP="00A26B43">
      <w:pPr>
        <w:contextualSpacing/>
        <w:rPr>
          <w:rFonts w:ascii="Courier New" w:hAnsi="Courier New" w:cs="Courier New"/>
        </w:rPr>
      </w:pPr>
      <w:r>
        <w:rPr>
          <w:rFonts w:ascii="Courier New" w:hAnsi="Courier New" w:cs="Courier New"/>
        </w:rPr>
        <w:tab/>
        <w:t>body = CREATE BODY WITH pos, angle AND length/20</w:t>
      </w:r>
    </w:p>
    <w:p w14:paraId="29618952" w14:textId="77777777" w:rsidR="00A26B43" w:rsidRDefault="00A26B43" w:rsidP="00A26B43">
      <w:pPr>
        <w:contextualSpacing/>
        <w:rPr>
          <w:rFonts w:ascii="Courier New" w:hAnsi="Courier New" w:cs="Courier New"/>
        </w:rPr>
      </w:pPr>
    </w:p>
    <w:p w14:paraId="1DDDD047" w14:textId="77777777" w:rsidR="00A26B43" w:rsidRDefault="00A26B43" w:rsidP="00A26B43">
      <w:pPr>
        <w:contextualSpacing/>
        <w:rPr>
          <w:rFonts w:ascii="Courier New" w:hAnsi="Courier New" w:cs="Courier New"/>
        </w:rPr>
      </w:pPr>
      <w:r>
        <w:rPr>
          <w:rFonts w:ascii="Courier New" w:hAnsi="Courier New" w:cs="Courier New"/>
        </w:rPr>
        <w:tab/>
        <w:t>IF i &lt;&gt; 0 THEN</w:t>
      </w:r>
    </w:p>
    <w:p w14:paraId="618C0430"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joint CREATE REVOLUTE JOINT between prevBody AND body</w:t>
      </w:r>
    </w:p>
    <w:p w14:paraId="5389A1D1" w14:textId="77777777" w:rsidR="00A26B43" w:rsidRDefault="00A26B43" w:rsidP="00A26B43">
      <w:pPr>
        <w:contextualSpacing/>
        <w:rPr>
          <w:rFonts w:ascii="Courier New" w:hAnsi="Courier New" w:cs="Courier New"/>
        </w:rPr>
      </w:pPr>
      <w:r>
        <w:rPr>
          <w:rFonts w:ascii="Courier New" w:hAnsi="Courier New" w:cs="Courier New"/>
        </w:rPr>
        <w:tab/>
      </w:r>
      <w:r>
        <w:rPr>
          <w:rFonts w:ascii="Courier New" w:hAnsi="Courier New" w:cs="Courier New"/>
        </w:rPr>
        <w:tab/>
        <w:t>self.chainJoints.APPEND(joint)</w:t>
      </w:r>
    </w:p>
    <w:p w14:paraId="6211BCD8" w14:textId="77777777" w:rsidR="00A26B43" w:rsidRDefault="00A26B43" w:rsidP="00A26B43">
      <w:pPr>
        <w:contextualSpacing/>
        <w:rPr>
          <w:rFonts w:ascii="Courier New" w:hAnsi="Courier New" w:cs="Courier New"/>
        </w:rPr>
      </w:pPr>
      <w:r>
        <w:rPr>
          <w:rFonts w:ascii="Courier New" w:hAnsi="Courier New" w:cs="Courier New"/>
        </w:rPr>
        <w:tab/>
        <w:t>END IF</w:t>
      </w:r>
    </w:p>
    <w:p w14:paraId="5D869637" w14:textId="77777777" w:rsidR="00A26B43" w:rsidRDefault="00A26B43" w:rsidP="00A26B43">
      <w:pPr>
        <w:contextualSpacing/>
        <w:rPr>
          <w:rFonts w:ascii="Courier New" w:hAnsi="Courier New" w:cs="Courier New"/>
        </w:rPr>
      </w:pPr>
      <w:r>
        <w:rPr>
          <w:rFonts w:ascii="Courier New" w:hAnsi="Courier New" w:cs="Courier New"/>
        </w:rPr>
        <w:tab/>
        <w:t>self.body.APPEND(body)</w:t>
      </w:r>
    </w:p>
    <w:p w14:paraId="0F3D9D77" w14:textId="77777777" w:rsidR="00A26B43" w:rsidRDefault="00A26B43" w:rsidP="00A26B43">
      <w:pPr>
        <w:contextualSpacing/>
        <w:rPr>
          <w:rFonts w:ascii="Courier New" w:hAnsi="Courier New" w:cs="Courier New"/>
        </w:rPr>
      </w:pPr>
    </w:p>
    <w:p w14:paraId="49CE9DC5" w14:textId="77777777" w:rsidR="00A26B43" w:rsidRDefault="00A26B43" w:rsidP="00A26B43">
      <w:pPr>
        <w:contextualSpacing/>
        <w:rPr>
          <w:rFonts w:ascii="Courier New" w:hAnsi="Courier New" w:cs="Courier New"/>
        </w:rPr>
      </w:pPr>
      <w:r>
        <w:rPr>
          <w:rFonts w:ascii="Courier New" w:hAnsi="Courier New" w:cs="Courier New"/>
        </w:rPr>
        <w:tab/>
        <w:t>prevBody = body</w:t>
      </w:r>
    </w:p>
    <w:p w14:paraId="1687699B" w14:textId="77777777" w:rsidR="00A26B43" w:rsidRDefault="00A26B43" w:rsidP="00A26B43">
      <w:pPr>
        <w:contextualSpacing/>
      </w:pPr>
      <w:r>
        <w:rPr>
          <w:rFonts w:ascii="Courier New" w:hAnsi="Courier New" w:cs="Courier New"/>
        </w:rPr>
        <w:t>NEXT</w:t>
      </w:r>
      <w:r>
        <w:br w:type="page"/>
      </w:r>
    </w:p>
    <w:p w14:paraId="63EB2D62" w14:textId="77777777" w:rsidR="00A26B43" w:rsidRDefault="00A26B43" w:rsidP="00A26B43">
      <w:pPr>
        <w:pStyle w:val="Heading2"/>
      </w:pPr>
      <w:bookmarkStart w:id="153" w:name="_Toc8207658"/>
      <w:r>
        <w:lastRenderedPageBreak/>
        <w:t>Data Structures</w:t>
      </w:r>
      <w:bookmarkEnd w:id="153"/>
    </w:p>
    <w:p w14:paraId="5038ECC8" w14:textId="77777777" w:rsidR="00A26B43" w:rsidRDefault="00A26B43" w:rsidP="00A26B43">
      <w:r>
        <w:t>The following data structures are significant to the program and used throughout.</w:t>
      </w:r>
    </w:p>
    <w:p w14:paraId="32E088E0" w14:textId="77777777" w:rsidR="00A26B43" w:rsidRDefault="00A26B43" w:rsidP="00A26B43">
      <w:pPr>
        <w:pStyle w:val="Heading3"/>
      </w:pPr>
      <w:bookmarkStart w:id="154" w:name="_Toc8207659"/>
      <w:r>
        <w:t>Stack</w:t>
      </w:r>
      <w:bookmarkEnd w:id="154"/>
      <w:r>
        <w:t xml:space="preserve"> </w:t>
      </w:r>
    </w:p>
    <w:p w14:paraId="6AEFD981" w14:textId="77777777" w:rsidR="00A26B43" w:rsidRDefault="00A26B43" w:rsidP="00A26B43">
      <w:r>
        <w:t>There is a single variable that is treated like a stack – materialStack. This variable is used to store the materials the user places when building their bridge. The game will have an undo button with which the user will use to delete the last material they placed. Unfortunately, materialStack isn’t modelled entirely as a stack, if a user decides to delete a joint all related materials will also be deleted, this will delete the material from wherever they are in stack. The stack variable type could have been implemented with object orientation however I did not see it as necessary because there is only one variable treated as a stack and python has built in functions that can be applied to the list, for example materialStack.append(item) will add an material to the list and del materialStack[-1] to remove the last material added.</w:t>
      </w:r>
    </w:p>
    <w:p w14:paraId="0E782BCB" w14:textId="77777777" w:rsidR="00A26B43" w:rsidRDefault="00A26B43" w:rsidP="00A26B43">
      <w:pPr>
        <w:pStyle w:val="Heading3"/>
      </w:pPr>
      <w:bookmarkStart w:id="155" w:name="_Toc8207660"/>
      <w:r>
        <w:t>Dictionary</w:t>
      </w:r>
      <w:bookmarkEnd w:id="155"/>
    </w:p>
    <w:p w14:paraId="3334BD06" w14:textId="77777777" w:rsidR="00A26B43" w:rsidRDefault="00A26B43" w:rsidP="00A26B43">
      <w:r>
        <w:t>Dictionaries are a data type that allow the programmer to access elements in an array using unique identifiers called keys. Python has an in-built dictionary variable type. My uses for dictionaries include storing the bridge, a variable for all buttons in the game and storing joints as the bridge is built or tested. The keys in the dictionary to store the buttons are the names of the button, the button dictionary is then passed to functions to built the required buttons and show them on screen:</w:t>
      </w:r>
    </w:p>
    <w:p w14:paraId="09446474" w14:textId="77777777" w:rsidR="00A26B43" w:rsidRDefault="00A26B43" w:rsidP="00A26B43">
      <w:pPr>
        <w:rPr>
          <w:rFonts w:ascii="Courier New" w:hAnsi="Courier New" w:cs="Courier New"/>
        </w:rPr>
      </w:pPr>
      <w:r>
        <w:rPr>
          <w:rFonts w:ascii="Courier New" w:hAnsi="Courier New" w:cs="Courier New"/>
        </w:rPr>
        <w:t>buttons = {</w:t>
      </w:r>
    </w:p>
    <w:p w14:paraId="1FCE5E61" w14:textId="77777777" w:rsidR="00A26B43" w:rsidRDefault="00A26B43" w:rsidP="00A26B43">
      <w:pPr>
        <w:rPr>
          <w:rFonts w:ascii="Courier New" w:hAnsi="Courier New" w:cs="Courier New"/>
        </w:rPr>
      </w:pPr>
      <w:r>
        <w:rPr>
          <w:rFonts w:ascii="Courier New" w:hAnsi="Courier New" w:cs="Courier New"/>
        </w:rPr>
        <w:t xml:space="preserve">    'loginOp':Classes.Button('Login',window.get_rect().centerx,250),</w:t>
      </w:r>
    </w:p>
    <w:p w14:paraId="4B077778" w14:textId="77777777" w:rsidR="00A26B43" w:rsidRDefault="00A26B43" w:rsidP="00A26B43">
      <w:pPr>
        <w:rPr>
          <w:rFonts w:ascii="Courier New" w:hAnsi="Courier New" w:cs="Courier New"/>
        </w:rPr>
      </w:pPr>
      <w:r>
        <w:rPr>
          <w:rFonts w:ascii="Courier New" w:hAnsi="Courier New" w:cs="Courier New"/>
        </w:rPr>
        <w:t xml:space="preserve">    'registerOp':Classes.Button('Register',window.get_rect().centerx,350),</w:t>
      </w:r>
    </w:p>
    <w:p w14:paraId="787F1453" w14:textId="77777777" w:rsidR="00A26B43" w:rsidRDefault="00A26B43" w:rsidP="00A26B43">
      <w:pPr>
        <w:rPr>
          <w:rFonts w:ascii="Courier New" w:hAnsi="Courier New" w:cs="Courier New"/>
        </w:rPr>
      </w:pPr>
      <w:r>
        <w:rPr>
          <w:rFonts w:ascii="Courier New" w:hAnsi="Courier New" w:cs="Courier New"/>
        </w:rPr>
        <w:t xml:space="preserve">    'quit':Classes.Button('Quit',window.get_rect().centerx,450),</w:t>
      </w:r>
    </w:p>
    <w:p w14:paraId="3E3BBD46" w14:textId="77777777" w:rsidR="00A26B43" w:rsidRDefault="00A26B43" w:rsidP="00A26B43">
      <w:pPr>
        <w:rPr>
          <w:rFonts w:ascii="Courier New" w:hAnsi="Courier New" w:cs="Courier New"/>
        </w:rPr>
      </w:pPr>
      <w:r>
        <w:rPr>
          <w:rFonts w:ascii="Courier New" w:hAnsi="Courier New" w:cs="Courier New"/>
        </w:rPr>
        <w:t>……</w:t>
      </w:r>
    </w:p>
    <w:p w14:paraId="14D8E97E" w14:textId="77777777" w:rsidR="00A26B43" w:rsidRDefault="00A26B43" w:rsidP="00A26B43">
      <w:pPr>
        <w:rPr>
          <w:rFonts w:ascii="Courier New" w:hAnsi="Courier New" w:cs="Courier New"/>
        </w:rPr>
      </w:pPr>
      <w:r>
        <w:rPr>
          <w:rFonts w:ascii="Courier New" w:hAnsi="Courier New" w:cs="Courier New"/>
        </w:rPr>
        <w:t>}</w:t>
      </w:r>
    </w:p>
    <w:p w14:paraId="6082500D" w14:textId="77777777" w:rsidR="00A26B43" w:rsidRDefault="00A26B43" w:rsidP="00A26B43">
      <w:pPr>
        <w:rPr>
          <w:rFonts w:ascii="Courier New" w:hAnsi="Courier New" w:cs="Courier New"/>
        </w:rPr>
      </w:pPr>
    </w:p>
    <w:p w14:paraId="0245F54B" w14:textId="77777777" w:rsidR="00A26B43" w:rsidRDefault="00A26B43" w:rsidP="00A26B43">
      <w:pPr>
        <w:rPr>
          <w:rFonts w:ascii="Courier New" w:hAnsi="Courier New" w:cs="Courier New"/>
        </w:rPr>
      </w:pPr>
      <w:r>
        <w:rPr>
          <w:rFonts w:ascii="Courier New" w:hAnsi="Courier New" w:cs="Courier New"/>
        </w:rPr>
        <w:t>buttons[‘loginOP’].create()</w:t>
      </w:r>
    </w:p>
    <w:p w14:paraId="50DFE74E" w14:textId="77777777" w:rsidR="00A26B43" w:rsidRDefault="00A26B43" w:rsidP="00A26B43">
      <w:pPr>
        <w:pStyle w:val="Heading3"/>
      </w:pPr>
      <w:bookmarkStart w:id="156" w:name="_Toc8207661"/>
      <w:r>
        <w:t>Adjacency List</w:t>
      </w:r>
      <w:bookmarkEnd w:id="156"/>
    </w:p>
    <w:p w14:paraId="38B989DC" w14:textId="77777777" w:rsidR="00A26B43" w:rsidRDefault="00A26B43" w:rsidP="00A26B43">
      <w:r>
        <w:t>An adjacency list is a list that is used to store a network. The bridge a user creates will be stored as a network where the joints a vertex and the materials are edges. In python an adjacency list can be treated as a list of dictionaries, each element if the list will be a dictionary that stores what other edge an edge is connected to and the cost of traversal. For the purposes of this program I will alter the structure. An adjacency list showing the structure is in the appendix, this example list will store the information needed to store three joints connected by three pieces of material, following it is an example bridge file from the game.</w:t>
      </w:r>
    </w:p>
    <w:p w14:paraId="40EA8454" w14:textId="77777777" w:rsidR="00A26B43" w:rsidRDefault="00A26B43" w:rsidP="00A26B43">
      <w:pPr>
        <w:rPr>
          <w:rFonts w:ascii="Courier New" w:hAnsi="Courier New" w:cs="Courier New"/>
        </w:rPr>
      </w:pPr>
      <w:r>
        <w:br w:type="page"/>
      </w:r>
    </w:p>
    <w:p w14:paraId="7FE36853" w14:textId="77777777" w:rsidR="00A26B43" w:rsidRDefault="00A26B43" w:rsidP="00A26B43">
      <w:pPr>
        <w:pStyle w:val="Heading2"/>
      </w:pPr>
      <w:bookmarkStart w:id="157" w:name="_Toc8207662"/>
      <w:r>
        <w:lastRenderedPageBreak/>
        <w:t>SQL Queries</w:t>
      </w:r>
      <w:bookmarkEnd w:id="157"/>
    </w:p>
    <w:p w14:paraId="522621E0" w14:textId="77777777" w:rsidR="00A26B43" w:rsidRDefault="00A26B43" w:rsidP="00A26B43">
      <w:pPr>
        <w:pStyle w:val="Heading3"/>
      </w:pPr>
      <w:bookmarkStart w:id="158" w:name="_Toc8207663"/>
      <w:r>
        <w:t>Python parameterised queries</w:t>
      </w:r>
      <w:bookmarkEnd w:id="158"/>
    </w:p>
    <w:p w14:paraId="1BEE739B" w14:textId="77777777" w:rsidR="00A26B43" w:rsidRDefault="00A26B43" w:rsidP="00A26B43">
      <w:r>
        <w:t>Parameterised queries are used to prevent SQL injection attacks where a user might enter an sq queriy inside the input form, when their input is queried by the database the query they entered will be performed by the database. In python the method for parameterising queries is using %s notation.</w:t>
      </w:r>
    </w:p>
    <w:p w14:paraId="25D5C3FF" w14:textId="77777777" w:rsidR="00A26B43" w:rsidRDefault="00A26B43" w:rsidP="00A26B43">
      <w:pPr>
        <w:rPr>
          <w:rFonts w:ascii="Courier New" w:hAnsi="Courier New" w:cs="Courier New"/>
        </w:rPr>
      </w:pPr>
      <w:r>
        <w:t>Using %s notation:</w:t>
      </w:r>
    </w:p>
    <w:p w14:paraId="14CCDA71" w14:textId="77777777" w:rsidR="00A26B43" w:rsidRDefault="00A26B43" w:rsidP="00A26B43">
      <w:pPr>
        <w:rPr>
          <w:rFonts w:ascii="Courier New" w:hAnsi="Courier New" w:cs="Courier New"/>
        </w:rPr>
      </w:pPr>
      <w:r>
        <w:rPr>
          <w:rFonts w:ascii="Courier New" w:hAnsi="Courier New" w:cs="Courier New"/>
        </w:rPr>
        <w:t>Word = “hello”</w:t>
      </w:r>
    </w:p>
    <w:p w14:paraId="11E4DB7F" w14:textId="77777777" w:rsidR="00A26B43" w:rsidRDefault="00A26B43" w:rsidP="00A26B43">
      <w:pPr>
        <w:rPr>
          <w:rFonts w:ascii="Courier New" w:hAnsi="Courier New" w:cs="Courier New"/>
        </w:rPr>
      </w:pPr>
      <w:r>
        <w:rPr>
          <w:rFonts w:ascii="Courier New" w:hAnsi="Courier New" w:cs="Courier New"/>
        </w:rPr>
        <w:t>Name = “John Doe”</w:t>
      </w:r>
    </w:p>
    <w:p w14:paraId="13C564B1" w14:textId="77777777" w:rsidR="00A26B43" w:rsidRDefault="00A26B43" w:rsidP="00A26B43">
      <w:pPr>
        <w:rPr>
          <w:rFonts w:ascii="Courier New" w:hAnsi="Courier New" w:cs="Courier New"/>
        </w:rPr>
      </w:pPr>
      <w:r>
        <w:rPr>
          <w:rFonts w:ascii="Courier New" w:hAnsi="Courier New" w:cs="Courier New"/>
        </w:rPr>
        <w:t>Sentencee = “%s world, my name is %s”</w:t>
      </w:r>
    </w:p>
    <w:p w14:paraId="16B48DB4" w14:textId="77777777" w:rsidR="00A26B43" w:rsidRDefault="00A26B43" w:rsidP="00A26B43">
      <w:pPr>
        <w:rPr>
          <w:rFonts w:ascii="Courier New" w:hAnsi="Courier New" w:cs="Courier New"/>
        </w:rPr>
      </w:pPr>
      <w:r>
        <w:rPr>
          <w:rFonts w:ascii="Courier New" w:hAnsi="Courier New" w:cs="Courier New"/>
        </w:rPr>
        <w:t>Val = (Word,Name)</w:t>
      </w:r>
    </w:p>
    <w:p w14:paraId="27ACFD19" w14:textId="77777777" w:rsidR="00A26B43" w:rsidRDefault="00A26B43" w:rsidP="00A26B43">
      <w:pPr>
        <w:rPr>
          <w:rFonts w:ascii="Courier New" w:hAnsi="Courier New" w:cs="Courier New"/>
        </w:rPr>
      </w:pPr>
      <w:r>
        <w:rPr>
          <w:rFonts w:ascii="Courier New" w:hAnsi="Courier New" w:cs="Courier New"/>
        </w:rPr>
        <w:t>print(Sentence,Val)</w:t>
      </w:r>
    </w:p>
    <w:p w14:paraId="32765F3B" w14:textId="77777777" w:rsidR="00A26B43" w:rsidRDefault="00A26B43" w:rsidP="00A26B43">
      <w:pPr>
        <w:rPr>
          <w:rFonts w:ascii="Courier New" w:hAnsi="Courier New" w:cs="Courier New"/>
        </w:rPr>
      </w:pPr>
    </w:p>
    <w:p w14:paraId="0230284A" w14:textId="77777777" w:rsidR="00A26B43" w:rsidRDefault="00A26B43" w:rsidP="00A26B43">
      <w:pPr>
        <w:rPr>
          <w:rFonts w:cstheme="minorHAnsi"/>
        </w:rPr>
      </w:pPr>
      <w:r>
        <w:rPr>
          <w:rFonts w:cstheme="minorHAnsi"/>
        </w:rPr>
        <w:t>This will output “Hello world, my name is John Doe”.</w:t>
      </w:r>
    </w:p>
    <w:p w14:paraId="0C8647CC" w14:textId="77777777" w:rsidR="00A26B43" w:rsidRDefault="00A26B43" w:rsidP="00A26B43"/>
    <w:p w14:paraId="167D1755" w14:textId="77777777" w:rsidR="00A26B43" w:rsidRDefault="00A26B43" w:rsidP="00A26B43">
      <w:pPr>
        <w:pStyle w:val="Heading3"/>
      </w:pPr>
      <w:bookmarkStart w:id="159" w:name="_Toc8207664"/>
      <w:r>
        <w:t>Creating the database</w:t>
      </w:r>
      <w:bookmarkEnd w:id="159"/>
    </w:p>
    <w:p w14:paraId="57F4E784" w14:textId="77777777" w:rsidR="00A26B43" w:rsidRDefault="00A26B43" w:rsidP="00A26B43">
      <w:pPr>
        <w:rPr>
          <w:rFonts w:ascii="Courier New" w:hAnsi="Courier New" w:cs="Courier New"/>
        </w:rPr>
      </w:pPr>
      <w:r>
        <w:rPr>
          <w:rFonts w:ascii="Courier New" w:hAnsi="Courier New" w:cs="Courier New"/>
        </w:rPr>
        <w:t>CREATE DATABASE BridgeBuilder;</w:t>
      </w:r>
    </w:p>
    <w:p w14:paraId="6962A721" w14:textId="77777777" w:rsidR="00A26B43" w:rsidRDefault="00A26B43" w:rsidP="00A26B43">
      <w:pPr>
        <w:rPr>
          <w:rFonts w:ascii="Courier New" w:hAnsi="Courier New" w:cs="Courier New"/>
        </w:rPr>
      </w:pPr>
      <w:r>
        <w:rPr>
          <w:rFonts w:ascii="Courier New" w:hAnsi="Courier New" w:cs="Courier New"/>
        </w:rPr>
        <w:t>grant usage on *.* to Kiran@locahost identified by '!winter@2018';</w:t>
      </w:r>
    </w:p>
    <w:p w14:paraId="08B27C00" w14:textId="77777777" w:rsidR="00A26B43" w:rsidRDefault="00A26B43" w:rsidP="00A26B43">
      <w:pPr>
        <w:rPr>
          <w:rFonts w:ascii="Courier New" w:hAnsi="Courier New" w:cs="Courier New"/>
        </w:rPr>
      </w:pPr>
      <w:r>
        <w:rPr>
          <w:rFonts w:ascii="Courier New" w:hAnsi="Courier New" w:cs="Courier New"/>
        </w:rPr>
        <w:t>grant all privileges on BridgeBuilder.* to Kiran@localhost;</w:t>
      </w:r>
    </w:p>
    <w:p w14:paraId="424BCBC4" w14:textId="77777777" w:rsidR="00A26B43" w:rsidRDefault="00A26B43" w:rsidP="00A26B43">
      <w:pPr>
        <w:rPr>
          <w:rFonts w:ascii="Courier New" w:hAnsi="Courier New" w:cs="Courier New"/>
        </w:rPr>
      </w:pPr>
    </w:p>
    <w:p w14:paraId="70D4E7C8" w14:textId="77777777" w:rsidR="00A26B43" w:rsidRDefault="00A26B43" w:rsidP="00A26B43">
      <w:pPr>
        <w:rPr>
          <w:rFonts w:cstheme="minorHAnsi"/>
        </w:rPr>
      </w:pPr>
      <w:r>
        <w:rPr>
          <w:rFonts w:cstheme="minorHAnsi"/>
        </w:rPr>
        <w:t>The above query gives user “Kiran” full privileges to define and manipulate data. The database will be called BridgeBuilder and will be accessed using localhost as a test environment. The connection variable will use username “Kiran” and password “!winter@2018”.</w:t>
      </w:r>
    </w:p>
    <w:p w14:paraId="32CCCBBC" w14:textId="77777777" w:rsidR="00A26B43" w:rsidRDefault="00A26B43" w:rsidP="00A26B43">
      <w:pPr>
        <w:rPr>
          <w:rFonts w:cstheme="minorHAnsi"/>
        </w:rPr>
      </w:pPr>
    </w:p>
    <w:p w14:paraId="75B0AA4F" w14:textId="77777777" w:rsidR="00A26B43" w:rsidRDefault="00A26B43" w:rsidP="00A26B43">
      <w:pPr>
        <w:pStyle w:val="Heading3"/>
      </w:pPr>
      <w:bookmarkStart w:id="160" w:name="_Toc8207665"/>
      <w:r>
        <w:t>Creating User table</w:t>
      </w:r>
      <w:bookmarkEnd w:id="160"/>
    </w:p>
    <w:p w14:paraId="15828FB0" w14:textId="77777777" w:rsidR="00A26B43" w:rsidRDefault="00A26B43" w:rsidP="00A26B43">
      <w:pPr>
        <w:rPr>
          <w:rFonts w:ascii="Courier New" w:hAnsi="Courier New" w:cs="Courier New"/>
        </w:rPr>
      </w:pPr>
      <w:r>
        <w:rPr>
          <w:rFonts w:ascii="Courier New" w:hAnsi="Courier New" w:cs="Courier New"/>
        </w:rPr>
        <w:t>CREATE TABLE User</w:t>
      </w:r>
    </w:p>
    <w:p w14:paraId="4CCF177F" w14:textId="77777777" w:rsidR="00A26B43" w:rsidRDefault="00A26B43" w:rsidP="00A26B43">
      <w:pPr>
        <w:rPr>
          <w:rFonts w:ascii="Courier New" w:hAnsi="Courier New" w:cs="Courier New"/>
        </w:rPr>
      </w:pPr>
      <w:r>
        <w:rPr>
          <w:rFonts w:ascii="Courier New" w:hAnsi="Courier New" w:cs="Courier New"/>
        </w:rPr>
        <w:t>(</w:t>
      </w:r>
    </w:p>
    <w:p w14:paraId="3FC544B2" w14:textId="77777777" w:rsidR="00A26B43" w:rsidRDefault="00A26B43" w:rsidP="00A26B43">
      <w:pPr>
        <w:rPr>
          <w:rFonts w:ascii="Courier New" w:hAnsi="Courier New" w:cs="Courier New"/>
        </w:rPr>
      </w:pPr>
      <w:r>
        <w:rPr>
          <w:rFonts w:ascii="Courier New" w:hAnsi="Courier New" w:cs="Courier New"/>
        </w:rPr>
        <w:t>User_ID INT NOT NULL AUTO_INCREMENT,</w:t>
      </w:r>
    </w:p>
    <w:p w14:paraId="0DE9272D" w14:textId="77777777" w:rsidR="00A26B43" w:rsidRDefault="00A26B43" w:rsidP="00A26B43">
      <w:pPr>
        <w:rPr>
          <w:rFonts w:ascii="Courier New" w:hAnsi="Courier New" w:cs="Courier New"/>
        </w:rPr>
      </w:pPr>
      <w:r>
        <w:rPr>
          <w:rFonts w:ascii="Courier New" w:hAnsi="Courier New" w:cs="Courier New"/>
        </w:rPr>
        <w:t>Username VARCHAR(30) NOT NULL,</w:t>
      </w:r>
    </w:p>
    <w:p w14:paraId="449099E7" w14:textId="77777777" w:rsidR="00A26B43" w:rsidRDefault="00A26B43" w:rsidP="00A26B43">
      <w:pPr>
        <w:rPr>
          <w:rFonts w:ascii="Courier New" w:hAnsi="Courier New" w:cs="Courier New"/>
        </w:rPr>
      </w:pPr>
      <w:r>
        <w:rPr>
          <w:rFonts w:ascii="Courier New" w:hAnsi="Courier New" w:cs="Courier New"/>
        </w:rPr>
        <w:t>First_Name VARCHAR(30) NOT NULL,</w:t>
      </w:r>
    </w:p>
    <w:p w14:paraId="7A6D015D" w14:textId="77777777" w:rsidR="00A26B43" w:rsidRDefault="00A26B43" w:rsidP="00A26B43">
      <w:pPr>
        <w:rPr>
          <w:rFonts w:ascii="Courier New" w:hAnsi="Courier New" w:cs="Courier New"/>
        </w:rPr>
      </w:pPr>
      <w:r>
        <w:rPr>
          <w:rFonts w:ascii="Courier New" w:hAnsi="Courier New" w:cs="Courier New"/>
        </w:rPr>
        <w:t>Surname VARCHAR(30) NOT NULL,</w:t>
      </w:r>
    </w:p>
    <w:p w14:paraId="42DA53CE" w14:textId="77777777" w:rsidR="00A26B43" w:rsidRDefault="00A26B43" w:rsidP="00A26B43">
      <w:pPr>
        <w:rPr>
          <w:rFonts w:ascii="Courier New" w:hAnsi="Courier New" w:cs="Courier New"/>
        </w:rPr>
      </w:pPr>
      <w:r>
        <w:rPr>
          <w:rFonts w:ascii="Courier New" w:hAnsi="Courier New" w:cs="Courier New"/>
        </w:rPr>
        <w:t>Email VARCHAR(50) NOT NULL,</w:t>
      </w:r>
    </w:p>
    <w:p w14:paraId="4CCDEBF6" w14:textId="77777777" w:rsidR="00A26B43" w:rsidRDefault="00A26B43" w:rsidP="00A26B43">
      <w:pPr>
        <w:rPr>
          <w:rFonts w:ascii="Courier New" w:hAnsi="Courier New" w:cs="Courier New"/>
        </w:rPr>
      </w:pPr>
      <w:r>
        <w:rPr>
          <w:rFonts w:ascii="Courier New" w:hAnsi="Courier New" w:cs="Courier New"/>
        </w:rPr>
        <w:t>Password VARCHAR(128) NOT NULL,</w:t>
      </w:r>
    </w:p>
    <w:p w14:paraId="12E22C50" w14:textId="77777777" w:rsidR="00A26B43" w:rsidRDefault="00A26B43" w:rsidP="00A26B43">
      <w:pPr>
        <w:rPr>
          <w:rFonts w:ascii="Courier New" w:hAnsi="Courier New" w:cs="Courier New"/>
        </w:rPr>
      </w:pPr>
      <w:r>
        <w:rPr>
          <w:rFonts w:ascii="Courier New" w:hAnsi="Courier New" w:cs="Courier New"/>
        </w:rPr>
        <w:t>PRIMARY KEY (User_ID)</w:t>
      </w:r>
    </w:p>
    <w:p w14:paraId="09CABAC7" w14:textId="77777777" w:rsidR="00A26B43" w:rsidRDefault="00A26B43" w:rsidP="00A26B43">
      <w:pPr>
        <w:rPr>
          <w:rFonts w:ascii="Courier New" w:hAnsi="Courier New" w:cs="Courier New"/>
        </w:rPr>
      </w:pPr>
      <w:r>
        <w:rPr>
          <w:rFonts w:ascii="Courier New" w:hAnsi="Courier New" w:cs="Courier New"/>
        </w:rPr>
        <w:t>);</w:t>
      </w:r>
    </w:p>
    <w:p w14:paraId="416C233C" w14:textId="77777777" w:rsidR="00A26B43" w:rsidRDefault="00A26B43" w:rsidP="00A26B43"/>
    <w:p w14:paraId="6C907E73" w14:textId="77777777" w:rsidR="00A26B43" w:rsidRDefault="00A26B43" w:rsidP="00A26B43">
      <w:r>
        <w:t>No variables are null, I am assuming names and usernames will not be longer than 30 characters, the input box in game will prevent the user from entering any more characters. Email addresses can become quite long so its maximum character length is 50. Password requires 128 characters because a hashing algorithm is used that makes the password 128 characters long.</w:t>
      </w:r>
    </w:p>
    <w:p w14:paraId="7E4FF0D1" w14:textId="77777777" w:rsidR="00A26B43" w:rsidRDefault="00A26B43" w:rsidP="00A26B43"/>
    <w:p w14:paraId="5BD6899F" w14:textId="77777777" w:rsidR="00A26B43" w:rsidRDefault="00A26B43" w:rsidP="00A26B43">
      <w:pPr>
        <w:pStyle w:val="Heading3"/>
      </w:pPr>
      <w:bookmarkStart w:id="161" w:name="_Toc8207666"/>
      <w:r>
        <w:t>Creating Bridge table</w:t>
      </w:r>
      <w:bookmarkEnd w:id="161"/>
    </w:p>
    <w:p w14:paraId="506A70CD" w14:textId="77777777" w:rsidR="00A26B43" w:rsidRDefault="00A26B43" w:rsidP="00A26B43">
      <w:pPr>
        <w:rPr>
          <w:rFonts w:ascii="Courier New" w:hAnsi="Courier New" w:cs="Courier New"/>
        </w:rPr>
      </w:pPr>
      <w:r>
        <w:rPr>
          <w:rFonts w:ascii="Courier New" w:hAnsi="Courier New" w:cs="Courier New"/>
        </w:rPr>
        <w:t>CREATE TABLE Bridges</w:t>
      </w:r>
    </w:p>
    <w:p w14:paraId="1E7652B9" w14:textId="77777777" w:rsidR="00A26B43" w:rsidRDefault="00A26B43" w:rsidP="00A26B43">
      <w:pPr>
        <w:rPr>
          <w:rFonts w:ascii="Courier New" w:hAnsi="Courier New" w:cs="Courier New"/>
        </w:rPr>
      </w:pPr>
      <w:r>
        <w:rPr>
          <w:rFonts w:ascii="Courier New" w:hAnsi="Courier New" w:cs="Courier New"/>
        </w:rPr>
        <w:t>(</w:t>
      </w:r>
    </w:p>
    <w:p w14:paraId="3C504C6A" w14:textId="77777777" w:rsidR="00A26B43" w:rsidRDefault="00A26B43" w:rsidP="00A26B43">
      <w:pPr>
        <w:rPr>
          <w:rFonts w:ascii="Courier New" w:hAnsi="Courier New" w:cs="Courier New"/>
        </w:rPr>
      </w:pPr>
      <w:r>
        <w:rPr>
          <w:rFonts w:ascii="Courier New" w:hAnsi="Courier New" w:cs="Courier New"/>
        </w:rPr>
        <w:t>Bridge_ID INT NOT NULL AUTO_INCREMENT,</w:t>
      </w:r>
    </w:p>
    <w:p w14:paraId="6F9043BD" w14:textId="77777777" w:rsidR="00A26B43" w:rsidRDefault="00A26B43" w:rsidP="00A26B43">
      <w:pPr>
        <w:rPr>
          <w:rFonts w:ascii="Courier New" w:hAnsi="Courier New" w:cs="Courier New"/>
        </w:rPr>
      </w:pPr>
      <w:r>
        <w:rPr>
          <w:rFonts w:ascii="Courier New" w:hAnsi="Courier New" w:cs="Courier New"/>
        </w:rPr>
        <w:t>User_ID INT NOT NULL,</w:t>
      </w:r>
    </w:p>
    <w:p w14:paraId="0C83A392" w14:textId="77777777" w:rsidR="00A26B43" w:rsidRDefault="00A26B43" w:rsidP="00A26B43">
      <w:pPr>
        <w:rPr>
          <w:rFonts w:ascii="Courier New" w:hAnsi="Courier New" w:cs="Courier New"/>
        </w:rPr>
      </w:pPr>
      <w:r>
        <w:rPr>
          <w:rFonts w:ascii="Courier New" w:hAnsi="Courier New" w:cs="Courier New"/>
        </w:rPr>
        <w:t>Bridge_Name VARCHAR(30) NOT NULL,</w:t>
      </w:r>
    </w:p>
    <w:p w14:paraId="3126DFE6" w14:textId="77777777" w:rsidR="00A26B43" w:rsidRDefault="00A26B43" w:rsidP="00A26B43">
      <w:pPr>
        <w:rPr>
          <w:rFonts w:ascii="Courier New" w:hAnsi="Courier New" w:cs="Courier New"/>
        </w:rPr>
      </w:pPr>
      <w:r>
        <w:rPr>
          <w:rFonts w:ascii="Courier New" w:hAnsi="Courier New" w:cs="Courier New"/>
        </w:rPr>
        <w:t>Date_Last_Edit DATE NOT NULL,</w:t>
      </w:r>
    </w:p>
    <w:p w14:paraId="3B683573" w14:textId="77777777" w:rsidR="00A26B43" w:rsidRDefault="00A26B43" w:rsidP="00A26B43">
      <w:pPr>
        <w:rPr>
          <w:rFonts w:ascii="Courier New" w:hAnsi="Courier New" w:cs="Courier New"/>
        </w:rPr>
      </w:pPr>
      <w:r>
        <w:rPr>
          <w:rFonts w:ascii="Courier New" w:hAnsi="Courier New" w:cs="Courier New"/>
        </w:rPr>
        <w:t>BridgeFile BLOB NOT NULL,</w:t>
      </w:r>
    </w:p>
    <w:p w14:paraId="27D74DC7" w14:textId="77777777" w:rsidR="00A26B43" w:rsidRDefault="00A26B43" w:rsidP="00A26B43">
      <w:pPr>
        <w:rPr>
          <w:rFonts w:ascii="Courier New" w:hAnsi="Courier New" w:cs="Courier New"/>
        </w:rPr>
      </w:pPr>
      <w:r>
        <w:rPr>
          <w:rFonts w:ascii="Courier New" w:hAnsi="Courier New" w:cs="Courier New"/>
        </w:rPr>
        <w:t>Difficulty VARCHAR(10) NOT NULL,</w:t>
      </w:r>
    </w:p>
    <w:p w14:paraId="09CF8C56" w14:textId="77777777" w:rsidR="00A26B43" w:rsidRDefault="00A26B43" w:rsidP="00A26B43">
      <w:pPr>
        <w:rPr>
          <w:rFonts w:ascii="Courier New" w:hAnsi="Courier New" w:cs="Courier New"/>
        </w:rPr>
      </w:pPr>
      <w:r>
        <w:rPr>
          <w:rFonts w:ascii="Courier New" w:hAnsi="Courier New" w:cs="Courier New"/>
        </w:rPr>
        <w:t>Land_Type TINYINT NOT NULL,</w:t>
      </w:r>
    </w:p>
    <w:p w14:paraId="7A4765D4" w14:textId="77777777" w:rsidR="00A26B43" w:rsidRDefault="00A26B43" w:rsidP="00A26B43">
      <w:pPr>
        <w:rPr>
          <w:rFonts w:ascii="Courier New" w:hAnsi="Courier New" w:cs="Courier New"/>
        </w:rPr>
      </w:pPr>
      <w:r>
        <w:rPr>
          <w:rFonts w:ascii="Courier New" w:hAnsi="Courier New" w:cs="Courier New"/>
        </w:rPr>
        <w:t>PRIMARY KEY (Bridge_ID),</w:t>
      </w:r>
    </w:p>
    <w:p w14:paraId="201A64C3" w14:textId="77777777" w:rsidR="00A26B43" w:rsidRDefault="00A26B43" w:rsidP="00A26B43">
      <w:pPr>
        <w:rPr>
          <w:rFonts w:ascii="Courier New" w:hAnsi="Courier New" w:cs="Courier New"/>
        </w:rPr>
      </w:pPr>
      <w:r>
        <w:rPr>
          <w:rFonts w:ascii="Courier New" w:hAnsi="Courier New" w:cs="Courier New"/>
        </w:rPr>
        <w:t>FOREIGN KEY (User_ID) REFERENCES User(User_ID)</w:t>
      </w:r>
    </w:p>
    <w:p w14:paraId="2F98524D" w14:textId="77777777" w:rsidR="00A26B43" w:rsidRDefault="00A26B43" w:rsidP="00A26B43">
      <w:pPr>
        <w:rPr>
          <w:rFonts w:ascii="Courier New" w:hAnsi="Courier New" w:cs="Courier New"/>
        </w:rPr>
      </w:pPr>
      <w:r>
        <w:rPr>
          <w:rFonts w:ascii="Courier New" w:hAnsi="Courier New" w:cs="Courier New"/>
        </w:rPr>
        <w:t>);</w:t>
      </w:r>
    </w:p>
    <w:p w14:paraId="019A1610" w14:textId="77777777" w:rsidR="00A26B43" w:rsidRDefault="00A26B43" w:rsidP="00A26B43">
      <w:pPr>
        <w:rPr>
          <w:rFonts w:ascii="Courier New" w:hAnsi="Courier New" w:cs="Courier New"/>
        </w:rPr>
      </w:pPr>
    </w:p>
    <w:p w14:paraId="0F4D1F3C" w14:textId="77777777" w:rsidR="00A26B43" w:rsidRDefault="00A26B43" w:rsidP="00A26B43">
      <w:pPr>
        <w:rPr>
          <w:rFonts w:cstheme="minorHAnsi"/>
        </w:rPr>
      </w:pPr>
      <w:r>
        <w:rPr>
          <w:rFonts w:cstheme="minorHAnsi"/>
        </w:rPr>
        <w:t>Date_Last_Edit is stored as a date variable, when it is pulled from the database it can be manipulated such that it only returns either the day, month or year. Difficulty can only be “easy”, “normal” or “hard”, it does not need many characters; similarly, Land_type can only be “1”, “2” or “3” so the tinyint data type is suitable. BridgeFile can become very large and is therefore a Blob variable type.</w:t>
      </w:r>
    </w:p>
    <w:p w14:paraId="1CB3F5DA" w14:textId="77777777" w:rsidR="00A26B43" w:rsidRDefault="00A26B43" w:rsidP="00A26B43">
      <w:pPr>
        <w:rPr>
          <w:rFonts w:cstheme="minorHAnsi"/>
        </w:rPr>
      </w:pPr>
    </w:p>
    <w:p w14:paraId="3EEB5BE3" w14:textId="77777777" w:rsidR="00A26B43" w:rsidRDefault="00A26B43" w:rsidP="00A26B43">
      <w:pPr>
        <w:pStyle w:val="Heading3"/>
      </w:pPr>
      <w:bookmarkStart w:id="162" w:name="_Toc8207667"/>
      <w:r>
        <w:t>findUsername</w:t>
      </w:r>
      <w:bookmarkEnd w:id="162"/>
    </w:p>
    <w:p w14:paraId="6630F1AF" w14:textId="77777777" w:rsidR="00A26B43" w:rsidRDefault="00A26B43" w:rsidP="00A26B43">
      <w:pPr>
        <w:rPr>
          <w:rFonts w:ascii="Courier New" w:hAnsi="Courier New" w:cs="Courier New"/>
        </w:rPr>
      </w:pPr>
      <w:r>
        <w:rPr>
          <w:rFonts w:ascii="Courier New" w:hAnsi="Courier New" w:cs="Courier New"/>
        </w:rPr>
        <w:t>command = "SELECT * FROM User WHERE Username = '%s';" %(username)</w:t>
      </w:r>
    </w:p>
    <w:p w14:paraId="7EB4C367" w14:textId="77777777" w:rsidR="00A26B43" w:rsidRDefault="00A26B43" w:rsidP="00A26B43">
      <w:pPr>
        <w:rPr>
          <w:rFonts w:ascii="Courier New" w:hAnsi="Courier New" w:cs="Courier New"/>
        </w:rPr>
      </w:pPr>
    </w:p>
    <w:p w14:paraId="77B937C8" w14:textId="77777777" w:rsidR="00A26B43" w:rsidRDefault="00A26B43" w:rsidP="00A26B43">
      <w:pPr>
        <w:rPr>
          <w:rFonts w:cstheme="minorHAnsi"/>
        </w:rPr>
      </w:pPr>
      <w:r>
        <w:rPr>
          <w:rFonts w:cstheme="minorHAnsi"/>
        </w:rPr>
        <w:t>This query is used to determine whether the username a person has tried to sign up with is taken already.</w:t>
      </w:r>
    </w:p>
    <w:p w14:paraId="179DED1E" w14:textId="77777777" w:rsidR="00A26B43" w:rsidRDefault="00A26B43" w:rsidP="00A26B43">
      <w:pPr>
        <w:rPr>
          <w:rFonts w:cstheme="minorHAnsi"/>
        </w:rPr>
      </w:pPr>
    </w:p>
    <w:p w14:paraId="209E5C4F" w14:textId="77777777" w:rsidR="00A26B43" w:rsidRDefault="00A26B43" w:rsidP="00A26B43">
      <w:pPr>
        <w:pStyle w:val="Heading3"/>
      </w:pPr>
      <w:bookmarkStart w:id="163" w:name="_Toc8207668"/>
      <w:r>
        <w:t>findEmail</w:t>
      </w:r>
      <w:bookmarkEnd w:id="163"/>
    </w:p>
    <w:p w14:paraId="76481651" w14:textId="77777777" w:rsidR="00A26B43" w:rsidRDefault="00A26B43" w:rsidP="00A26B43">
      <w:pPr>
        <w:rPr>
          <w:rFonts w:ascii="Courier New" w:hAnsi="Courier New" w:cs="Courier New"/>
        </w:rPr>
      </w:pPr>
      <w:r>
        <w:rPr>
          <w:rFonts w:ascii="Courier New" w:hAnsi="Courier New" w:cs="Courier New"/>
        </w:rPr>
        <w:t>command = "SELECT * FROM User WHERE Email = '%s';" %(email)</w:t>
      </w:r>
    </w:p>
    <w:p w14:paraId="468D168A" w14:textId="77777777" w:rsidR="00A26B43" w:rsidRDefault="00A26B43" w:rsidP="00A26B43">
      <w:pPr>
        <w:rPr>
          <w:rFonts w:ascii="Courier New" w:hAnsi="Courier New" w:cs="Courier New"/>
        </w:rPr>
      </w:pPr>
    </w:p>
    <w:p w14:paraId="2DA68260" w14:textId="77777777" w:rsidR="00A26B43" w:rsidRDefault="00A26B43" w:rsidP="00A26B43">
      <w:pPr>
        <w:rPr>
          <w:rFonts w:cstheme="minorHAnsi"/>
        </w:rPr>
      </w:pPr>
      <w:r>
        <w:rPr>
          <w:rFonts w:cstheme="minorHAnsi"/>
        </w:rPr>
        <w:lastRenderedPageBreak/>
        <w:t>This query is used to determine whether the email a person has tried to sign up with is taken already.</w:t>
      </w:r>
    </w:p>
    <w:p w14:paraId="67E47956" w14:textId="77777777" w:rsidR="00A26B43" w:rsidRDefault="00A26B43" w:rsidP="00A26B43">
      <w:pPr>
        <w:rPr>
          <w:rFonts w:cstheme="minorHAnsi"/>
        </w:rPr>
      </w:pPr>
    </w:p>
    <w:p w14:paraId="430FB7A0" w14:textId="77777777" w:rsidR="00A26B43" w:rsidRDefault="00A26B43" w:rsidP="00A26B43">
      <w:pPr>
        <w:pStyle w:val="Heading3"/>
      </w:pPr>
      <w:bookmarkStart w:id="164" w:name="_Toc8207669"/>
      <w:r>
        <w:t>addUser</w:t>
      </w:r>
      <w:bookmarkEnd w:id="164"/>
    </w:p>
    <w:p w14:paraId="4D0457BB" w14:textId="77777777" w:rsidR="00A26B43" w:rsidRDefault="00A26B43" w:rsidP="00A26B43">
      <w:pPr>
        <w:rPr>
          <w:rFonts w:ascii="Courier New" w:hAnsi="Courier New" w:cs="Courier New"/>
        </w:rPr>
      </w:pPr>
      <w:r>
        <w:rPr>
          <w:rFonts w:ascii="Courier New" w:hAnsi="Courier New" w:cs="Courier New"/>
        </w:rPr>
        <w:t>command = ("INSERT INTO User (Username,First_Name,Surname,Email,Password)    VALUES ('%s','%s','%s','%s','%s');"%(username,first,sec,email,password))</w:t>
      </w:r>
    </w:p>
    <w:p w14:paraId="3AA67C46" w14:textId="77777777" w:rsidR="00A26B43" w:rsidRDefault="00A26B43" w:rsidP="00A26B43">
      <w:pPr>
        <w:rPr>
          <w:rFonts w:ascii="Courier New" w:hAnsi="Courier New" w:cs="Courier New"/>
        </w:rPr>
      </w:pPr>
    </w:p>
    <w:p w14:paraId="1FFA4D04" w14:textId="77777777" w:rsidR="00A26B43" w:rsidRDefault="00A26B43" w:rsidP="00A26B43">
      <w:pPr>
        <w:rPr>
          <w:rFonts w:cstheme="minorHAnsi"/>
        </w:rPr>
      </w:pPr>
      <w:r>
        <w:rPr>
          <w:rFonts w:cstheme="minorHAnsi"/>
        </w:rPr>
        <w:t>This query adds a user’s details to the data base once they have registered</w:t>
      </w:r>
    </w:p>
    <w:p w14:paraId="60696625" w14:textId="77777777" w:rsidR="00A26B43" w:rsidRDefault="00A26B43" w:rsidP="00A26B43">
      <w:pPr>
        <w:rPr>
          <w:rFonts w:cstheme="minorHAnsi"/>
        </w:rPr>
      </w:pPr>
    </w:p>
    <w:p w14:paraId="46809586" w14:textId="77777777" w:rsidR="00A26B43" w:rsidRDefault="00A26B43" w:rsidP="00A26B43">
      <w:pPr>
        <w:pStyle w:val="Heading3"/>
      </w:pPr>
      <w:bookmarkStart w:id="165" w:name="_Toc8207670"/>
      <w:r>
        <w:t>findUser</w:t>
      </w:r>
      <w:bookmarkEnd w:id="165"/>
    </w:p>
    <w:p w14:paraId="4DF507BA" w14:textId="77777777" w:rsidR="00A26B43" w:rsidRDefault="00A26B43" w:rsidP="00A26B43">
      <w:pPr>
        <w:rPr>
          <w:rFonts w:ascii="Courier New" w:hAnsi="Courier New" w:cs="Courier New"/>
        </w:rPr>
      </w:pPr>
      <w:r>
        <w:rPr>
          <w:rFonts w:ascii="Courier New" w:hAnsi="Courier New" w:cs="Courier New"/>
        </w:rPr>
        <w:t>command = ("SELECT * FROM User WHERE Username = '%s' and Password = '%s';"%(username,password))</w:t>
      </w:r>
    </w:p>
    <w:p w14:paraId="4C364070" w14:textId="77777777" w:rsidR="00A26B43" w:rsidRDefault="00A26B43" w:rsidP="00A26B43">
      <w:pPr>
        <w:rPr>
          <w:rFonts w:ascii="Courier New" w:hAnsi="Courier New" w:cs="Courier New"/>
        </w:rPr>
      </w:pPr>
    </w:p>
    <w:p w14:paraId="5852E8AB" w14:textId="77777777" w:rsidR="00A26B43" w:rsidRDefault="00A26B43" w:rsidP="00A26B43">
      <w:pPr>
        <w:rPr>
          <w:rFonts w:cstheme="minorHAnsi"/>
        </w:rPr>
      </w:pPr>
      <w:r>
        <w:rPr>
          <w:rFonts w:cstheme="minorHAnsi"/>
        </w:rPr>
        <w:t>This query will return all records matching what the user inputs as their login details, either one or none results will be returned as the username is unique, if no results are returned the user entered incorrect details.</w:t>
      </w:r>
    </w:p>
    <w:p w14:paraId="7FB4DC1B" w14:textId="77777777" w:rsidR="00A26B43" w:rsidRDefault="00A26B43" w:rsidP="00A26B43">
      <w:pPr>
        <w:rPr>
          <w:rFonts w:cstheme="minorHAnsi"/>
        </w:rPr>
      </w:pPr>
    </w:p>
    <w:p w14:paraId="586CFEE7" w14:textId="77777777" w:rsidR="00A26B43" w:rsidRDefault="00A26B43" w:rsidP="00A26B43">
      <w:pPr>
        <w:pStyle w:val="Heading3"/>
      </w:pPr>
      <w:bookmarkStart w:id="166" w:name="_Toc8207671"/>
      <w:r>
        <w:t>getUser_ID</w:t>
      </w:r>
      <w:bookmarkEnd w:id="166"/>
    </w:p>
    <w:p w14:paraId="687BD0F0" w14:textId="77777777" w:rsidR="00A26B43" w:rsidRDefault="00A26B43" w:rsidP="00A26B43">
      <w:pPr>
        <w:rPr>
          <w:rFonts w:ascii="Courier New" w:hAnsi="Courier New" w:cs="Courier New"/>
        </w:rPr>
      </w:pPr>
      <w:r>
        <w:rPr>
          <w:rFonts w:ascii="Courier New" w:hAnsi="Courier New" w:cs="Courier New"/>
        </w:rPr>
        <w:t>command = "SELECT User_ID FROM User WHERE Username = '%s';" %(username)</w:t>
      </w:r>
    </w:p>
    <w:p w14:paraId="710B6C0A" w14:textId="77777777" w:rsidR="00A26B43" w:rsidRDefault="00A26B43" w:rsidP="00A26B43">
      <w:pPr>
        <w:rPr>
          <w:rFonts w:ascii="Courier New" w:hAnsi="Courier New" w:cs="Courier New"/>
        </w:rPr>
      </w:pPr>
    </w:p>
    <w:p w14:paraId="5E3CA834" w14:textId="77777777" w:rsidR="00A26B43" w:rsidRDefault="00A26B43" w:rsidP="00A26B43">
      <w:pPr>
        <w:rPr>
          <w:rFonts w:cstheme="minorHAnsi"/>
        </w:rPr>
      </w:pPr>
      <w:r>
        <w:rPr>
          <w:rFonts w:cstheme="minorHAnsi"/>
        </w:rPr>
        <w:t>This query returns the user ID which will be used throughout the game for other queries.</w:t>
      </w:r>
    </w:p>
    <w:p w14:paraId="580DB45F" w14:textId="77777777" w:rsidR="00A26B43" w:rsidRDefault="00A26B43" w:rsidP="00A26B43">
      <w:pPr>
        <w:rPr>
          <w:rFonts w:cstheme="minorHAnsi"/>
        </w:rPr>
      </w:pPr>
    </w:p>
    <w:p w14:paraId="20CD866B" w14:textId="77777777" w:rsidR="00A26B43" w:rsidRDefault="00A26B43" w:rsidP="00A26B43">
      <w:pPr>
        <w:pStyle w:val="Heading3"/>
      </w:pPr>
      <w:bookmarkStart w:id="167" w:name="_Toc8207672"/>
      <w:r>
        <w:t>findBridge</w:t>
      </w:r>
      <w:bookmarkEnd w:id="167"/>
    </w:p>
    <w:p w14:paraId="07AA6B8D" w14:textId="77777777" w:rsidR="00A26B43" w:rsidRDefault="00A26B43" w:rsidP="00A26B43">
      <w:pPr>
        <w:rPr>
          <w:rFonts w:ascii="Courier New" w:hAnsi="Courier New" w:cs="Courier New"/>
        </w:rPr>
      </w:pPr>
      <w:r>
        <w:rPr>
          <w:rFonts w:ascii="Courier New" w:hAnsi="Courier New" w:cs="Courier New"/>
        </w:rPr>
        <w:t>command = "SELECT * FROM Bridges WHERE User_ID = '%s' AND Bridge_Name = '%s';" %(User_ID,name)</w:t>
      </w:r>
    </w:p>
    <w:p w14:paraId="2FECA7F0" w14:textId="77777777" w:rsidR="00A26B43" w:rsidRDefault="00A26B43" w:rsidP="00A26B43">
      <w:pPr>
        <w:rPr>
          <w:rFonts w:cstheme="minorHAnsi"/>
        </w:rPr>
      </w:pPr>
    </w:p>
    <w:p w14:paraId="24F36001" w14:textId="77777777" w:rsidR="00A26B43" w:rsidRDefault="00A26B43" w:rsidP="00A26B43">
      <w:pPr>
        <w:rPr>
          <w:rFonts w:cstheme="minorHAnsi"/>
        </w:rPr>
      </w:pPr>
      <w:r>
        <w:rPr>
          <w:rFonts w:cstheme="minorHAnsi"/>
        </w:rPr>
        <w:t>This query is used when the user enters their bridge name, they must be unique to a user, therefore if this query returns a result the bridge name is taken.</w:t>
      </w:r>
    </w:p>
    <w:p w14:paraId="27B6DA96" w14:textId="77777777" w:rsidR="00A26B43" w:rsidRDefault="00A26B43" w:rsidP="00A26B43">
      <w:pPr>
        <w:rPr>
          <w:rFonts w:cstheme="minorHAnsi"/>
        </w:rPr>
      </w:pPr>
    </w:p>
    <w:p w14:paraId="2CEC6643" w14:textId="77777777" w:rsidR="00A26B43" w:rsidRDefault="00A26B43" w:rsidP="00A26B43">
      <w:pPr>
        <w:pStyle w:val="Heading3"/>
      </w:pPr>
      <w:bookmarkStart w:id="168" w:name="_Toc8207673"/>
      <w:r>
        <w:t>addBridge</w:t>
      </w:r>
      <w:bookmarkEnd w:id="168"/>
    </w:p>
    <w:p w14:paraId="041BF3E8" w14:textId="77777777" w:rsidR="00A26B43" w:rsidRDefault="00A26B43" w:rsidP="00A26B43">
      <w:pPr>
        <w:rPr>
          <w:rFonts w:ascii="Courier New" w:hAnsi="Courier New" w:cs="Courier New"/>
        </w:rPr>
      </w:pPr>
      <w:r>
        <w:rPr>
          <w:rFonts w:ascii="Courier New" w:hAnsi="Courier New" w:cs="Courier New"/>
        </w:rPr>
        <w:t>command = ('INSERT INTO Bridges (User_ID,Bridge_Name,Date_Last_Edit,BridgeFile,Difficulty,Land_Type) VALUES ("%s","%s",CURDATE(),"%s","%s","%s");'%(info['User_ID'],name,adjacencyList,info['dif'],info['land']))</w:t>
      </w:r>
    </w:p>
    <w:p w14:paraId="3F68BD69" w14:textId="77777777" w:rsidR="00A26B43" w:rsidRDefault="00A26B43" w:rsidP="00A26B43">
      <w:pPr>
        <w:rPr>
          <w:rFonts w:ascii="Courier New" w:hAnsi="Courier New" w:cs="Courier New"/>
        </w:rPr>
      </w:pPr>
    </w:p>
    <w:p w14:paraId="30372C7A" w14:textId="77777777" w:rsidR="00A26B43" w:rsidRDefault="00A26B43" w:rsidP="00A26B43">
      <w:pPr>
        <w:rPr>
          <w:rFonts w:cstheme="minorHAnsi"/>
        </w:rPr>
      </w:pPr>
      <w:r>
        <w:rPr>
          <w:rFonts w:cstheme="minorHAnsi"/>
        </w:rPr>
        <w:lastRenderedPageBreak/>
        <w:t>Once a user creates a bridge and saves it for the first time this query is used to add the bridge to the database. CURDATE() is a standard mysql function that will add the current date in the database.</w:t>
      </w:r>
    </w:p>
    <w:p w14:paraId="4FB21B29" w14:textId="77777777" w:rsidR="00A26B43" w:rsidRDefault="00A26B43" w:rsidP="00A26B43"/>
    <w:p w14:paraId="7EC8E1BC" w14:textId="77777777" w:rsidR="00A26B43" w:rsidRDefault="00A26B43" w:rsidP="00A26B43">
      <w:pPr>
        <w:pStyle w:val="Heading3"/>
      </w:pPr>
      <w:bookmarkStart w:id="169" w:name="_Toc8207674"/>
      <w:r>
        <w:t>getBridges</w:t>
      </w:r>
      <w:bookmarkEnd w:id="169"/>
    </w:p>
    <w:p w14:paraId="7B88F46F" w14:textId="77777777" w:rsidR="00A26B43" w:rsidRDefault="00A26B43" w:rsidP="00A26B43">
      <w:pPr>
        <w:rPr>
          <w:rFonts w:ascii="Courier New" w:hAnsi="Courier New" w:cs="Courier New"/>
        </w:rPr>
      </w:pPr>
      <w:r>
        <w:rPr>
          <w:rFonts w:ascii="Courier New" w:hAnsi="Courier New" w:cs="Courier New"/>
        </w:rPr>
        <w:t>command = "SELECT Bridge_ID,Bridge_Name,DAYOFMONTH(Date_Last_Edit),MONTH(Date_Last_Edit),YEAR(Date_Last_Edit) FROM Bridges WHERE User_ID = '%s';" %(User_ID)</w:t>
      </w:r>
    </w:p>
    <w:p w14:paraId="5016525D" w14:textId="77777777" w:rsidR="00A26B43" w:rsidRDefault="00A26B43" w:rsidP="00A26B43">
      <w:pPr>
        <w:rPr>
          <w:rFonts w:cstheme="minorHAnsi"/>
        </w:rPr>
      </w:pPr>
    </w:p>
    <w:p w14:paraId="0362A65C" w14:textId="77777777" w:rsidR="00A26B43" w:rsidRDefault="00A26B43" w:rsidP="00A26B43">
      <w:pPr>
        <w:rPr>
          <w:rFonts w:cstheme="minorHAnsi"/>
        </w:rPr>
      </w:pPr>
      <w:r>
        <w:rPr>
          <w:rFonts w:cstheme="minorHAnsi"/>
        </w:rPr>
        <w:t>This query returns all bridges belonging to a user when they want to select which bridge they want to delete, edit, or test. The mysql Date variable type can be queried for day, month and year separately so the game can display the date.</w:t>
      </w:r>
    </w:p>
    <w:p w14:paraId="7A94D276" w14:textId="77777777" w:rsidR="00A26B43" w:rsidRDefault="00A26B43" w:rsidP="00A26B43">
      <w:pPr>
        <w:rPr>
          <w:rFonts w:cstheme="minorHAnsi"/>
        </w:rPr>
      </w:pPr>
    </w:p>
    <w:p w14:paraId="3A5AFE2A" w14:textId="77777777" w:rsidR="00A26B43" w:rsidRDefault="00A26B43" w:rsidP="00A26B43">
      <w:pPr>
        <w:pStyle w:val="Heading3"/>
      </w:pPr>
      <w:bookmarkStart w:id="170" w:name="_Toc8207675"/>
      <w:r>
        <w:t>deleteBridges</w:t>
      </w:r>
      <w:bookmarkEnd w:id="170"/>
    </w:p>
    <w:p w14:paraId="4FD5707E" w14:textId="77777777" w:rsidR="00A26B43" w:rsidRDefault="00A26B43" w:rsidP="00A26B43">
      <w:pPr>
        <w:rPr>
          <w:rFonts w:ascii="Courier New" w:hAnsi="Courier New" w:cs="Courier New"/>
        </w:rPr>
      </w:pPr>
      <w:r>
        <w:rPr>
          <w:rFonts w:ascii="Courier New" w:hAnsi="Courier New" w:cs="Courier New"/>
        </w:rPr>
        <w:t>command = ("DELETE FROM Bridges WHERE Bridge_ID = '%s'"%(bridgeID))</w:t>
      </w:r>
    </w:p>
    <w:p w14:paraId="4A496671" w14:textId="77777777" w:rsidR="00A26B43" w:rsidRDefault="00A26B43" w:rsidP="00A26B43">
      <w:pPr>
        <w:rPr>
          <w:rFonts w:ascii="Courier New" w:hAnsi="Courier New" w:cs="Courier New"/>
        </w:rPr>
      </w:pPr>
    </w:p>
    <w:p w14:paraId="7CEBE0A1" w14:textId="77777777" w:rsidR="00A26B43" w:rsidRDefault="00A26B43" w:rsidP="00A26B43">
      <w:pPr>
        <w:rPr>
          <w:rFonts w:cstheme="minorHAnsi"/>
        </w:rPr>
      </w:pPr>
      <w:r>
        <w:rPr>
          <w:rFonts w:cstheme="minorHAnsi"/>
        </w:rPr>
        <w:t>When a user wishes to delete to delete a bridge they have made, this query will delete the bridge chosen.</w:t>
      </w:r>
    </w:p>
    <w:p w14:paraId="001569B1" w14:textId="77777777" w:rsidR="00A26B43" w:rsidRDefault="00A26B43" w:rsidP="00A26B43">
      <w:pPr>
        <w:rPr>
          <w:rFonts w:cstheme="minorHAnsi"/>
        </w:rPr>
      </w:pPr>
    </w:p>
    <w:p w14:paraId="50845FAD" w14:textId="77777777" w:rsidR="00A26B43" w:rsidRDefault="00A26B43" w:rsidP="00A26B43">
      <w:pPr>
        <w:pStyle w:val="Heading3"/>
      </w:pPr>
      <w:bookmarkStart w:id="171" w:name="_Toc8207676"/>
      <w:r>
        <w:t>getBridgeFile</w:t>
      </w:r>
      <w:bookmarkEnd w:id="171"/>
    </w:p>
    <w:p w14:paraId="0157486B" w14:textId="77777777" w:rsidR="00A26B43" w:rsidRDefault="00A26B43" w:rsidP="00A26B43">
      <w:pPr>
        <w:rPr>
          <w:rFonts w:ascii="Courier New" w:hAnsi="Courier New" w:cs="Courier New"/>
        </w:rPr>
      </w:pPr>
      <w:r>
        <w:rPr>
          <w:rFonts w:ascii="Courier New" w:hAnsi="Courier New" w:cs="Courier New"/>
        </w:rPr>
        <w:t>command = ("SELECT BridgeFile,Difficulty,Land_Type FROM Bridges WHERE Bridge_ID = '%s'"%(bridgeID))</w:t>
      </w:r>
    </w:p>
    <w:p w14:paraId="0C81E673" w14:textId="77777777" w:rsidR="00A26B43" w:rsidRDefault="00A26B43" w:rsidP="00A26B43"/>
    <w:p w14:paraId="6E727862" w14:textId="77777777" w:rsidR="00A26B43" w:rsidRDefault="00A26B43" w:rsidP="00A26B43">
      <w:pPr>
        <w:rPr>
          <w:rFonts w:cstheme="minorHAnsi"/>
        </w:rPr>
      </w:pPr>
      <w:r>
        <w:rPr>
          <w:rFonts w:cstheme="minorHAnsi"/>
        </w:rPr>
        <w:t>Query is used to get the bridge file for the bridge the user wishes to edit or test.</w:t>
      </w:r>
    </w:p>
    <w:p w14:paraId="38812C32" w14:textId="77777777" w:rsidR="00A26B43" w:rsidRDefault="00A26B43" w:rsidP="00A26B43">
      <w:pPr>
        <w:rPr>
          <w:rFonts w:cstheme="minorHAnsi"/>
        </w:rPr>
      </w:pPr>
    </w:p>
    <w:p w14:paraId="4E893B47" w14:textId="77777777" w:rsidR="00A26B43" w:rsidRDefault="00A26B43" w:rsidP="00A26B43">
      <w:pPr>
        <w:pStyle w:val="Heading3"/>
      </w:pPr>
      <w:bookmarkStart w:id="172" w:name="_Toc8207677"/>
      <w:r>
        <w:t>updateBridge</w:t>
      </w:r>
      <w:bookmarkEnd w:id="172"/>
    </w:p>
    <w:p w14:paraId="01B3E6B7" w14:textId="77777777" w:rsidR="00A26B43" w:rsidRDefault="00A26B43" w:rsidP="00A26B43">
      <w:pPr>
        <w:rPr>
          <w:rFonts w:ascii="Courier New" w:hAnsi="Courier New" w:cs="Courier New"/>
        </w:rPr>
      </w:pPr>
      <w:r>
        <w:rPr>
          <w:rFonts w:ascii="Courier New" w:hAnsi="Courier New" w:cs="Courier New"/>
        </w:rPr>
        <w:t>command = ('UPDATE Bridges SET BridgeFile = "%s", Date_Last_Edit = CURDATE() WHERE Bridge_ID = "%s";'%(adjacencyList,bridgeID))</w:t>
      </w:r>
    </w:p>
    <w:p w14:paraId="6DA6BEBD" w14:textId="77777777" w:rsidR="00A26B43" w:rsidRDefault="00A26B43" w:rsidP="00A26B43">
      <w:pPr>
        <w:rPr>
          <w:rFonts w:cstheme="minorHAnsi"/>
        </w:rPr>
      </w:pPr>
    </w:p>
    <w:p w14:paraId="30F044B6" w14:textId="77777777" w:rsidR="00A26B43" w:rsidRDefault="00A26B43" w:rsidP="00A26B43">
      <w:pPr>
        <w:rPr>
          <w:rFonts w:cstheme="minorHAnsi"/>
        </w:rPr>
      </w:pPr>
      <w:r>
        <w:rPr>
          <w:rFonts w:cstheme="minorHAnsi"/>
        </w:rPr>
        <w:t>If a user is returning to edit a bridge this query is used to update the bridge file.</w:t>
      </w:r>
    </w:p>
    <w:p w14:paraId="0C88C1D4" w14:textId="77777777" w:rsidR="00A26B43" w:rsidRDefault="00A26B43" w:rsidP="00A26B43">
      <w:pPr>
        <w:rPr>
          <w:rFonts w:cstheme="minorHAnsi"/>
        </w:rPr>
      </w:pPr>
    </w:p>
    <w:p w14:paraId="75808EF8" w14:textId="77777777" w:rsidR="00A26B43" w:rsidRDefault="00A26B43" w:rsidP="00A26B43">
      <w:pPr>
        <w:pStyle w:val="Heading3"/>
      </w:pPr>
      <w:bookmarkStart w:id="173" w:name="_Toc8207678"/>
      <w:r>
        <w:t>getBridgeID</w:t>
      </w:r>
      <w:bookmarkEnd w:id="173"/>
    </w:p>
    <w:p w14:paraId="5FF9BFB2" w14:textId="77777777" w:rsidR="00A26B43" w:rsidRDefault="00A26B43" w:rsidP="00A26B43">
      <w:pPr>
        <w:rPr>
          <w:rFonts w:ascii="Courier New" w:hAnsi="Courier New" w:cs="Courier New"/>
        </w:rPr>
      </w:pPr>
      <w:r>
        <w:rPr>
          <w:rFonts w:ascii="Courier New" w:hAnsi="Courier New" w:cs="Courier New"/>
        </w:rPr>
        <w:t>command = ("SELECT Bridge_ID FROM Bridges WHERE (User_ID = '%s' AND Bridge_Name = '%s')"%(ID,name))</w:t>
      </w:r>
    </w:p>
    <w:p w14:paraId="0B3BF665" w14:textId="77777777" w:rsidR="00A26B43" w:rsidRDefault="00A26B43" w:rsidP="00A26B43">
      <w:pPr>
        <w:rPr>
          <w:rFonts w:ascii="Courier New" w:hAnsi="Courier New" w:cs="Courier New"/>
        </w:rPr>
      </w:pPr>
    </w:p>
    <w:p w14:paraId="160F6EF8" w14:textId="259B3623" w:rsidR="009819AA" w:rsidRPr="00A26B43" w:rsidRDefault="00A26B43">
      <w:pPr>
        <w:rPr>
          <w:rFonts w:cstheme="minorHAnsi"/>
        </w:rPr>
      </w:pPr>
      <w:r>
        <w:rPr>
          <w:rFonts w:cstheme="minorHAnsi"/>
        </w:rPr>
        <w:t>Once the user has selected what bridge they would like to test or edit this query will return the bridge ID for identifying the bridge.</w:t>
      </w:r>
      <w:r>
        <w:rPr>
          <w:rFonts w:ascii="Courier New" w:hAnsi="Courier New" w:cs="Courier New"/>
        </w:rPr>
        <w:br w:type="page"/>
      </w:r>
    </w:p>
    <w:p w14:paraId="0BB10593" w14:textId="4EA83398" w:rsidR="00B0364D" w:rsidRDefault="00BD0E56" w:rsidP="004817F6">
      <w:pPr>
        <w:pStyle w:val="Heading1"/>
      </w:pPr>
      <w:bookmarkStart w:id="174" w:name="_Toc8207679"/>
      <w:r>
        <w:lastRenderedPageBreak/>
        <w:t>Implementation</w:t>
      </w:r>
      <w:r w:rsidR="004817F6">
        <w:t xml:space="preserve"> – important algorithms</w:t>
      </w:r>
      <w:bookmarkEnd w:id="174"/>
    </w:p>
    <w:p w14:paraId="25D025F6" w14:textId="461F5403" w:rsidR="00F05B98" w:rsidRDefault="00F05B98" w:rsidP="00F05B98">
      <w:pPr>
        <w:pStyle w:val="Heading2"/>
      </w:pPr>
      <w:bookmarkStart w:id="175" w:name="_Toc8207680"/>
      <w:r>
        <w:t>File Structure</w:t>
      </w:r>
      <w:bookmarkEnd w:id="175"/>
    </w:p>
    <w:p w14:paraId="3AE6DFEA" w14:textId="7AADB341" w:rsidR="00F05B98" w:rsidRDefault="00F05B98" w:rsidP="00F05B98">
      <w:r>
        <w:t>This project required 7 separate files:</w:t>
      </w:r>
    </w:p>
    <w:p w14:paraId="74C2AFE8" w14:textId="0E1550BC" w:rsidR="00F05B98" w:rsidRDefault="00F05B98" w:rsidP="00F05B98">
      <w:pPr>
        <w:pStyle w:val="ListParagraph"/>
        <w:numPr>
          <w:ilvl w:val="0"/>
          <w:numId w:val="22"/>
        </w:numPr>
      </w:pPr>
      <w:r>
        <w:t>BridgeData.py – this file contains all functions required to connect to the database, retrieving, uploading and deleting data</w:t>
      </w:r>
    </w:p>
    <w:p w14:paraId="62C6F6E4" w14:textId="71814260" w:rsidR="00F05B98" w:rsidRDefault="00F05B98" w:rsidP="00F05B98">
      <w:pPr>
        <w:pStyle w:val="ListParagraph"/>
        <w:numPr>
          <w:ilvl w:val="0"/>
          <w:numId w:val="22"/>
        </w:numPr>
      </w:pPr>
      <w:r>
        <w:t>Build.py - contains the algorithms that allow the user to create a bridge</w:t>
      </w:r>
    </w:p>
    <w:p w14:paraId="56B3D727" w14:textId="4F25176D" w:rsidR="00F05B98" w:rsidRDefault="00F05B98" w:rsidP="00F05B98">
      <w:pPr>
        <w:pStyle w:val="ListParagraph"/>
        <w:numPr>
          <w:ilvl w:val="0"/>
          <w:numId w:val="22"/>
        </w:numPr>
      </w:pPr>
      <w:r>
        <w:t>Classes.py – contains the OOP classes required throughout the program</w:t>
      </w:r>
    </w:p>
    <w:p w14:paraId="15B8DC57" w14:textId="6D45CFDF" w:rsidR="00F05B98" w:rsidRDefault="00F05B98" w:rsidP="00F05B98">
      <w:pPr>
        <w:pStyle w:val="ListParagraph"/>
        <w:numPr>
          <w:ilvl w:val="0"/>
          <w:numId w:val="22"/>
        </w:numPr>
      </w:pPr>
      <w:r>
        <w:t>Graphics.py – contains algorithms required to create the GUI for the user</w:t>
      </w:r>
    </w:p>
    <w:p w14:paraId="2A448D95" w14:textId="304DCDA1" w:rsidR="00F05B98" w:rsidRDefault="00F05B98" w:rsidP="00F05B98">
      <w:pPr>
        <w:pStyle w:val="ListParagraph"/>
        <w:numPr>
          <w:ilvl w:val="0"/>
          <w:numId w:val="22"/>
        </w:numPr>
      </w:pPr>
      <w:r>
        <w:t>MAIN.py – the initiating file, creates the initial menus of the game</w:t>
      </w:r>
    </w:p>
    <w:p w14:paraId="33D67414" w14:textId="31FF51A7" w:rsidR="00F05B98" w:rsidRDefault="00F05B98" w:rsidP="00F05B98">
      <w:pPr>
        <w:pStyle w:val="ListParagraph"/>
        <w:numPr>
          <w:ilvl w:val="0"/>
          <w:numId w:val="22"/>
        </w:numPr>
      </w:pPr>
      <w:r w:rsidRPr="00F05B98">
        <w:t>Save.py – saves a use</w:t>
      </w:r>
      <w:r>
        <w:t>r’s bridge at request</w:t>
      </w:r>
    </w:p>
    <w:p w14:paraId="48653B21" w14:textId="5CC07781" w:rsidR="00F05B98" w:rsidRPr="00F05B98" w:rsidRDefault="00F05B98" w:rsidP="00F05B98">
      <w:pPr>
        <w:pStyle w:val="ListParagraph"/>
        <w:numPr>
          <w:ilvl w:val="0"/>
          <w:numId w:val="22"/>
        </w:numPr>
      </w:pPr>
      <w:r>
        <w:t>Test.py – creates the bridge in a B2 world and simulates</w:t>
      </w:r>
    </w:p>
    <w:p w14:paraId="57596275" w14:textId="550D05B7" w:rsidR="004817F6" w:rsidRDefault="004817F6" w:rsidP="004817F6">
      <w:pPr>
        <w:pStyle w:val="Heading2"/>
      </w:pPr>
      <w:bookmarkStart w:id="176" w:name="_Toc8207681"/>
      <w:r>
        <w:t>Build</w:t>
      </w:r>
      <w:bookmarkEnd w:id="176"/>
    </w:p>
    <w:p w14:paraId="5C463852" w14:textId="7C984F6C" w:rsidR="00DB4391" w:rsidRDefault="004817F6" w:rsidP="00680ABD">
      <w:pPr>
        <w:pStyle w:val="Heading3"/>
      </w:pPr>
      <w:bookmarkStart w:id="177" w:name="_Toc8207682"/>
      <w:r>
        <w:t>loadBridge</w:t>
      </w:r>
      <w:bookmarkEnd w:id="177"/>
    </w:p>
    <w:p w14:paraId="7A2BEA00" w14:textId="0BF65406" w:rsidR="006F5F29" w:rsidRDefault="006F5F29" w:rsidP="006F5F29">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84"/>
        <w:gridCol w:w="1392"/>
        <w:gridCol w:w="1680"/>
        <w:gridCol w:w="4360"/>
      </w:tblGrid>
      <w:tr w:rsidR="006F5F29" w14:paraId="26A6B4B9" w14:textId="77777777" w:rsidTr="006402E8">
        <w:tc>
          <w:tcPr>
            <w:tcW w:w="1584" w:type="dxa"/>
          </w:tcPr>
          <w:p w14:paraId="4E84719F" w14:textId="0252F4BB" w:rsidR="006F5F29" w:rsidRPr="006F5F29" w:rsidRDefault="006F5F29" w:rsidP="006F5F29">
            <w:pPr>
              <w:rPr>
                <w:b/>
              </w:rPr>
            </w:pPr>
            <w:r>
              <w:rPr>
                <w:b/>
              </w:rPr>
              <w:t>Variable</w:t>
            </w:r>
          </w:p>
        </w:tc>
        <w:tc>
          <w:tcPr>
            <w:tcW w:w="1392" w:type="dxa"/>
          </w:tcPr>
          <w:p w14:paraId="4A07CDDB" w14:textId="1CA9CC27" w:rsidR="006F5F29" w:rsidRPr="006F5F29" w:rsidRDefault="006F5F29" w:rsidP="006F5F29">
            <w:pPr>
              <w:rPr>
                <w:b/>
              </w:rPr>
            </w:pPr>
            <w:r>
              <w:rPr>
                <w:b/>
              </w:rPr>
              <w:t>Scope</w:t>
            </w:r>
          </w:p>
        </w:tc>
        <w:tc>
          <w:tcPr>
            <w:tcW w:w="1680" w:type="dxa"/>
          </w:tcPr>
          <w:p w14:paraId="28713662" w14:textId="7A861F07" w:rsidR="006F5F29" w:rsidRPr="006F5F29" w:rsidRDefault="006F5F29" w:rsidP="006F5F29">
            <w:pPr>
              <w:rPr>
                <w:b/>
              </w:rPr>
            </w:pPr>
            <w:r>
              <w:rPr>
                <w:b/>
              </w:rPr>
              <w:t>Variable type</w:t>
            </w:r>
          </w:p>
        </w:tc>
        <w:tc>
          <w:tcPr>
            <w:tcW w:w="4360" w:type="dxa"/>
          </w:tcPr>
          <w:p w14:paraId="1A400FB1" w14:textId="3E06600E" w:rsidR="006F5F29" w:rsidRPr="006F5F29" w:rsidRDefault="006F5F29" w:rsidP="006F5F29">
            <w:pPr>
              <w:rPr>
                <w:b/>
              </w:rPr>
            </w:pPr>
            <w:r>
              <w:rPr>
                <w:b/>
              </w:rPr>
              <w:t>Used for</w:t>
            </w:r>
          </w:p>
        </w:tc>
      </w:tr>
      <w:tr w:rsidR="006F5F29" w14:paraId="1C2CEE21" w14:textId="77777777" w:rsidTr="006402E8">
        <w:tc>
          <w:tcPr>
            <w:tcW w:w="1584" w:type="dxa"/>
          </w:tcPr>
          <w:p w14:paraId="7D25C150" w14:textId="55A402C6" w:rsidR="006F5F29" w:rsidRDefault="006F5F29" w:rsidP="006F5F29">
            <w:r>
              <w:t>bridgeID</w:t>
            </w:r>
          </w:p>
        </w:tc>
        <w:tc>
          <w:tcPr>
            <w:tcW w:w="1392" w:type="dxa"/>
          </w:tcPr>
          <w:p w14:paraId="2C76280E" w14:textId="44E05360" w:rsidR="006F5F29" w:rsidRDefault="006F5F29" w:rsidP="006F5F29">
            <w:r>
              <w:t>Local</w:t>
            </w:r>
          </w:p>
        </w:tc>
        <w:tc>
          <w:tcPr>
            <w:tcW w:w="1680" w:type="dxa"/>
          </w:tcPr>
          <w:p w14:paraId="4BEB5CA7" w14:textId="52FB7579" w:rsidR="006F5F29" w:rsidRDefault="006F5F29" w:rsidP="006F5F29">
            <w:r>
              <w:t>Integer</w:t>
            </w:r>
          </w:p>
        </w:tc>
        <w:tc>
          <w:tcPr>
            <w:tcW w:w="4360" w:type="dxa"/>
          </w:tcPr>
          <w:p w14:paraId="1F4E5C05" w14:textId="4EE1D3E2" w:rsidR="006F5F29" w:rsidRDefault="006F5F29" w:rsidP="006F5F29">
            <w:r>
              <w:t>Stores the bridgeID of which bridge is being loaded</w:t>
            </w:r>
          </w:p>
        </w:tc>
      </w:tr>
      <w:tr w:rsidR="006F5F29" w14:paraId="2F1D899D" w14:textId="77777777" w:rsidTr="006402E8">
        <w:tc>
          <w:tcPr>
            <w:tcW w:w="1584" w:type="dxa"/>
          </w:tcPr>
          <w:p w14:paraId="3968D915" w14:textId="055A557D" w:rsidR="006F5F29" w:rsidRDefault="006F5F29" w:rsidP="006F5F29">
            <w:r>
              <w:t>bridgeFile</w:t>
            </w:r>
          </w:p>
        </w:tc>
        <w:tc>
          <w:tcPr>
            <w:tcW w:w="1392" w:type="dxa"/>
          </w:tcPr>
          <w:p w14:paraId="065CCB7B" w14:textId="5BDF4B2A" w:rsidR="006F5F29" w:rsidRDefault="006F5F29" w:rsidP="006F5F29">
            <w:r>
              <w:t>Local</w:t>
            </w:r>
          </w:p>
        </w:tc>
        <w:tc>
          <w:tcPr>
            <w:tcW w:w="1680" w:type="dxa"/>
          </w:tcPr>
          <w:p w14:paraId="30F6E0C9" w14:textId="7E442FE9" w:rsidR="006F5F29" w:rsidRDefault="006F5F29" w:rsidP="006F5F29">
            <w:r>
              <w:t>Dictionary</w:t>
            </w:r>
          </w:p>
        </w:tc>
        <w:tc>
          <w:tcPr>
            <w:tcW w:w="4360" w:type="dxa"/>
          </w:tcPr>
          <w:p w14:paraId="0A1A5437" w14:textId="553298F4" w:rsidR="006F5F29" w:rsidRDefault="006F5F29" w:rsidP="006F5F29">
            <w:r>
              <w:t>Stores a bridge as an adjacency list</w:t>
            </w:r>
          </w:p>
        </w:tc>
      </w:tr>
      <w:tr w:rsidR="006F5F29" w14:paraId="6445DC2E" w14:textId="77777777" w:rsidTr="006402E8">
        <w:tc>
          <w:tcPr>
            <w:tcW w:w="1584" w:type="dxa"/>
          </w:tcPr>
          <w:p w14:paraId="78929572" w14:textId="0456BF50" w:rsidR="006F5F29" w:rsidRDefault="006F5F29" w:rsidP="006F5F29">
            <w:r>
              <w:t>dif</w:t>
            </w:r>
          </w:p>
        </w:tc>
        <w:tc>
          <w:tcPr>
            <w:tcW w:w="1392" w:type="dxa"/>
          </w:tcPr>
          <w:p w14:paraId="2A7C32B9" w14:textId="25A1CCD6" w:rsidR="006F5F29" w:rsidRDefault="006F5F29" w:rsidP="006F5F29">
            <w:r>
              <w:t>Local</w:t>
            </w:r>
          </w:p>
        </w:tc>
        <w:tc>
          <w:tcPr>
            <w:tcW w:w="1680" w:type="dxa"/>
          </w:tcPr>
          <w:p w14:paraId="79B2A3DE" w14:textId="1E842978" w:rsidR="006F5F29" w:rsidRDefault="006F5F29" w:rsidP="006F5F29">
            <w:r>
              <w:t>String</w:t>
            </w:r>
          </w:p>
        </w:tc>
        <w:tc>
          <w:tcPr>
            <w:tcW w:w="4360" w:type="dxa"/>
          </w:tcPr>
          <w:p w14:paraId="5545727C" w14:textId="08CB36DF" w:rsidR="006F5F29" w:rsidRDefault="006F5F29" w:rsidP="006F5F29">
            <w:r>
              <w:t>Either “normal”, “easy” or “hard” depending on the difficulty of the loaded bridge</w:t>
            </w:r>
          </w:p>
        </w:tc>
      </w:tr>
      <w:tr w:rsidR="006F5F29" w14:paraId="10722CEE" w14:textId="77777777" w:rsidTr="006402E8">
        <w:tc>
          <w:tcPr>
            <w:tcW w:w="1584" w:type="dxa"/>
          </w:tcPr>
          <w:p w14:paraId="54BF4832" w14:textId="7192F158" w:rsidR="006F5F29" w:rsidRDefault="006F5F29" w:rsidP="006F5F29">
            <w:r>
              <w:t>Land</w:t>
            </w:r>
          </w:p>
        </w:tc>
        <w:tc>
          <w:tcPr>
            <w:tcW w:w="1392" w:type="dxa"/>
          </w:tcPr>
          <w:p w14:paraId="49417D88" w14:textId="47CDE72D" w:rsidR="006F5F29" w:rsidRDefault="006F5F29" w:rsidP="006F5F29">
            <w:r>
              <w:t>Local</w:t>
            </w:r>
          </w:p>
        </w:tc>
        <w:tc>
          <w:tcPr>
            <w:tcW w:w="1680" w:type="dxa"/>
          </w:tcPr>
          <w:p w14:paraId="70799C4D" w14:textId="43AD1CAE" w:rsidR="006F5F29" w:rsidRDefault="006F5F29" w:rsidP="006F5F29">
            <w:r>
              <w:t>Integer</w:t>
            </w:r>
          </w:p>
        </w:tc>
        <w:tc>
          <w:tcPr>
            <w:tcW w:w="4360" w:type="dxa"/>
          </w:tcPr>
          <w:p w14:paraId="046E2445" w14:textId="49E53201" w:rsidR="006F5F29" w:rsidRDefault="006F5F29" w:rsidP="006F5F29">
            <w:r>
              <w:t>Either 1,2 or 3 depending on the land type the bridge has been built on</w:t>
            </w:r>
          </w:p>
        </w:tc>
      </w:tr>
      <w:tr w:rsidR="006F5F29" w14:paraId="70B0E8EF" w14:textId="77777777" w:rsidTr="006402E8">
        <w:tc>
          <w:tcPr>
            <w:tcW w:w="1584" w:type="dxa"/>
          </w:tcPr>
          <w:p w14:paraId="0E31AADF" w14:textId="4151B783" w:rsidR="006F5F29" w:rsidRDefault="006F5F29" w:rsidP="006F5F29">
            <w:r>
              <w:t>jointNum</w:t>
            </w:r>
          </w:p>
        </w:tc>
        <w:tc>
          <w:tcPr>
            <w:tcW w:w="1392" w:type="dxa"/>
          </w:tcPr>
          <w:p w14:paraId="2274F34C" w14:textId="52D72C05" w:rsidR="006F5F29" w:rsidRDefault="006F5F29" w:rsidP="006F5F29">
            <w:r>
              <w:t>Local</w:t>
            </w:r>
          </w:p>
        </w:tc>
        <w:tc>
          <w:tcPr>
            <w:tcW w:w="1680" w:type="dxa"/>
          </w:tcPr>
          <w:p w14:paraId="7BA66C9E" w14:textId="0ADAF08C" w:rsidR="006F5F29" w:rsidRDefault="006F5F29" w:rsidP="006F5F29">
            <w:r>
              <w:t>Integer</w:t>
            </w:r>
          </w:p>
        </w:tc>
        <w:tc>
          <w:tcPr>
            <w:tcW w:w="4360" w:type="dxa"/>
          </w:tcPr>
          <w:p w14:paraId="3AA1EA93" w14:textId="0CF8A515" w:rsidR="006F5F29" w:rsidRDefault="006F5F29" w:rsidP="006F5F29">
            <w:r>
              <w:t>Number of joints the bridge has</w:t>
            </w:r>
          </w:p>
        </w:tc>
      </w:tr>
      <w:tr w:rsidR="006F5F29" w14:paraId="1F717D95" w14:textId="77777777" w:rsidTr="006402E8">
        <w:tc>
          <w:tcPr>
            <w:tcW w:w="1584" w:type="dxa"/>
          </w:tcPr>
          <w:p w14:paraId="2CA0E76F" w14:textId="4BAF9053" w:rsidR="006F5F29" w:rsidRDefault="006F5F29" w:rsidP="006F5F29">
            <w:r>
              <w:t>materialStack</w:t>
            </w:r>
          </w:p>
        </w:tc>
        <w:tc>
          <w:tcPr>
            <w:tcW w:w="1392" w:type="dxa"/>
          </w:tcPr>
          <w:p w14:paraId="33DB6092" w14:textId="2737957A" w:rsidR="006F5F29" w:rsidRDefault="006F5F29" w:rsidP="006F5F29">
            <w:r>
              <w:t>Local</w:t>
            </w:r>
          </w:p>
        </w:tc>
        <w:tc>
          <w:tcPr>
            <w:tcW w:w="1680" w:type="dxa"/>
          </w:tcPr>
          <w:p w14:paraId="02149350" w14:textId="0F49ECD1" w:rsidR="006F5F29" w:rsidRDefault="006F5F29" w:rsidP="006F5F29">
            <w:r>
              <w:t>List</w:t>
            </w:r>
          </w:p>
        </w:tc>
        <w:tc>
          <w:tcPr>
            <w:tcW w:w="4360" w:type="dxa"/>
          </w:tcPr>
          <w:p w14:paraId="6A642878" w14:textId="17808E96" w:rsidR="006F5F29" w:rsidRDefault="006F5F29" w:rsidP="006F5F29">
            <w:r>
              <w:t>Stores the material objects of the bridge</w:t>
            </w:r>
          </w:p>
        </w:tc>
      </w:tr>
      <w:tr w:rsidR="006F5F29" w14:paraId="58E570BB" w14:textId="77777777" w:rsidTr="006402E8">
        <w:tc>
          <w:tcPr>
            <w:tcW w:w="1584" w:type="dxa"/>
          </w:tcPr>
          <w:p w14:paraId="09389690" w14:textId="67482D2C" w:rsidR="006F5F29" w:rsidRDefault="006F5F29" w:rsidP="006F5F29">
            <w:r>
              <w:t>added</w:t>
            </w:r>
          </w:p>
        </w:tc>
        <w:tc>
          <w:tcPr>
            <w:tcW w:w="1392" w:type="dxa"/>
          </w:tcPr>
          <w:p w14:paraId="5AF4C8C9" w14:textId="61B8CBEE" w:rsidR="006F5F29" w:rsidRDefault="006F5F29" w:rsidP="006F5F29">
            <w:r>
              <w:t>Local</w:t>
            </w:r>
          </w:p>
        </w:tc>
        <w:tc>
          <w:tcPr>
            <w:tcW w:w="1680" w:type="dxa"/>
          </w:tcPr>
          <w:p w14:paraId="7BC7A2E1" w14:textId="2FEC0093" w:rsidR="006F5F29" w:rsidRDefault="006F5F29" w:rsidP="006F5F29">
            <w:r>
              <w:t>Boolean</w:t>
            </w:r>
          </w:p>
        </w:tc>
        <w:tc>
          <w:tcPr>
            <w:tcW w:w="4360" w:type="dxa"/>
          </w:tcPr>
          <w:p w14:paraId="34C0861A" w14:textId="474AD8FE" w:rsidR="006F5F29" w:rsidRDefault="006F5F29" w:rsidP="006F5F29">
            <w:r>
              <w:t>Used to indicate whether a material has already been added to material stack</w:t>
            </w:r>
          </w:p>
        </w:tc>
      </w:tr>
      <w:tr w:rsidR="003C5944" w14:paraId="29C2BE1C" w14:textId="77777777" w:rsidTr="006402E8">
        <w:tc>
          <w:tcPr>
            <w:tcW w:w="1584" w:type="dxa"/>
          </w:tcPr>
          <w:p w14:paraId="6F708DE4" w14:textId="3083D9EF" w:rsidR="003C5944" w:rsidRDefault="003C5944" w:rsidP="006F5F29">
            <w:r>
              <w:t>joint</w:t>
            </w:r>
          </w:p>
        </w:tc>
        <w:tc>
          <w:tcPr>
            <w:tcW w:w="1392" w:type="dxa"/>
          </w:tcPr>
          <w:p w14:paraId="4C0065AE" w14:textId="0C3D00B9" w:rsidR="003C5944" w:rsidRDefault="003C5944" w:rsidP="006F5F29">
            <w:r>
              <w:t>Local to for loop</w:t>
            </w:r>
          </w:p>
        </w:tc>
        <w:tc>
          <w:tcPr>
            <w:tcW w:w="1680" w:type="dxa"/>
          </w:tcPr>
          <w:p w14:paraId="464995CF" w14:textId="25A300C4" w:rsidR="003C5944" w:rsidRDefault="003C5944" w:rsidP="006F5F29">
            <w:r>
              <w:t>String</w:t>
            </w:r>
          </w:p>
        </w:tc>
        <w:tc>
          <w:tcPr>
            <w:tcW w:w="4360" w:type="dxa"/>
          </w:tcPr>
          <w:p w14:paraId="1004F8A0" w14:textId="69332D02" w:rsidR="003C5944" w:rsidRDefault="003C5944" w:rsidP="006F5F29">
            <w:r>
              <w:t>Stores the key for each element in bridgeFile</w:t>
            </w:r>
          </w:p>
        </w:tc>
      </w:tr>
      <w:tr w:rsidR="003C5944" w14:paraId="4F226606" w14:textId="77777777" w:rsidTr="006402E8">
        <w:tc>
          <w:tcPr>
            <w:tcW w:w="1584" w:type="dxa"/>
          </w:tcPr>
          <w:p w14:paraId="309B5E96" w14:textId="1F087368" w:rsidR="003C5944" w:rsidRDefault="003C5944" w:rsidP="006F5F29">
            <w:r>
              <w:t>Joint1</w:t>
            </w:r>
          </w:p>
        </w:tc>
        <w:tc>
          <w:tcPr>
            <w:tcW w:w="1392" w:type="dxa"/>
          </w:tcPr>
          <w:p w14:paraId="538873F6" w14:textId="6B3FE05C" w:rsidR="003C5944" w:rsidRDefault="003C5944" w:rsidP="006F5F29">
            <w:r>
              <w:t>Local</w:t>
            </w:r>
          </w:p>
        </w:tc>
        <w:tc>
          <w:tcPr>
            <w:tcW w:w="1680" w:type="dxa"/>
          </w:tcPr>
          <w:p w14:paraId="34D58B8B" w14:textId="714BA250" w:rsidR="003C5944" w:rsidRDefault="003C5944" w:rsidP="006F5F29">
            <w:r>
              <w:t>Integer</w:t>
            </w:r>
          </w:p>
        </w:tc>
        <w:tc>
          <w:tcPr>
            <w:tcW w:w="4360" w:type="dxa"/>
          </w:tcPr>
          <w:p w14:paraId="7F5731E7" w14:textId="2A487844" w:rsidR="003C5944" w:rsidRDefault="003C5944" w:rsidP="006F5F29">
            <w:r>
              <w:t>Store the index of the joint</w:t>
            </w:r>
          </w:p>
        </w:tc>
      </w:tr>
      <w:tr w:rsidR="003C5944" w14:paraId="5D369420" w14:textId="77777777" w:rsidTr="006402E8">
        <w:tc>
          <w:tcPr>
            <w:tcW w:w="1584" w:type="dxa"/>
          </w:tcPr>
          <w:p w14:paraId="31CB9136" w14:textId="73232563" w:rsidR="003C5944" w:rsidRDefault="003C5944" w:rsidP="006F5F29">
            <w:r>
              <w:t>connectedJoint</w:t>
            </w:r>
          </w:p>
        </w:tc>
        <w:tc>
          <w:tcPr>
            <w:tcW w:w="1392" w:type="dxa"/>
          </w:tcPr>
          <w:p w14:paraId="698E89D9" w14:textId="471D6DC0" w:rsidR="003C5944" w:rsidRDefault="003C5944" w:rsidP="006F5F29">
            <w:r>
              <w:t>Local</w:t>
            </w:r>
          </w:p>
        </w:tc>
        <w:tc>
          <w:tcPr>
            <w:tcW w:w="1680" w:type="dxa"/>
          </w:tcPr>
          <w:p w14:paraId="1C4B43BE" w14:textId="072E49FA" w:rsidR="003C5944" w:rsidRDefault="003C5944" w:rsidP="006F5F29">
            <w:r>
              <w:t>Dictionary</w:t>
            </w:r>
          </w:p>
        </w:tc>
        <w:tc>
          <w:tcPr>
            <w:tcW w:w="4360" w:type="dxa"/>
          </w:tcPr>
          <w:p w14:paraId="0E7297CF" w14:textId="34BC5A61" w:rsidR="003C5944" w:rsidRDefault="003C5944" w:rsidP="006F5F29">
            <w:r>
              <w:t>Stores the dictionary for a joint that is connected to the current joint in the outer for loop</w:t>
            </w:r>
          </w:p>
        </w:tc>
      </w:tr>
      <w:tr w:rsidR="003C5944" w14:paraId="232E44E3" w14:textId="77777777" w:rsidTr="006402E8">
        <w:tc>
          <w:tcPr>
            <w:tcW w:w="1584" w:type="dxa"/>
          </w:tcPr>
          <w:p w14:paraId="5012D552" w14:textId="5BC7820F" w:rsidR="003C5944" w:rsidRDefault="003C5944" w:rsidP="003C5944">
            <w:r>
              <w:t>Joint2</w:t>
            </w:r>
          </w:p>
        </w:tc>
        <w:tc>
          <w:tcPr>
            <w:tcW w:w="1392" w:type="dxa"/>
          </w:tcPr>
          <w:p w14:paraId="7D8E885F" w14:textId="0A6FCD43" w:rsidR="003C5944" w:rsidRDefault="003C5944" w:rsidP="003C5944">
            <w:r>
              <w:t>Local</w:t>
            </w:r>
          </w:p>
        </w:tc>
        <w:tc>
          <w:tcPr>
            <w:tcW w:w="1680" w:type="dxa"/>
          </w:tcPr>
          <w:p w14:paraId="60129FB1" w14:textId="7E2248A5" w:rsidR="003C5944" w:rsidRDefault="003C5944" w:rsidP="003C5944">
            <w:r>
              <w:t>Integer</w:t>
            </w:r>
          </w:p>
        </w:tc>
        <w:tc>
          <w:tcPr>
            <w:tcW w:w="4360" w:type="dxa"/>
          </w:tcPr>
          <w:p w14:paraId="45853AD1" w14:textId="0449E2D2" w:rsidR="003C5944" w:rsidRDefault="003C5944" w:rsidP="003C5944">
            <w:r>
              <w:t>Store the index of the joint</w:t>
            </w:r>
          </w:p>
        </w:tc>
      </w:tr>
      <w:tr w:rsidR="003C5944" w14:paraId="778BC8E3" w14:textId="77777777" w:rsidTr="006402E8">
        <w:tc>
          <w:tcPr>
            <w:tcW w:w="1584" w:type="dxa"/>
          </w:tcPr>
          <w:p w14:paraId="3D93D76B" w14:textId="06556335" w:rsidR="003C5944" w:rsidRDefault="003C5944" w:rsidP="003C5944">
            <w:r>
              <w:t>Material</w:t>
            </w:r>
          </w:p>
        </w:tc>
        <w:tc>
          <w:tcPr>
            <w:tcW w:w="1392" w:type="dxa"/>
          </w:tcPr>
          <w:p w14:paraId="6BBBEF3F" w14:textId="09B402D5" w:rsidR="003C5944" w:rsidRDefault="003C5944" w:rsidP="003C5944">
            <w:r>
              <w:t>Local to for loop</w:t>
            </w:r>
          </w:p>
        </w:tc>
        <w:tc>
          <w:tcPr>
            <w:tcW w:w="1680" w:type="dxa"/>
          </w:tcPr>
          <w:p w14:paraId="23D639C0" w14:textId="7FCD0F65" w:rsidR="003C5944" w:rsidRDefault="003C5944" w:rsidP="003C5944">
            <w:r>
              <w:t>OOP object</w:t>
            </w:r>
          </w:p>
        </w:tc>
        <w:tc>
          <w:tcPr>
            <w:tcW w:w="4360" w:type="dxa"/>
          </w:tcPr>
          <w:p w14:paraId="6C7249F2" w14:textId="1E99FE61" w:rsidR="003C5944" w:rsidRDefault="003C5944" w:rsidP="003C5944">
            <w:r>
              <w:t>Material object</w:t>
            </w:r>
          </w:p>
        </w:tc>
      </w:tr>
      <w:tr w:rsidR="003C5944" w14:paraId="0A970AC6" w14:textId="77777777" w:rsidTr="006402E8">
        <w:tc>
          <w:tcPr>
            <w:tcW w:w="1584" w:type="dxa"/>
          </w:tcPr>
          <w:p w14:paraId="3420C782" w14:textId="4F07BBB6" w:rsidR="003C5944" w:rsidRDefault="003C5944" w:rsidP="003C5944">
            <w:r>
              <w:t>Item</w:t>
            </w:r>
          </w:p>
        </w:tc>
        <w:tc>
          <w:tcPr>
            <w:tcW w:w="1392" w:type="dxa"/>
          </w:tcPr>
          <w:p w14:paraId="689290DA" w14:textId="54049C1E" w:rsidR="003C5944" w:rsidRDefault="003C5944" w:rsidP="003C5944">
            <w:r>
              <w:t>Local</w:t>
            </w:r>
          </w:p>
        </w:tc>
        <w:tc>
          <w:tcPr>
            <w:tcW w:w="1680" w:type="dxa"/>
          </w:tcPr>
          <w:p w14:paraId="59CBF819" w14:textId="5AD4B493" w:rsidR="003C5944" w:rsidRDefault="003C5944" w:rsidP="003C5944">
            <w:r>
              <w:t>OOP object</w:t>
            </w:r>
          </w:p>
        </w:tc>
        <w:tc>
          <w:tcPr>
            <w:tcW w:w="4360" w:type="dxa"/>
          </w:tcPr>
          <w:p w14:paraId="00F9CF6C" w14:textId="744D3592" w:rsidR="003C5944" w:rsidRDefault="003C5944" w:rsidP="003C5944">
            <w:r>
              <w:t>Material object</w:t>
            </w:r>
          </w:p>
        </w:tc>
      </w:tr>
    </w:tbl>
    <w:p w14:paraId="0402253A" w14:textId="77777777" w:rsidR="006F5F29" w:rsidRPr="006F5F29" w:rsidRDefault="006F5F29" w:rsidP="006F5F29"/>
    <w:p w14:paraId="6F2A375F" w14:textId="1237AA98" w:rsidR="006F5F29" w:rsidRPr="006F5F29" w:rsidRDefault="006F5F29" w:rsidP="006F5F29">
      <w:pPr>
        <w:pStyle w:val="Heading4"/>
      </w:pPr>
      <w:r>
        <w:lastRenderedPageBreak/>
        <w:t>code</w:t>
      </w:r>
    </w:p>
    <w:p w14:paraId="043E5B73" w14:textId="77777777" w:rsidR="00BA37B2" w:rsidRPr="00BA37B2" w:rsidRDefault="00BA37B2" w:rsidP="00BA37B2">
      <w:pPr>
        <w:contextualSpacing/>
        <w:rPr>
          <w:rFonts w:ascii="Courier New" w:hAnsi="Courier New" w:cs="Courier New"/>
        </w:rPr>
      </w:pPr>
      <w:r w:rsidRPr="00BA37B2">
        <w:rPr>
          <w:rFonts w:ascii="Courier New" w:hAnsi="Courier New" w:cs="Courier New"/>
        </w:rPr>
        <w:t>def loadBridge(bridgeID):</w:t>
      </w:r>
    </w:p>
    <w:p w14:paraId="67470213" w14:textId="77777777" w:rsidR="00BA37B2" w:rsidRPr="00BA37B2" w:rsidRDefault="00BA37B2" w:rsidP="00BA37B2">
      <w:pPr>
        <w:contextualSpacing/>
        <w:rPr>
          <w:rFonts w:ascii="Courier New" w:hAnsi="Courier New" w:cs="Courier New"/>
          <w:color w:val="00B050"/>
        </w:rPr>
      </w:pPr>
      <w:r w:rsidRPr="00BA37B2">
        <w:rPr>
          <w:rFonts w:ascii="Courier New" w:hAnsi="Courier New" w:cs="Courier New"/>
          <w:color w:val="00B050"/>
        </w:rPr>
        <w:t># define function loadBridge, pass bridgeId as integer</w:t>
      </w:r>
    </w:p>
    <w:p w14:paraId="2A276EB1"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bridgeFile,dif,land = BridgeData.getBridgeFile(bridgeID)</w:t>
      </w:r>
    </w:p>
    <w:p w14:paraId="45CE4355"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call for function that retireves and returns relavent infomation about the bridge from the database</w:t>
      </w:r>
    </w:p>
    <w:p w14:paraId="14F9F53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bridgeFile = eval(bridgeFile.strip("'"))</w:t>
      </w:r>
    </w:p>
    <w:p w14:paraId="5440F095"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bridgeFile has excess apostrophies applied by the database, use strip function to remove them</w:t>
      </w:r>
    </w:p>
    <w:p w14:paraId="5A5A6768"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use eval() function to interpret bridgeFile as a dicitonary</w:t>
      </w:r>
    </w:p>
    <w:p w14:paraId="593DF478"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jointNum = len(bridgeFile)</w:t>
      </w:r>
    </w:p>
    <w:p w14:paraId="38D88AD1"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each element in bridgeFile is a joint</w:t>
      </w:r>
    </w:p>
    <w:p w14:paraId="66524AFE"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materialStack = []</w:t>
      </w:r>
    </w:p>
    <w:p w14:paraId="7E13CEA8"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added = False</w:t>
      </w:r>
    </w:p>
    <w:p w14:paraId="58EC01CF"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joint in bridgeFile:</w:t>
      </w:r>
    </w:p>
    <w:p w14:paraId="710E48EC"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jointX,jointY = bridgeFile[joint]['location']</w:t>
      </w:r>
    </w:p>
    <w:p w14:paraId="4C10870F"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jointList.append({'index':int(joint),'point':(jointX*20,600 - jointY*20)})</w:t>
      </w:r>
    </w:p>
    <w:p w14:paraId="311A3812"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append dictionary for each joint to jointList, jointX and jointY converted to pixels</w:t>
      </w:r>
    </w:p>
    <w:p w14:paraId="55E5DA69"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joint in bridgeFile:</w:t>
      </w:r>
    </w:p>
    <w:p w14:paraId="6DF8E01C"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joint1 = int(joint)</w:t>
      </w:r>
    </w:p>
    <w:p w14:paraId="7FBA7692"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define joint1 as integer, assign as the index of current joint in loop</w:t>
      </w:r>
    </w:p>
    <w:p w14:paraId="2F63CE8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connectedJoint in bridgeFile[joint]['connectedJoints']:</w:t>
      </w:r>
    </w:p>
    <w:p w14:paraId="22F6E4E4"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joint2 = int(connectedJoint['joint'])</w:t>
      </w:r>
    </w:p>
    <w:p w14:paraId="74B7BC1E"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define joint2 as integer, assign as the index of current connected joint in loop</w:t>
      </w:r>
    </w:p>
    <w:p w14:paraId="47B8BB11"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material in materialStack:</w:t>
      </w:r>
    </w:p>
    <w:p w14:paraId="14ED51DF"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if (material.getJoint1() == joint1 and material.getJoint2() == joint2) or (material.getJoint1() == joint2 and material.getJoint2() == joint1):</w:t>
      </w:r>
    </w:p>
    <w:p w14:paraId="6F6A918E"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added = True </w:t>
      </w:r>
    </w:p>
    <w:p w14:paraId="665EE19B"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check if material is already added</w:t>
      </w:r>
    </w:p>
    <w:p w14:paraId="6101DC3C"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if added == False:</w:t>
      </w:r>
    </w:p>
    <w:p w14:paraId="1F6ADD5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if connectedJoint['material'] == 'Steel':</w:t>
      </w:r>
    </w:p>
    <w:p w14:paraId="61BA098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 = Classes.Steel()</w:t>
      </w:r>
    </w:p>
    <w:p w14:paraId="390C5F5A"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elif connectedJoint['material'] == 'Wood':</w:t>
      </w:r>
    </w:p>
    <w:p w14:paraId="2AB2DB56"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 = Classes.Wood()</w:t>
      </w:r>
    </w:p>
    <w:p w14:paraId="2A952B5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elif connectedJoint['material'] == 'Road':</w:t>
      </w:r>
    </w:p>
    <w:p w14:paraId="37AC6BD1"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 = Classes.Road()</w:t>
      </w:r>
    </w:p>
    <w:p w14:paraId="6CB10824"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elif connectedJoint['material'] == 'Rope':</w:t>
      </w:r>
    </w:p>
    <w:p w14:paraId="5E923766"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 = Classes.Rope()</w:t>
      </w:r>
    </w:p>
    <w:p w14:paraId="2A643AAB"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elif connectedJoint['material'] == 'Cable':</w:t>
      </w:r>
    </w:p>
    <w:p w14:paraId="622B7A33"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 = Classes.Cable()</w:t>
      </w:r>
    </w:p>
    <w:p w14:paraId="38FBECB1"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if not already in materialStack, new material defined</w:t>
      </w:r>
    </w:p>
    <w:p w14:paraId="33B406F0"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item.setjoint1(joint1)</w:t>
      </w:r>
    </w:p>
    <w:p w14:paraId="1C7AE75A"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item.setjoint2(joint2)</w:t>
      </w:r>
    </w:p>
    <w:p w14:paraId="320A2A15"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materialStack.append(item)</w:t>
      </w:r>
    </w:p>
    <w:p w14:paraId="4AFD3EEC" w14:textId="77777777"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add new material to materialStack, assigning joint1 and joint2 attributes</w:t>
      </w:r>
    </w:p>
    <w:p w14:paraId="7063AEA9" w14:textId="77777777" w:rsidR="00BA37B2" w:rsidRPr="00BA37B2" w:rsidRDefault="00BA37B2" w:rsidP="00BA37B2">
      <w:pPr>
        <w:contextualSpacing/>
        <w:rPr>
          <w:rFonts w:ascii="Courier New" w:hAnsi="Courier New" w:cs="Courier New"/>
        </w:rPr>
      </w:pPr>
      <w:r w:rsidRPr="00BA37B2">
        <w:rPr>
          <w:rFonts w:ascii="Courier New" w:hAnsi="Courier New" w:cs="Courier New"/>
        </w:rPr>
        <w:lastRenderedPageBreak/>
        <w:t xml:space="preserve">            else:</w:t>
      </w:r>
    </w:p>
    <w:p w14:paraId="2366F70A" w14:textId="4E0A9C20" w:rsidR="00CE3B10" w:rsidRPr="00BA37B2" w:rsidRDefault="00BA37B2" w:rsidP="00BA37B2">
      <w:pPr>
        <w:contextualSpacing/>
        <w:rPr>
          <w:rFonts w:ascii="Courier New" w:hAnsi="Courier New" w:cs="Courier New"/>
        </w:rPr>
      </w:pPr>
      <w:r w:rsidRPr="00BA37B2">
        <w:rPr>
          <w:rFonts w:ascii="Courier New" w:hAnsi="Courier New" w:cs="Courier New"/>
        </w:rPr>
        <w:t xml:space="preserve">                added = False</w:t>
      </w:r>
    </w:p>
    <w:p w14:paraId="08144EFF" w14:textId="0E27382C" w:rsidR="00BA37B2" w:rsidRPr="00BA37B2" w:rsidRDefault="00BA37B2" w:rsidP="00BA37B2">
      <w:pPr>
        <w:contextualSpacing/>
        <w:rPr>
          <w:rFonts w:ascii="Courier New" w:hAnsi="Courier New" w:cs="Courier New"/>
        </w:rPr>
      </w:pPr>
    </w:p>
    <w:p w14:paraId="4B98448F" w14:textId="77777777" w:rsidR="00BA37B2" w:rsidRPr="00BA37B2" w:rsidRDefault="00BA37B2" w:rsidP="00BA37B2">
      <w:pPr>
        <w:contextualSpacing/>
        <w:rPr>
          <w:rFonts w:ascii="Courier New" w:hAnsi="Courier New" w:cs="Courier New"/>
        </w:rPr>
      </w:pPr>
    </w:p>
    <w:p w14:paraId="2B8AF1E6"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material in materialStack:</w:t>
      </w:r>
    </w:p>
    <w:p w14:paraId="0C6ED721"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for joint in jointList:</w:t>
      </w:r>
    </w:p>
    <w:p w14:paraId="133FC6E9"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if int(material.getJoint1()) == int(joint['index']):</w:t>
      </w:r>
    </w:p>
    <w:p w14:paraId="10BE9BC9"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jointX,jointY = joint['point']</w:t>
      </w:r>
    </w:p>
    <w:p w14:paraId="7B6B17E7"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material.setCo1(jointX,jointY)</w:t>
      </w:r>
    </w:p>
    <w:p w14:paraId="5680E75C"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elif int(material.getJoint2()) == int(joint['index']):</w:t>
      </w:r>
    </w:p>
    <w:p w14:paraId="2A38AABC"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jointX,jointY = joint['point']</w:t>
      </w:r>
    </w:p>
    <w:p w14:paraId="5AFAC0DE" w14:textId="77777777" w:rsidR="00BA37B2" w:rsidRPr="00BA37B2" w:rsidRDefault="00BA37B2" w:rsidP="00BA37B2">
      <w:pPr>
        <w:contextualSpacing/>
        <w:rPr>
          <w:rFonts w:ascii="Courier New" w:hAnsi="Courier New" w:cs="Courier New"/>
        </w:rPr>
      </w:pPr>
      <w:r w:rsidRPr="00BA37B2">
        <w:rPr>
          <w:rFonts w:ascii="Courier New" w:hAnsi="Courier New" w:cs="Courier New"/>
        </w:rPr>
        <w:t xml:space="preserve">                material.setCo2(jointX,jointY)</w:t>
      </w:r>
    </w:p>
    <w:p w14:paraId="625D189D" w14:textId="3E8B977C" w:rsidR="00BA37B2" w:rsidRPr="00357698" w:rsidRDefault="00BA37B2" w:rsidP="00BA37B2">
      <w:pPr>
        <w:contextualSpacing/>
        <w:rPr>
          <w:rFonts w:ascii="Courier New" w:hAnsi="Courier New" w:cs="Courier New"/>
          <w:color w:val="00B050"/>
        </w:rPr>
      </w:pPr>
      <w:r w:rsidRPr="00357698">
        <w:rPr>
          <w:rFonts w:ascii="Courier New" w:hAnsi="Courier New" w:cs="Courier New"/>
          <w:color w:val="00B050"/>
        </w:rPr>
        <w:t># set the coordinates of each material, start and end</w:t>
      </w:r>
    </w:p>
    <w:p w14:paraId="11A2B7EB" w14:textId="28862D7B" w:rsidR="00BA37B2" w:rsidRPr="00BA37B2" w:rsidRDefault="00BA37B2" w:rsidP="00BA37B2">
      <w:pPr>
        <w:contextualSpacing/>
        <w:rPr>
          <w:rFonts w:ascii="Courier New" w:hAnsi="Courier New" w:cs="Courier New"/>
        </w:rPr>
      </w:pPr>
      <w:r w:rsidRPr="00BA37B2">
        <w:rPr>
          <w:rFonts w:ascii="Courier New" w:hAnsi="Courier New" w:cs="Courier New"/>
        </w:rPr>
        <w:t xml:space="preserve">    return [materialStack,jointList,jointNum,dif,land]</w:t>
      </w:r>
    </w:p>
    <w:p w14:paraId="4CC4B5CB" w14:textId="77777777" w:rsidR="00357698" w:rsidRDefault="00357698">
      <w:pPr>
        <w:rPr>
          <w:rFonts w:asciiTheme="majorHAnsi" w:eastAsiaTheme="majorEastAsia" w:hAnsiTheme="majorHAnsi" w:cstheme="majorBidi"/>
          <w:color w:val="1F4D78" w:themeColor="accent1" w:themeShade="7F"/>
          <w:sz w:val="24"/>
          <w:szCs w:val="24"/>
        </w:rPr>
      </w:pPr>
      <w:r>
        <w:br w:type="page"/>
      </w:r>
    </w:p>
    <w:p w14:paraId="13122C09" w14:textId="7B4A4E87" w:rsidR="004817F6" w:rsidRDefault="004817F6" w:rsidP="004817F6">
      <w:pPr>
        <w:pStyle w:val="Heading3"/>
      </w:pPr>
      <w:bookmarkStart w:id="178" w:name="_Toc8207683"/>
      <w:r>
        <w:lastRenderedPageBreak/>
        <w:t>deleteExcessJoint</w:t>
      </w:r>
      <w:bookmarkEnd w:id="178"/>
    </w:p>
    <w:p w14:paraId="3E20237F" w14:textId="77777777" w:rsidR="003C5944" w:rsidRDefault="003C5944" w:rsidP="003C5944">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84"/>
        <w:gridCol w:w="1392"/>
        <w:gridCol w:w="1680"/>
        <w:gridCol w:w="4360"/>
      </w:tblGrid>
      <w:tr w:rsidR="003C5944" w14:paraId="3DADC0BB" w14:textId="77777777" w:rsidTr="006402E8">
        <w:tc>
          <w:tcPr>
            <w:tcW w:w="1584" w:type="dxa"/>
          </w:tcPr>
          <w:p w14:paraId="71FE90E1" w14:textId="77777777" w:rsidR="003C5944" w:rsidRPr="006F5F29" w:rsidRDefault="003C5944" w:rsidP="007A2E2C">
            <w:pPr>
              <w:rPr>
                <w:b/>
              </w:rPr>
            </w:pPr>
            <w:r>
              <w:rPr>
                <w:b/>
              </w:rPr>
              <w:t>Variable</w:t>
            </w:r>
          </w:p>
        </w:tc>
        <w:tc>
          <w:tcPr>
            <w:tcW w:w="1392" w:type="dxa"/>
          </w:tcPr>
          <w:p w14:paraId="4E090E75" w14:textId="77777777" w:rsidR="003C5944" w:rsidRPr="006F5F29" w:rsidRDefault="003C5944" w:rsidP="007A2E2C">
            <w:pPr>
              <w:rPr>
                <w:b/>
              </w:rPr>
            </w:pPr>
            <w:r>
              <w:rPr>
                <w:b/>
              </w:rPr>
              <w:t>Scope</w:t>
            </w:r>
          </w:p>
        </w:tc>
        <w:tc>
          <w:tcPr>
            <w:tcW w:w="1680" w:type="dxa"/>
          </w:tcPr>
          <w:p w14:paraId="4C7C8F1F" w14:textId="77777777" w:rsidR="003C5944" w:rsidRPr="006F5F29" w:rsidRDefault="003C5944" w:rsidP="007A2E2C">
            <w:pPr>
              <w:rPr>
                <w:b/>
              </w:rPr>
            </w:pPr>
            <w:r>
              <w:rPr>
                <w:b/>
              </w:rPr>
              <w:t>Variable type</w:t>
            </w:r>
          </w:p>
        </w:tc>
        <w:tc>
          <w:tcPr>
            <w:tcW w:w="4360" w:type="dxa"/>
          </w:tcPr>
          <w:p w14:paraId="618B7253" w14:textId="77777777" w:rsidR="003C5944" w:rsidRPr="006F5F29" w:rsidRDefault="003C5944" w:rsidP="007A2E2C">
            <w:pPr>
              <w:rPr>
                <w:b/>
              </w:rPr>
            </w:pPr>
            <w:r>
              <w:rPr>
                <w:b/>
              </w:rPr>
              <w:t>Used for</w:t>
            </w:r>
          </w:p>
        </w:tc>
      </w:tr>
      <w:tr w:rsidR="003C5944" w14:paraId="6FEC4CFD" w14:textId="77777777" w:rsidTr="006402E8">
        <w:tc>
          <w:tcPr>
            <w:tcW w:w="1584" w:type="dxa"/>
          </w:tcPr>
          <w:p w14:paraId="4DC792F6" w14:textId="5B5970B0" w:rsidR="003C5944" w:rsidRDefault="003C5944" w:rsidP="007A2E2C">
            <w:r>
              <w:t>toDelete</w:t>
            </w:r>
          </w:p>
        </w:tc>
        <w:tc>
          <w:tcPr>
            <w:tcW w:w="1392" w:type="dxa"/>
          </w:tcPr>
          <w:p w14:paraId="7C5DB6B7" w14:textId="77777777" w:rsidR="003C5944" w:rsidRDefault="003C5944" w:rsidP="007A2E2C">
            <w:r>
              <w:t>Local</w:t>
            </w:r>
          </w:p>
        </w:tc>
        <w:tc>
          <w:tcPr>
            <w:tcW w:w="1680" w:type="dxa"/>
          </w:tcPr>
          <w:p w14:paraId="32377208" w14:textId="3C970E8B" w:rsidR="003C5944" w:rsidRDefault="003C5944" w:rsidP="007A2E2C">
            <w:r>
              <w:t>List</w:t>
            </w:r>
          </w:p>
        </w:tc>
        <w:tc>
          <w:tcPr>
            <w:tcW w:w="4360" w:type="dxa"/>
          </w:tcPr>
          <w:p w14:paraId="141E77F2" w14:textId="0FBA4D75" w:rsidR="003C5944" w:rsidRDefault="003C5944" w:rsidP="007A2E2C">
            <w:r>
              <w:t>Stores joints that are to be delete</w:t>
            </w:r>
          </w:p>
        </w:tc>
      </w:tr>
      <w:tr w:rsidR="003C5944" w14:paraId="1F943142" w14:textId="77777777" w:rsidTr="006402E8">
        <w:tc>
          <w:tcPr>
            <w:tcW w:w="1584" w:type="dxa"/>
          </w:tcPr>
          <w:p w14:paraId="0024F638" w14:textId="1D6F8AF1" w:rsidR="003C5944" w:rsidRDefault="003C5944" w:rsidP="007A2E2C">
            <w:r>
              <w:t>joint</w:t>
            </w:r>
          </w:p>
        </w:tc>
        <w:tc>
          <w:tcPr>
            <w:tcW w:w="1392" w:type="dxa"/>
          </w:tcPr>
          <w:p w14:paraId="25066A82" w14:textId="681D4E5D" w:rsidR="003C5944" w:rsidRDefault="003C5944" w:rsidP="007A2E2C">
            <w:r>
              <w:t>Local to for loop</w:t>
            </w:r>
          </w:p>
        </w:tc>
        <w:tc>
          <w:tcPr>
            <w:tcW w:w="1680" w:type="dxa"/>
          </w:tcPr>
          <w:p w14:paraId="0230BE7F" w14:textId="7985EE88" w:rsidR="003C5944" w:rsidRDefault="003C5944" w:rsidP="007A2E2C">
            <w:r>
              <w:t>Dictionary</w:t>
            </w:r>
          </w:p>
        </w:tc>
        <w:tc>
          <w:tcPr>
            <w:tcW w:w="4360" w:type="dxa"/>
          </w:tcPr>
          <w:p w14:paraId="2308B1A8" w14:textId="51F3DA71" w:rsidR="003C5944" w:rsidRDefault="003C5944" w:rsidP="007A2E2C">
            <w:r>
              <w:t>Stores the location and index of a joint</w:t>
            </w:r>
          </w:p>
        </w:tc>
      </w:tr>
      <w:tr w:rsidR="003C5944" w14:paraId="655C3912" w14:textId="77777777" w:rsidTr="006402E8">
        <w:tc>
          <w:tcPr>
            <w:tcW w:w="1584" w:type="dxa"/>
          </w:tcPr>
          <w:p w14:paraId="784627C7" w14:textId="63316300" w:rsidR="003C5944" w:rsidRDefault="003C5944" w:rsidP="007A2E2C">
            <w:r>
              <w:t>numOf-Connected-Materials</w:t>
            </w:r>
          </w:p>
        </w:tc>
        <w:tc>
          <w:tcPr>
            <w:tcW w:w="1392" w:type="dxa"/>
          </w:tcPr>
          <w:p w14:paraId="3670E43F" w14:textId="27680887" w:rsidR="003C5944" w:rsidRDefault="003C5944" w:rsidP="007A2E2C">
            <w:r>
              <w:t>Local</w:t>
            </w:r>
          </w:p>
        </w:tc>
        <w:tc>
          <w:tcPr>
            <w:tcW w:w="1680" w:type="dxa"/>
          </w:tcPr>
          <w:p w14:paraId="23F12579" w14:textId="582C65E0" w:rsidR="003C5944" w:rsidRDefault="003C5944" w:rsidP="007A2E2C">
            <w:r>
              <w:t>Integer</w:t>
            </w:r>
          </w:p>
        </w:tc>
        <w:tc>
          <w:tcPr>
            <w:tcW w:w="4360" w:type="dxa"/>
          </w:tcPr>
          <w:p w14:paraId="75374B9A" w14:textId="30CFD368" w:rsidR="003C5944" w:rsidRDefault="003C5944" w:rsidP="007A2E2C">
            <w:r>
              <w:t>Number of materials connected to a joint</w:t>
            </w:r>
          </w:p>
        </w:tc>
      </w:tr>
    </w:tbl>
    <w:p w14:paraId="6CB385C7" w14:textId="0FBCC8A7" w:rsidR="003C5944" w:rsidRDefault="003C5944" w:rsidP="003C5944"/>
    <w:p w14:paraId="586A6F68" w14:textId="77FA45A7" w:rsidR="003C5944" w:rsidRPr="003C5944" w:rsidRDefault="003C5944" w:rsidP="003C5944">
      <w:pPr>
        <w:pStyle w:val="Heading4"/>
      </w:pPr>
      <w:r>
        <w:t>code</w:t>
      </w:r>
    </w:p>
    <w:p w14:paraId="711B1C04" w14:textId="77777777" w:rsidR="00357698" w:rsidRPr="00357698" w:rsidRDefault="00357698" w:rsidP="00357698">
      <w:pPr>
        <w:contextualSpacing/>
        <w:rPr>
          <w:rFonts w:ascii="Courier New" w:hAnsi="Courier New" w:cs="Courier New"/>
        </w:rPr>
      </w:pPr>
      <w:r w:rsidRPr="00357698">
        <w:rPr>
          <w:rFonts w:ascii="Courier New" w:hAnsi="Courier New" w:cs="Courier New"/>
        </w:rPr>
        <w:t>def deleteExcessJoint(jointList,materialStack):</w:t>
      </w:r>
    </w:p>
    <w:p w14:paraId="380EC967"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toDelete = []</w:t>
      </w:r>
    </w:p>
    <w:p w14:paraId="2A514950"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for joint in jointList:</w:t>
      </w:r>
    </w:p>
    <w:p w14:paraId="0B765430"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numOfConnectedMaterials = 0</w:t>
      </w:r>
    </w:p>
    <w:p w14:paraId="55886BE9"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for material in materialStack:</w:t>
      </w:r>
    </w:p>
    <w:p w14:paraId="6DA0A581"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if joint['index'] == material.getJoint1() or joint['index'] == material.getJoint2():</w:t>
      </w:r>
    </w:p>
    <w:p w14:paraId="46FA3A3A"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numOfConnectedMaterials += 1</w:t>
      </w:r>
    </w:p>
    <w:p w14:paraId="0898A05C" w14:textId="77777777" w:rsidR="00357698" w:rsidRPr="00357698" w:rsidRDefault="00357698" w:rsidP="00357698">
      <w:pPr>
        <w:contextualSpacing/>
        <w:rPr>
          <w:rFonts w:ascii="Courier New" w:hAnsi="Courier New" w:cs="Courier New"/>
          <w:color w:val="00B050"/>
        </w:rPr>
      </w:pPr>
      <w:r w:rsidRPr="00357698">
        <w:rPr>
          <w:rFonts w:ascii="Courier New" w:hAnsi="Courier New" w:cs="Courier New"/>
          <w:color w:val="00B050"/>
        </w:rPr>
        <w:t># checks if joint has any materials about it</w:t>
      </w:r>
    </w:p>
    <w:p w14:paraId="624CA25E"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if numOfConnectedMaterials == 0:</w:t>
      </w:r>
    </w:p>
    <w:p w14:paraId="30FDCBC9"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toDelete.append(joint)</w:t>
      </w:r>
    </w:p>
    <w:p w14:paraId="137FBD7B" w14:textId="77777777" w:rsidR="00357698" w:rsidRPr="00357698" w:rsidRDefault="00357698" w:rsidP="00357698">
      <w:pPr>
        <w:contextualSpacing/>
        <w:rPr>
          <w:rFonts w:ascii="Courier New" w:hAnsi="Courier New" w:cs="Courier New"/>
          <w:color w:val="00B050"/>
        </w:rPr>
      </w:pPr>
      <w:r w:rsidRPr="00357698">
        <w:rPr>
          <w:rFonts w:ascii="Courier New" w:hAnsi="Courier New" w:cs="Courier New"/>
          <w:color w:val="00B050"/>
        </w:rPr>
        <w:t># if joint not connected to any materials joint is added to delete list</w:t>
      </w:r>
    </w:p>
    <w:p w14:paraId="2694DAE5"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for joint in toDelete:</w:t>
      </w:r>
    </w:p>
    <w:p w14:paraId="379E5A69" w14:textId="77777777" w:rsidR="00357698" w:rsidRPr="00357698" w:rsidRDefault="00357698" w:rsidP="00357698">
      <w:pPr>
        <w:contextualSpacing/>
        <w:rPr>
          <w:rFonts w:ascii="Courier New" w:hAnsi="Courier New" w:cs="Courier New"/>
        </w:rPr>
      </w:pPr>
      <w:r w:rsidRPr="00357698">
        <w:rPr>
          <w:rFonts w:ascii="Courier New" w:hAnsi="Courier New" w:cs="Courier New"/>
        </w:rPr>
        <w:t xml:space="preserve">        jointList.remove(joint)</w:t>
      </w:r>
    </w:p>
    <w:p w14:paraId="73D2DBA4" w14:textId="50FF321B" w:rsidR="00357698" w:rsidRPr="00357698" w:rsidRDefault="00357698" w:rsidP="00357698">
      <w:pPr>
        <w:contextualSpacing/>
        <w:rPr>
          <w:rFonts w:ascii="Courier New" w:hAnsi="Courier New" w:cs="Courier New"/>
          <w:color w:val="00B050"/>
        </w:rPr>
      </w:pPr>
      <w:r w:rsidRPr="00357698">
        <w:rPr>
          <w:rFonts w:ascii="Courier New" w:hAnsi="Courier New" w:cs="Courier New"/>
          <w:color w:val="00B050"/>
        </w:rPr>
        <w:t># joints deleted from jointList</w:t>
      </w:r>
    </w:p>
    <w:p w14:paraId="11BA9666" w14:textId="77777777" w:rsidR="00357698" w:rsidRDefault="00357698">
      <w:pPr>
        <w:rPr>
          <w:rFonts w:asciiTheme="majorHAnsi" w:eastAsiaTheme="majorEastAsia" w:hAnsiTheme="majorHAnsi" w:cstheme="majorBidi"/>
          <w:color w:val="1F4D78" w:themeColor="accent1" w:themeShade="7F"/>
          <w:sz w:val="24"/>
          <w:szCs w:val="24"/>
        </w:rPr>
      </w:pPr>
      <w:r>
        <w:br w:type="page"/>
      </w:r>
    </w:p>
    <w:p w14:paraId="654AB437" w14:textId="2FEE0B76" w:rsidR="00EF0943" w:rsidRDefault="004817F6" w:rsidP="004817F6">
      <w:pPr>
        <w:pStyle w:val="Heading3"/>
      </w:pPr>
      <w:bookmarkStart w:id="179" w:name="_Toc8207684"/>
      <w:r>
        <w:lastRenderedPageBreak/>
        <w:t>Build Loop</w:t>
      </w:r>
      <w:bookmarkEnd w:id="179"/>
    </w:p>
    <w:p w14:paraId="14032B58" w14:textId="77777777" w:rsidR="003C5944" w:rsidRDefault="003C5944" w:rsidP="003C5944">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84"/>
        <w:gridCol w:w="1392"/>
        <w:gridCol w:w="1680"/>
        <w:gridCol w:w="4360"/>
      </w:tblGrid>
      <w:tr w:rsidR="003C5944" w14:paraId="21A46002" w14:textId="77777777" w:rsidTr="006402E8">
        <w:tc>
          <w:tcPr>
            <w:tcW w:w="1584" w:type="dxa"/>
          </w:tcPr>
          <w:p w14:paraId="58A296D3" w14:textId="77777777" w:rsidR="003C5944" w:rsidRPr="006F5F29" w:rsidRDefault="003C5944" w:rsidP="007A2E2C">
            <w:pPr>
              <w:rPr>
                <w:b/>
              </w:rPr>
            </w:pPr>
            <w:r>
              <w:rPr>
                <w:b/>
              </w:rPr>
              <w:t>Variable</w:t>
            </w:r>
          </w:p>
        </w:tc>
        <w:tc>
          <w:tcPr>
            <w:tcW w:w="1392" w:type="dxa"/>
          </w:tcPr>
          <w:p w14:paraId="7080FDE8" w14:textId="77777777" w:rsidR="003C5944" w:rsidRPr="006F5F29" w:rsidRDefault="003C5944" w:rsidP="007A2E2C">
            <w:pPr>
              <w:rPr>
                <w:b/>
              </w:rPr>
            </w:pPr>
            <w:r>
              <w:rPr>
                <w:b/>
              </w:rPr>
              <w:t>Scope</w:t>
            </w:r>
          </w:p>
        </w:tc>
        <w:tc>
          <w:tcPr>
            <w:tcW w:w="1680" w:type="dxa"/>
          </w:tcPr>
          <w:p w14:paraId="1F99A4A5" w14:textId="77777777" w:rsidR="003C5944" w:rsidRPr="006F5F29" w:rsidRDefault="003C5944" w:rsidP="007A2E2C">
            <w:pPr>
              <w:rPr>
                <w:b/>
              </w:rPr>
            </w:pPr>
            <w:r>
              <w:rPr>
                <w:b/>
              </w:rPr>
              <w:t>Variable type</w:t>
            </w:r>
          </w:p>
        </w:tc>
        <w:tc>
          <w:tcPr>
            <w:tcW w:w="4360" w:type="dxa"/>
          </w:tcPr>
          <w:p w14:paraId="644E0F0D" w14:textId="77777777" w:rsidR="003C5944" w:rsidRPr="006F5F29" w:rsidRDefault="003C5944" w:rsidP="007A2E2C">
            <w:pPr>
              <w:rPr>
                <w:b/>
              </w:rPr>
            </w:pPr>
            <w:r>
              <w:rPr>
                <w:b/>
              </w:rPr>
              <w:t>Used for</w:t>
            </w:r>
          </w:p>
        </w:tc>
      </w:tr>
      <w:tr w:rsidR="003C5944" w14:paraId="59EFB7CE" w14:textId="77777777" w:rsidTr="006402E8">
        <w:tc>
          <w:tcPr>
            <w:tcW w:w="1584" w:type="dxa"/>
          </w:tcPr>
          <w:p w14:paraId="3A03F0FD" w14:textId="6E4DF54D" w:rsidR="003C5944" w:rsidRDefault="00E31062" w:rsidP="007A2E2C">
            <w:r>
              <w:t>stickButtons</w:t>
            </w:r>
          </w:p>
        </w:tc>
        <w:tc>
          <w:tcPr>
            <w:tcW w:w="1392" w:type="dxa"/>
          </w:tcPr>
          <w:p w14:paraId="4440DF98" w14:textId="77777777" w:rsidR="003C5944" w:rsidRDefault="003C5944" w:rsidP="007A2E2C">
            <w:r>
              <w:t>Local</w:t>
            </w:r>
          </w:p>
        </w:tc>
        <w:tc>
          <w:tcPr>
            <w:tcW w:w="1680" w:type="dxa"/>
          </w:tcPr>
          <w:p w14:paraId="07CEA137" w14:textId="2A09F070" w:rsidR="003C5944" w:rsidRDefault="00E31062" w:rsidP="007A2E2C">
            <w:r>
              <w:t>Dictionary</w:t>
            </w:r>
          </w:p>
        </w:tc>
        <w:tc>
          <w:tcPr>
            <w:tcW w:w="4360" w:type="dxa"/>
          </w:tcPr>
          <w:p w14:paraId="1D0B6A0A" w14:textId="4786F636" w:rsidR="003C5944" w:rsidRDefault="00E31062" w:rsidP="007A2E2C">
            <w:r>
              <w:t>Stores the button for the build module</w:t>
            </w:r>
          </w:p>
        </w:tc>
      </w:tr>
      <w:tr w:rsidR="00E31062" w14:paraId="2AF20BE0" w14:textId="77777777" w:rsidTr="006402E8">
        <w:tc>
          <w:tcPr>
            <w:tcW w:w="1584" w:type="dxa"/>
          </w:tcPr>
          <w:p w14:paraId="6405C5D4" w14:textId="7F9DAFA5" w:rsidR="00E31062" w:rsidRDefault="00E31062" w:rsidP="007A2E2C">
            <w:r>
              <w:t>Info</w:t>
            </w:r>
          </w:p>
        </w:tc>
        <w:tc>
          <w:tcPr>
            <w:tcW w:w="1392" w:type="dxa"/>
          </w:tcPr>
          <w:p w14:paraId="4C834AD4" w14:textId="16824238" w:rsidR="00E31062" w:rsidRDefault="00E31062" w:rsidP="007A2E2C">
            <w:r>
              <w:t>Local</w:t>
            </w:r>
          </w:p>
        </w:tc>
        <w:tc>
          <w:tcPr>
            <w:tcW w:w="1680" w:type="dxa"/>
          </w:tcPr>
          <w:p w14:paraId="63DA87AC" w14:textId="3CB6A58B" w:rsidR="00E31062" w:rsidRDefault="00E31062" w:rsidP="007A2E2C">
            <w:r>
              <w:t>Dictionary</w:t>
            </w:r>
          </w:p>
        </w:tc>
        <w:tc>
          <w:tcPr>
            <w:tcW w:w="4360" w:type="dxa"/>
          </w:tcPr>
          <w:p w14:paraId="5193B776" w14:textId="00A99395" w:rsidR="00E31062" w:rsidRDefault="00E31062" w:rsidP="007A2E2C">
            <w:r>
              <w:t>Stores relevant information about the user and the bridge</w:t>
            </w:r>
          </w:p>
        </w:tc>
      </w:tr>
      <w:tr w:rsidR="00E31062" w14:paraId="743968AB" w14:textId="77777777" w:rsidTr="006402E8">
        <w:tc>
          <w:tcPr>
            <w:tcW w:w="1584" w:type="dxa"/>
          </w:tcPr>
          <w:p w14:paraId="0E9775F3" w14:textId="0780B6E7" w:rsidR="00E31062" w:rsidRDefault="00E31062" w:rsidP="007A2E2C">
            <w:r>
              <w:t>Window</w:t>
            </w:r>
          </w:p>
        </w:tc>
        <w:tc>
          <w:tcPr>
            <w:tcW w:w="1392" w:type="dxa"/>
          </w:tcPr>
          <w:p w14:paraId="63949130" w14:textId="316549ED" w:rsidR="00E31062" w:rsidRDefault="00E31062" w:rsidP="007A2E2C">
            <w:r>
              <w:t>Local</w:t>
            </w:r>
          </w:p>
        </w:tc>
        <w:tc>
          <w:tcPr>
            <w:tcW w:w="1680" w:type="dxa"/>
          </w:tcPr>
          <w:p w14:paraId="5592DB31" w14:textId="2CCA1A17" w:rsidR="00E31062" w:rsidRDefault="00E31062" w:rsidP="007A2E2C">
            <w:r>
              <w:t>Pygame object</w:t>
            </w:r>
          </w:p>
        </w:tc>
        <w:tc>
          <w:tcPr>
            <w:tcW w:w="4360" w:type="dxa"/>
          </w:tcPr>
          <w:p w14:paraId="7DEFD132" w14:textId="6E071C49" w:rsidR="00E31062" w:rsidRDefault="00E31062" w:rsidP="007A2E2C">
            <w:r>
              <w:t>Stores the reference to the window</w:t>
            </w:r>
          </w:p>
        </w:tc>
      </w:tr>
      <w:tr w:rsidR="00E31062" w14:paraId="66AF4AC3" w14:textId="77777777" w:rsidTr="006402E8">
        <w:tc>
          <w:tcPr>
            <w:tcW w:w="1584" w:type="dxa"/>
          </w:tcPr>
          <w:p w14:paraId="16E32F2F" w14:textId="191F3A44" w:rsidR="00E31062" w:rsidRDefault="00E31062" w:rsidP="007A2E2C">
            <w:r>
              <w:t>materialStack</w:t>
            </w:r>
          </w:p>
        </w:tc>
        <w:tc>
          <w:tcPr>
            <w:tcW w:w="1392" w:type="dxa"/>
          </w:tcPr>
          <w:p w14:paraId="2495D73F" w14:textId="4C7486B6" w:rsidR="00E31062" w:rsidRDefault="00E31062" w:rsidP="007A2E2C">
            <w:r>
              <w:t>Local</w:t>
            </w:r>
          </w:p>
        </w:tc>
        <w:tc>
          <w:tcPr>
            <w:tcW w:w="1680" w:type="dxa"/>
          </w:tcPr>
          <w:p w14:paraId="236F5611" w14:textId="514B5BB2" w:rsidR="00E31062" w:rsidRDefault="00E31062" w:rsidP="007A2E2C">
            <w:r>
              <w:t>List</w:t>
            </w:r>
          </w:p>
        </w:tc>
        <w:tc>
          <w:tcPr>
            <w:tcW w:w="4360" w:type="dxa"/>
          </w:tcPr>
          <w:p w14:paraId="01459D47" w14:textId="7BB74FC3" w:rsidR="00E31062" w:rsidRDefault="00E31062" w:rsidP="007A2E2C">
            <w:r>
              <w:t>Stores the materials the bridge is made of</w:t>
            </w:r>
          </w:p>
        </w:tc>
      </w:tr>
      <w:tr w:rsidR="00E31062" w14:paraId="49FBA3E1" w14:textId="77777777" w:rsidTr="006402E8">
        <w:tc>
          <w:tcPr>
            <w:tcW w:w="1584" w:type="dxa"/>
          </w:tcPr>
          <w:p w14:paraId="20F8BB57" w14:textId="0206274C" w:rsidR="00E31062" w:rsidRDefault="00E31062" w:rsidP="007A2E2C">
            <w:r>
              <w:t>jointList</w:t>
            </w:r>
          </w:p>
        </w:tc>
        <w:tc>
          <w:tcPr>
            <w:tcW w:w="1392" w:type="dxa"/>
          </w:tcPr>
          <w:p w14:paraId="0137CCC1" w14:textId="4A5B0C04" w:rsidR="00E31062" w:rsidRDefault="00E31062" w:rsidP="007A2E2C">
            <w:r>
              <w:t>Local</w:t>
            </w:r>
          </w:p>
        </w:tc>
        <w:tc>
          <w:tcPr>
            <w:tcW w:w="1680" w:type="dxa"/>
          </w:tcPr>
          <w:p w14:paraId="54B6BAEA" w14:textId="6B32C551" w:rsidR="00E31062" w:rsidRDefault="00E31062" w:rsidP="007A2E2C">
            <w:r>
              <w:t>List</w:t>
            </w:r>
          </w:p>
        </w:tc>
        <w:tc>
          <w:tcPr>
            <w:tcW w:w="4360" w:type="dxa"/>
          </w:tcPr>
          <w:p w14:paraId="012D82B2" w14:textId="67FC72EB" w:rsidR="00E31062" w:rsidRDefault="00E31062" w:rsidP="007A2E2C">
            <w:r>
              <w:t>Stores the dictionaries for each joint</w:t>
            </w:r>
          </w:p>
        </w:tc>
      </w:tr>
      <w:tr w:rsidR="00E31062" w14:paraId="310F26FD" w14:textId="77777777" w:rsidTr="006402E8">
        <w:tc>
          <w:tcPr>
            <w:tcW w:w="1584" w:type="dxa"/>
          </w:tcPr>
          <w:p w14:paraId="26E23793" w14:textId="56D63FBD" w:rsidR="00E31062" w:rsidRDefault="00E31062" w:rsidP="007A2E2C">
            <w:r>
              <w:t>jointNum</w:t>
            </w:r>
          </w:p>
        </w:tc>
        <w:tc>
          <w:tcPr>
            <w:tcW w:w="1392" w:type="dxa"/>
          </w:tcPr>
          <w:p w14:paraId="4F7ADB91" w14:textId="76717907" w:rsidR="00E31062" w:rsidRDefault="00E31062" w:rsidP="007A2E2C">
            <w:r>
              <w:t>Local</w:t>
            </w:r>
          </w:p>
        </w:tc>
        <w:tc>
          <w:tcPr>
            <w:tcW w:w="1680" w:type="dxa"/>
          </w:tcPr>
          <w:p w14:paraId="3746295C" w14:textId="78E058BE" w:rsidR="00E31062" w:rsidRDefault="00E31062" w:rsidP="007A2E2C">
            <w:r>
              <w:t>Integer</w:t>
            </w:r>
          </w:p>
        </w:tc>
        <w:tc>
          <w:tcPr>
            <w:tcW w:w="4360" w:type="dxa"/>
          </w:tcPr>
          <w:p w14:paraId="19AD868A" w14:textId="3E5EE35B" w:rsidR="00E31062" w:rsidRDefault="00E31062" w:rsidP="007A2E2C">
            <w:r>
              <w:t>Stores the number of joints</w:t>
            </w:r>
          </w:p>
        </w:tc>
      </w:tr>
      <w:tr w:rsidR="00E31062" w14:paraId="634A6FFE" w14:textId="77777777" w:rsidTr="006402E8">
        <w:tc>
          <w:tcPr>
            <w:tcW w:w="1584" w:type="dxa"/>
          </w:tcPr>
          <w:p w14:paraId="23CF2CD0" w14:textId="45B28F76" w:rsidR="00E31062" w:rsidRDefault="00E31062" w:rsidP="007A2E2C">
            <w:r>
              <w:t>clickStage</w:t>
            </w:r>
          </w:p>
        </w:tc>
        <w:tc>
          <w:tcPr>
            <w:tcW w:w="1392" w:type="dxa"/>
          </w:tcPr>
          <w:p w14:paraId="5DF6E5D4" w14:textId="26C5325E" w:rsidR="00E31062" w:rsidRDefault="00E31062" w:rsidP="007A2E2C">
            <w:r>
              <w:t>Local</w:t>
            </w:r>
          </w:p>
        </w:tc>
        <w:tc>
          <w:tcPr>
            <w:tcW w:w="1680" w:type="dxa"/>
          </w:tcPr>
          <w:p w14:paraId="63DBCDAE" w14:textId="58EED208" w:rsidR="00E31062" w:rsidRDefault="00E31062" w:rsidP="007A2E2C">
            <w:r>
              <w:t>String</w:t>
            </w:r>
          </w:p>
        </w:tc>
        <w:tc>
          <w:tcPr>
            <w:tcW w:w="4360" w:type="dxa"/>
          </w:tcPr>
          <w:p w14:paraId="026E79FC" w14:textId="78B6AB25" w:rsidR="00E31062" w:rsidRDefault="00E31062" w:rsidP="007A2E2C">
            <w:r>
              <w:t>Stores which button has been clicked/ whether the user has placed the first joint of a piece</w:t>
            </w:r>
          </w:p>
        </w:tc>
      </w:tr>
      <w:tr w:rsidR="00E31062" w14:paraId="09B62951" w14:textId="77777777" w:rsidTr="006402E8">
        <w:tc>
          <w:tcPr>
            <w:tcW w:w="1584" w:type="dxa"/>
          </w:tcPr>
          <w:p w14:paraId="735DBF8B" w14:textId="175DAC75" w:rsidR="00E31062" w:rsidRDefault="00D93C20" w:rsidP="007A2E2C">
            <w:r>
              <w:t>C</w:t>
            </w:r>
            <w:r w:rsidR="00E31062">
              <w:t>lick</w:t>
            </w:r>
          </w:p>
        </w:tc>
        <w:tc>
          <w:tcPr>
            <w:tcW w:w="1392" w:type="dxa"/>
          </w:tcPr>
          <w:p w14:paraId="6E8A33CD" w14:textId="30B2AAB2" w:rsidR="00E31062" w:rsidRDefault="00E31062" w:rsidP="007A2E2C">
            <w:r>
              <w:t>Local</w:t>
            </w:r>
          </w:p>
        </w:tc>
        <w:tc>
          <w:tcPr>
            <w:tcW w:w="1680" w:type="dxa"/>
          </w:tcPr>
          <w:p w14:paraId="46F22680" w14:textId="653C4D66" w:rsidR="00E31062" w:rsidRDefault="00E31062" w:rsidP="007A2E2C">
            <w:r>
              <w:t>Boolean</w:t>
            </w:r>
          </w:p>
        </w:tc>
        <w:tc>
          <w:tcPr>
            <w:tcW w:w="4360" w:type="dxa"/>
          </w:tcPr>
          <w:p w14:paraId="52BBCD0C" w14:textId="3648665F" w:rsidR="00E31062" w:rsidRDefault="00E31062" w:rsidP="007A2E2C">
            <w:r>
              <w:t>True if mousedown event has been triggered</w:t>
            </w:r>
          </w:p>
        </w:tc>
      </w:tr>
      <w:tr w:rsidR="00E31062" w14:paraId="6D7D8920" w14:textId="77777777" w:rsidTr="006402E8">
        <w:tc>
          <w:tcPr>
            <w:tcW w:w="1584" w:type="dxa"/>
          </w:tcPr>
          <w:p w14:paraId="718008CD" w14:textId="7253B08B" w:rsidR="00E31062" w:rsidRDefault="00E31062" w:rsidP="007A2E2C">
            <w:r>
              <w:t>Clock</w:t>
            </w:r>
          </w:p>
        </w:tc>
        <w:tc>
          <w:tcPr>
            <w:tcW w:w="1392" w:type="dxa"/>
          </w:tcPr>
          <w:p w14:paraId="57DE91FD" w14:textId="5FA82F69" w:rsidR="00E31062" w:rsidRDefault="00E31062" w:rsidP="007A2E2C">
            <w:r>
              <w:t>Local</w:t>
            </w:r>
          </w:p>
        </w:tc>
        <w:tc>
          <w:tcPr>
            <w:tcW w:w="1680" w:type="dxa"/>
          </w:tcPr>
          <w:p w14:paraId="109377F2" w14:textId="4C1120DF" w:rsidR="00E31062" w:rsidRDefault="00E31062" w:rsidP="007A2E2C">
            <w:r>
              <w:t>Pygame clock object</w:t>
            </w:r>
          </w:p>
        </w:tc>
        <w:tc>
          <w:tcPr>
            <w:tcW w:w="4360" w:type="dxa"/>
          </w:tcPr>
          <w:p w14:paraId="046D3B03" w14:textId="32DFD6DE" w:rsidR="00E31062" w:rsidRDefault="00E31062" w:rsidP="007A2E2C">
            <w:r>
              <w:t>Used to calculate framerate</w:t>
            </w:r>
          </w:p>
        </w:tc>
      </w:tr>
      <w:tr w:rsidR="00E31062" w14:paraId="7211BB77" w14:textId="77777777" w:rsidTr="006402E8">
        <w:tc>
          <w:tcPr>
            <w:tcW w:w="1584" w:type="dxa"/>
          </w:tcPr>
          <w:p w14:paraId="2C10005E" w14:textId="616369A0" w:rsidR="00E31062" w:rsidRDefault="00E31062" w:rsidP="007A2E2C">
            <w:r>
              <w:t>event</w:t>
            </w:r>
          </w:p>
        </w:tc>
        <w:tc>
          <w:tcPr>
            <w:tcW w:w="1392" w:type="dxa"/>
          </w:tcPr>
          <w:p w14:paraId="7CEAE139" w14:textId="0490B433" w:rsidR="00E31062" w:rsidRDefault="00E31062" w:rsidP="007A2E2C">
            <w:r>
              <w:t>Local to for loop</w:t>
            </w:r>
          </w:p>
        </w:tc>
        <w:tc>
          <w:tcPr>
            <w:tcW w:w="1680" w:type="dxa"/>
          </w:tcPr>
          <w:p w14:paraId="59CF480F" w14:textId="261605BE" w:rsidR="00E31062" w:rsidRDefault="00E31062" w:rsidP="007A2E2C">
            <w:r>
              <w:t>Pygame event object</w:t>
            </w:r>
          </w:p>
        </w:tc>
        <w:tc>
          <w:tcPr>
            <w:tcW w:w="4360" w:type="dxa"/>
          </w:tcPr>
          <w:p w14:paraId="000C4723" w14:textId="3933513F" w:rsidR="00E31062" w:rsidRDefault="00E31062" w:rsidP="007A2E2C">
            <w:r>
              <w:t>Stores what event has occurred</w:t>
            </w:r>
          </w:p>
        </w:tc>
      </w:tr>
      <w:tr w:rsidR="00E31062" w14:paraId="374719B8" w14:textId="77777777" w:rsidTr="006402E8">
        <w:tc>
          <w:tcPr>
            <w:tcW w:w="1584" w:type="dxa"/>
          </w:tcPr>
          <w:p w14:paraId="39E98F19" w14:textId="38A3740E" w:rsidR="00E31062" w:rsidRDefault="00E31062" w:rsidP="007A2E2C">
            <w:r>
              <w:t>Material</w:t>
            </w:r>
          </w:p>
        </w:tc>
        <w:tc>
          <w:tcPr>
            <w:tcW w:w="1392" w:type="dxa"/>
          </w:tcPr>
          <w:p w14:paraId="50238CD2" w14:textId="762E6AB4" w:rsidR="00E31062" w:rsidRDefault="00E31062" w:rsidP="007A2E2C">
            <w:r>
              <w:t>Local</w:t>
            </w:r>
          </w:p>
        </w:tc>
        <w:tc>
          <w:tcPr>
            <w:tcW w:w="1680" w:type="dxa"/>
          </w:tcPr>
          <w:p w14:paraId="7EDE2CDA" w14:textId="4D6D7DEE" w:rsidR="00E31062" w:rsidRDefault="00E31062" w:rsidP="007A2E2C">
            <w:r>
              <w:t>String</w:t>
            </w:r>
          </w:p>
        </w:tc>
        <w:tc>
          <w:tcPr>
            <w:tcW w:w="4360" w:type="dxa"/>
          </w:tcPr>
          <w:p w14:paraId="2C6B9BDC" w14:textId="2B7CCEA1" w:rsidR="00E31062" w:rsidRDefault="00E31062" w:rsidP="007A2E2C">
            <w:r>
              <w:t>Stores what button has been clicked</w:t>
            </w:r>
          </w:p>
        </w:tc>
      </w:tr>
      <w:tr w:rsidR="00E31062" w14:paraId="31AD5287" w14:textId="77777777" w:rsidTr="006402E8">
        <w:tc>
          <w:tcPr>
            <w:tcW w:w="1584" w:type="dxa"/>
          </w:tcPr>
          <w:p w14:paraId="05C30A6C" w14:textId="0435D817" w:rsidR="00E31062" w:rsidRDefault="00E31062" w:rsidP="007A2E2C">
            <w:r>
              <w:t>material</w:t>
            </w:r>
          </w:p>
        </w:tc>
        <w:tc>
          <w:tcPr>
            <w:tcW w:w="1392" w:type="dxa"/>
          </w:tcPr>
          <w:p w14:paraId="26737E91" w14:textId="23AC6B4C" w:rsidR="00E31062" w:rsidRDefault="00E31062" w:rsidP="007A2E2C">
            <w:r>
              <w:t>Local to for loop</w:t>
            </w:r>
          </w:p>
        </w:tc>
        <w:tc>
          <w:tcPr>
            <w:tcW w:w="1680" w:type="dxa"/>
          </w:tcPr>
          <w:p w14:paraId="37CB5665" w14:textId="15F0638C" w:rsidR="00E31062" w:rsidRDefault="00E31062" w:rsidP="007A2E2C">
            <w:r>
              <w:t>OOP object</w:t>
            </w:r>
          </w:p>
        </w:tc>
        <w:tc>
          <w:tcPr>
            <w:tcW w:w="4360" w:type="dxa"/>
          </w:tcPr>
          <w:p w14:paraId="0EBE32BE" w14:textId="09E22C38" w:rsidR="00E31062" w:rsidRDefault="00E31062" w:rsidP="007A2E2C">
            <w:r>
              <w:t>Material object</w:t>
            </w:r>
          </w:p>
        </w:tc>
      </w:tr>
      <w:tr w:rsidR="00E31062" w14:paraId="5CF19BAB" w14:textId="77777777" w:rsidTr="006402E8">
        <w:tc>
          <w:tcPr>
            <w:tcW w:w="1584" w:type="dxa"/>
          </w:tcPr>
          <w:p w14:paraId="60D1AD9F" w14:textId="55A38EA7" w:rsidR="00E31062" w:rsidRDefault="00E31062" w:rsidP="007A2E2C">
            <w:r>
              <w:t>Joint</w:t>
            </w:r>
          </w:p>
        </w:tc>
        <w:tc>
          <w:tcPr>
            <w:tcW w:w="1392" w:type="dxa"/>
          </w:tcPr>
          <w:p w14:paraId="66FE9DE7" w14:textId="0DD05F42" w:rsidR="00E31062" w:rsidRDefault="00E31062" w:rsidP="007A2E2C">
            <w:r>
              <w:t>Local to for loop</w:t>
            </w:r>
          </w:p>
        </w:tc>
        <w:tc>
          <w:tcPr>
            <w:tcW w:w="1680" w:type="dxa"/>
          </w:tcPr>
          <w:p w14:paraId="50FC8B65" w14:textId="15A723A3" w:rsidR="00E31062" w:rsidRDefault="00E31062" w:rsidP="007A2E2C">
            <w:r>
              <w:t>Dictionary</w:t>
            </w:r>
          </w:p>
        </w:tc>
        <w:tc>
          <w:tcPr>
            <w:tcW w:w="4360" w:type="dxa"/>
          </w:tcPr>
          <w:p w14:paraId="037C91CA" w14:textId="009E5E9F" w:rsidR="00E31062" w:rsidRDefault="00F760E3" w:rsidP="007A2E2C">
            <w:r>
              <w:t>Stores index and location of joint</w:t>
            </w:r>
          </w:p>
        </w:tc>
      </w:tr>
      <w:tr w:rsidR="00F760E3" w14:paraId="6874D7AD" w14:textId="77777777" w:rsidTr="006402E8">
        <w:tc>
          <w:tcPr>
            <w:tcW w:w="1584" w:type="dxa"/>
          </w:tcPr>
          <w:p w14:paraId="7E9B8D0A" w14:textId="2E6D0C8D" w:rsidR="00F760E3" w:rsidRDefault="00F760E3" w:rsidP="007A2E2C">
            <w:r>
              <w:t>Button</w:t>
            </w:r>
          </w:p>
        </w:tc>
        <w:tc>
          <w:tcPr>
            <w:tcW w:w="1392" w:type="dxa"/>
          </w:tcPr>
          <w:p w14:paraId="307EA368" w14:textId="2B3C9F2F" w:rsidR="00F760E3" w:rsidRDefault="00F760E3" w:rsidP="007A2E2C">
            <w:r>
              <w:t>Local to for loop</w:t>
            </w:r>
          </w:p>
        </w:tc>
        <w:tc>
          <w:tcPr>
            <w:tcW w:w="1680" w:type="dxa"/>
          </w:tcPr>
          <w:p w14:paraId="054FA07B" w14:textId="253F2F33" w:rsidR="00F760E3" w:rsidRDefault="00F760E3" w:rsidP="007A2E2C">
            <w:r>
              <w:t>String</w:t>
            </w:r>
          </w:p>
        </w:tc>
        <w:tc>
          <w:tcPr>
            <w:tcW w:w="4360" w:type="dxa"/>
          </w:tcPr>
          <w:p w14:paraId="5ACC3E09" w14:textId="1473AECA" w:rsidR="00F760E3" w:rsidRDefault="00F760E3" w:rsidP="007A2E2C">
            <w:r>
              <w:t>Stores each key in stickButtons</w:t>
            </w:r>
          </w:p>
        </w:tc>
      </w:tr>
      <w:tr w:rsidR="00F760E3" w14:paraId="15584784" w14:textId="77777777" w:rsidTr="006402E8">
        <w:tc>
          <w:tcPr>
            <w:tcW w:w="1584" w:type="dxa"/>
          </w:tcPr>
          <w:p w14:paraId="2C1414CD" w14:textId="5DF32FD9" w:rsidR="00F760E3" w:rsidRDefault="00D93C20" w:rsidP="007A2E2C">
            <w:r>
              <w:t>I</w:t>
            </w:r>
            <w:r w:rsidR="00F760E3">
              <w:t>tem</w:t>
            </w:r>
          </w:p>
        </w:tc>
        <w:tc>
          <w:tcPr>
            <w:tcW w:w="1392" w:type="dxa"/>
          </w:tcPr>
          <w:p w14:paraId="196ED4F7" w14:textId="0B155756" w:rsidR="00F760E3" w:rsidRDefault="00F760E3" w:rsidP="007A2E2C">
            <w:r>
              <w:t>Local</w:t>
            </w:r>
          </w:p>
        </w:tc>
        <w:tc>
          <w:tcPr>
            <w:tcW w:w="1680" w:type="dxa"/>
          </w:tcPr>
          <w:p w14:paraId="4BECCF10" w14:textId="6245D720" w:rsidR="00F760E3" w:rsidRDefault="00F760E3" w:rsidP="007A2E2C">
            <w:r>
              <w:t>OOP object</w:t>
            </w:r>
          </w:p>
        </w:tc>
        <w:tc>
          <w:tcPr>
            <w:tcW w:w="4360" w:type="dxa"/>
          </w:tcPr>
          <w:p w14:paraId="56D06FA7" w14:textId="3DFC5510" w:rsidR="00F760E3" w:rsidRDefault="00F760E3" w:rsidP="007A2E2C">
            <w:r>
              <w:t>Material object</w:t>
            </w:r>
          </w:p>
        </w:tc>
      </w:tr>
      <w:tr w:rsidR="00F760E3" w14:paraId="6F84761C" w14:textId="77777777" w:rsidTr="006402E8">
        <w:tc>
          <w:tcPr>
            <w:tcW w:w="1584" w:type="dxa"/>
          </w:tcPr>
          <w:p w14:paraId="0E608C21" w14:textId="5EFE27DB" w:rsidR="00F760E3" w:rsidRDefault="00F760E3" w:rsidP="007A2E2C">
            <w:r>
              <w:t>dotX</w:t>
            </w:r>
          </w:p>
        </w:tc>
        <w:tc>
          <w:tcPr>
            <w:tcW w:w="1392" w:type="dxa"/>
          </w:tcPr>
          <w:p w14:paraId="28EC916D" w14:textId="3F8AD803" w:rsidR="00F760E3" w:rsidRDefault="00F760E3" w:rsidP="007A2E2C">
            <w:r>
              <w:t>Local</w:t>
            </w:r>
          </w:p>
        </w:tc>
        <w:tc>
          <w:tcPr>
            <w:tcW w:w="1680" w:type="dxa"/>
          </w:tcPr>
          <w:p w14:paraId="1693C85C" w14:textId="56EB126A" w:rsidR="00F760E3" w:rsidRDefault="00F760E3" w:rsidP="007A2E2C">
            <w:r>
              <w:t>Integer</w:t>
            </w:r>
          </w:p>
        </w:tc>
        <w:tc>
          <w:tcPr>
            <w:tcW w:w="4360" w:type="dxa"/>
          </w:tcPr>
          <w:p w14:paraId="3E7A2905" w14:textId="101B36D2" w:rsidR="00F760E3" w:rsidRDefault="00F760E3" w:rsidP="007A2E2C">
            <w:r>
              <w:t>Stores the x coordinate of the indicator dot</w:t>
            </w:r>
          </w:p>
        </w:tc>
      </w:tr>
      <w:tr w:rsidR="00F760E3" w14:paraId="6ABB29E3" w14:textId="77777777" w:rsidTr="006402E8">
        <w:tc>
          <w:tcPr>
            <w:tcW w:w="1584" w:type="dxa"/>
          </w:tcPr>
          <w:p w14:paraId="78344DD9" w14:textId="1A4F45EA" w:rsidR="00F760E3" w:rsidRDefault="00F760E3" w:rsidP="00F760E3">
            <w:r>
              <w:t>dotY</w:t>
            </w:r>
          </w:p>
        </w:tc>
        <w:tc>
          <w:tcPr>
            <w:tcW w:w="1392" w:type="dxa"/>
          </w:tcPr>
          <w:p w14:paraId="099B76C5" w14:textId="496C5DB8" w:rsidR="00F760E3" w:rsidRDefault="00F760E3" w:rsidP="00F760E3">
            <w:r>
              <w:t>Local</w:t>
            </w:r>
          </w:p>
        </w:tc>
        <w:tc>
          <w:tcPr>
            <w:tcW w:w="1680" w:type="dxa"/>
          </w:tcPr>
          <w:p w14:paraId="2C281DA3" w14:textId="5D543EF9" w:rsidR="00F760E3" w:rsidRDefault="00F760E3" w:rsidP="00F760E3">
            <w:r>
              <w:t>Integer</w:t>
            </w:r>
          </w:p>
        </w:tc>
        <w:tc>
          <w:tcPr>
            <w:tcW w:w="4360" w:type="dxa"/>
          </w:tcPr>
          <w:p w14:paraId="1A05C74A" w14:textId="7EF6D928" w:rsidR="00F760E3" w:rsidRDefault="00F760E3" w:rsidP="00F760E3">
            <w:r>
              <w:t>Stores the y coordinate of the indicator dot</w:t>
            </w:r>
          </w:p>
        </w:tc>
      </w:tr>
      <w:tr w:rsidR="00F760E3" w14:paraId="6B2A20B4" w14:textId="77777777" w:rsidTr="006402E8">
        <w:tc>
          <w:tcPr>
            <w:tcW w:w="1584" w:type="dxa"/>
          </w:tcPr>
          <w:p w14:paraId="586ECE9E" w14:textId="6AB20F94" w:rsidR="00F760E3" w:rsidRDefault="00F760E3" w:rsidP="00F760E3">
            <w:r>
              <w:t>jointPoints</w:t>
            </w:r>
          </w:p>
        </w:tc>
        <w:tc>
          <w:tcPr>
            <w:tcW w:w="1392" w:type="dxa"/>
          </w:tcPr>
          <w:p w14:paraId="2DF95572" w14:textId="4251FEFA" w:rsidR="00F760E3" w:rsidRDefault="00F760E3" w:rsidP="00F760E3">
            <w:r>
              <w:t>Local</w:t>
            </w:r>
          </w:p>
        </w:tc>
        <w:tc>
          <w:tcPr>
            <w:tcW w:w="1680" w:type="dxa"/>
          </w:tcPr>
          <w:p w14:paraId="514FCC48" w14:textId="113B5E33" w:rsidR="00F760E3" w:rsidRDefault="00F760E3" w:rsidP="00F760E3">
            <w:r>
              <w:t>List</w:t>
            </w:r>
          </w:p>
        </w:tc>
        <w:tc>
          <w:tcPr>
            <w:tcW w:w="4360" w:type="dxa"/>
          </w:tcPr>
          <w:p w14:paraId="7D5CC623" w14:textId="5FE9F7DF" w:rsidR="00F760E3" w:rsidRDefault="00F760E3" w:rsidP="00F760E3">
            <w:r>
              <w:t>stores the locations of all existing joint</w:t>
            </w:r>
          </w:p>
        </w:tc>
      </w:tr>
      <w:tr w:rsidR="00F760E3" w14:paraId="70D5024D" w14:textId="77777777" w:rsidTr="006402E8">
        <w:tc>
          <w:tcPr>
            <w:tcW w:w="1584" w:type="dxa"/>
          </w:tcPr>
          <w:p w14:paraId="50195B94" w14:textId="278FC57F" w:rsidR="00F760E3" w:rsidRDefault="00D93C20" w:rsidP="00F760E3">
            <w:r>
              <w:t>C</w:t>
            </w:r>
            <w:r w:rsidR="00F760E3">
              <w:t>ap</w:t>
            </w:r>
          </w:p>
        </w:tc>
        <w:tc>
          <w:tcPr>
            <w:tcW w:w="1392" w:type="dxa"/>
          </w:tcPr>
          <w:p w14:paraId="77DB1853" w14:textId="46C1DD37" w:rsidR="00F760E3" w:rsidRDefault="00F760E3" w:rsidP="00F760E3">
            <w:r>
              <w:t>Local</w:t>
            </w:r>
          </w:p>
        </w:tc>
        <w:tc>
          <w:tcPr>
            <w:tcW w:w="1680" w:type="dxa"/>
          </w:tcPr>
          <w:p w14:paraId="2B413279" w14:textId="364AE8A2" w:rsidR="00F760E3" w:rsidRDefault="00F760E3" w:rsidP="00F760E3">
            <w:r>
              <w:t>Boolean</w:t>
            </w:r>
          </w:p>
        </w:tc>
        <w:tc>
          <w:tcPr>
            <w:tcW w:w="4360" w:type="dxa"/>
          </w:tcPr>
          <w:p w14:paraId="7F3A0B6B" w14:textId="58A49A0E" w:rsidR="00F760E3" w:rsidRDefault="00F760E3" w:rsidP="00F760E3">
            <w:r>
              <w:t>True if current joint is joint that has been clicked</w:t>
            </w:r>
          </w:p>
        </w:tc>
      </w:tr>
      <w:tr w:rsidR="00F760E3" w14:paraId="2985A1F2" w14:textId="77777777" w:rsidTr="006402E8">
        <w:tc>
          <w:tcPr>
            <w:tcW w:w="1584" w:type="dxa"/>
          </w:tcPr>
          <w:p w14:paraId="3CCEAC97" w14:textId="3EA730B1" w:rsidR="00F760E3" w:rsidRDefault="00F760E3" w:rsidP="00F760E3">
            <w:r>
              <w:t>toDelete</w:t>
            </w:r>
          </w:p>
        </w:tc>
        <w:tc>
          <w:tcPr>
            <w:tcW w:w="1392" w:type="dxa"/>
          </w:tcPr>
          <w:p w14:paraId="5FBFF87E" w14:textId="7DF18144" w:rsidR="00F760E3" w:rsidRDefault="00F760E3" w:rsidP="00F760E3">
            <w:r>
              <w:t>Local</w:t>
            </w:r>
          </w:p>
        </w:tc>
        <w:tc>
          <w:tcPr>
            <w:tcW w:w="1680" w:type="dxa"/>
          </w:tcPr>
          <w:p w14:paraId="62ACD93B" w14:textId="10A76D40" w:rsidR="00F760E3" w:rsidRDefault="00F760E3" w:rsidP="00F760E3">
            <w:r>
              <w:t>List</w:t>
            </w:r>
          </w:p>
        </w:tc>
        <w:tc>
          <w:tcPr>
            <w:tcW w:w="4360" w:type="dxa"/>
          </w:tcPr>
          <w:p w14:paraId="1C169603" w14:textId="714F8E35" w:rsidR="00F760E3" w:rsidRDefault="00F760E3" w:rsidP="00F760E3">
            <w:r>
              <w:t>Stores material objects related to a joint</w:t>
            </w:r>
          </w:p>
        </w:tc>
      </w:tr>
    </w:tbl>
    <w:p w14:paraId="5A3A6DB4" w14:textId="59E76947" w:rsidR="003C5944" w:rsidRDefault="003C5944" w:rsidP="003C5944"/>
    <w:p w14:paraId="1DBEB9DD" w14:textId="1237545A" w:rsidR="00E31062" w:rsidRPr="003C5944" w:rsidRDefault="00E31062" w:rsidP="00E31062">
      <w:pPr>
        <w:pStyle w:val="Heading4"/>
      </w:pPr>
      <w:r>
        <w:lastRenderedPageBreak/>
        <w:t>code</w:t>
      </w:r>
    </w:p>
    <w:p w14:paraId="71F001A9" w14:textId="77777777" w:rsidR="00EF0943" w:rsidRPr="00EF0943" w:rsidRDefault="00EF0943" w:rsidP="00EF0943">
      <w:pPr>
        <w:contextualSpacing/>
        <w:rPr>
          <w:rFonts w:ascii="Courier New" w:hAnsi="Courier New" w:cs="Courier New"/>
        </w:rPr>
      </w:pPr>
      <w:r w:rsidRPr="00EF0943">
        <w:rPr>
          <w:rFonts w:ascii="Courier New" w:hAnsi="Courier New" w:cs="Courier New"/>
        </w:rPr>
        <w:t>def Main(info,window):</w:t>
      </w:r>
    </w:p>
    <w:p w14:paraId="1F7C94A7" w14:textId="77777777" w:rsidR="00EF0943" w:rsidRPr="00EF0943" w:rsidRDefault="00EF0943" w:rsidP="00EF0943">
      <w:pPr>
        <w:contextualSpacing/>
        <w:rPr>
          <w:rFonts w:ascii="Courier New" w:hAnsi="Courier New" w:cs="Courier New"/>
        </w:rPr>
      </w:pPr>
    </w:p>
    <w:p w14:paraId="095F7FA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 = {</w:t>
      </w:r>
    </w:p>
    <w:p w14:paraId="2FB0A08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'steel':Classes.stickButton('   Steel   ',100,550),</w:t>
      </w:r>
    </w:p>
    <w:p w14:paraId="260B2EB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'wood':Classes.stickButton('   Wood  ',300,550),</w:t>
      </w:r>
    </w:p>
    <w:p w14:paraId="160CDE6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'road':Classes.stickButton('Concrete',500,550),</w:t>
      </w:r>
    </w:p>
    <w:p w14:paraId="06BC014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'rope':Classes.stickButton('   Rope   ',700,550),</w:t>
      </w:r>
    </w:p>
    <w:p w14:paraId="758A236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'cable':Classes.stickButton('   Cable  ',900,550),</w:t>
      </w:r>
    </w:p>
    <w:p w14:paraId="4F7C6CF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'delete':Classes.stickButton('   Delete   ',900,50,(223,12,12)), </w:t>
      </w:r>
      <w:r w:rsidRPr="00EF0943">
        <w:rPr>
          <w:rFonts w:ascii="Courier New" w:hAnsi="Courier New" w:cs="Courier New"/>
          <w:color w:val="00B050"/>
        </w:rPr>
        <w:t>#red</w:t>
      </w:r>
    </w:p>
    <w:p w14:paraId="736C73F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'quit':Classes.stickButton('   Quit   ',100,50,(223,12,12)),</w:t>
      </w:r>
    </w:p>
    <w:p w14:paraId="22AA258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'save':Classes.stickButton('  Save    ',300,50,(34,204,0)), </w:t>
      </w:r>
      <w:r w:rsidRPr="00EF0943">
        <w:rPr>
          <w:rFonts w:ascii="Courier New" w:hAnsi="Courier New" w:cs="Courier New"/>
          <w:color w:val="00B050"/>
        </w:rPr>
        <w:t>#green</w:t>
      </w:r>
    </w:p>
    <w:p w14:paraId="746E482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'undo':Classes.stickButton('   Undo   ',700,50,(223,12,12)),</w:t>
      </w:r>
    </w:p>
    <w:p w14:paraId="45D26B5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'test':Classes.stickButton('   Test   ',500,50)</w:t>
      </w:r>
    </w:p>
    <w:p w14:paraId="346CAF9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w:t>
      </w:r>
    </w:p>
    <w:p w14:paraId="489801AD"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creates a dictionary of buttons</w:t>
      </w:r>
    </w:p>
    <w:p w14:paraId="0A8525F0" w14:textId="77777777" w:rsidR="00EF0943" w:rsidRPr="00EF0943" w:rsidRDefault="00EF0943" w:rsidP="00EF0943">
      <w:pPr>
        <w:contextualSpacing/>
        <w:rPr>
          <w:rFonts w:ascii="Courier New" w:hAnsi="Courier New" w:cs="Courier New"/>
        </w:rPr>
      </w:pPr>
    </w:p>
    <w:p w14:paraId="310D24B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info['loadBridge'] == False:</w:t>
      </w:r>
    </w:p>
    <w:p w14:paraId="6046EAC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materialStack = []</w:t>
      </w:r>
    </w:p>
    <w:p w14:paraId="1BA9D42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jointList = []</w:t>
      </w:r>
    </w:p>
    <w:p w14:paraId="5D3B7E7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jointNum = 0</w:t>
      </w:r>
    </w:p>
    <w:p w14:paraId="4E6F162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else:</w:t>
      </w:r>
    </w:p>
    <w:p w14:paraId="16B1091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materialStack,jointList,jointNum,dif,land = loadBridge(info['bridgeID'])</w:t>
      </w:r>
    </w:p>
    <w:p w14:paraId="20B5AE8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info['dif'] = dif.strip("'")</w:t>
      </w:r>
    </w:p>
    <w:p w14:paraId="74F5A40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info['land'] = land</w:t>
      </w:r>
    </w:p>
    <w:p w14:paraId="0EA337E1" w14:textId="0114640D"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if new bridge is being created variables are defined otherwise bridge is retrieved from the database</w:t>
      </w:r>
    </w:p>
    <w:p w14:paraId="26A36C36" w14:textId="77777777" w:rsidR="00EF0943" w:rsidRPr="00EF0943" w:rsidRDefault="00EF0943" w:rsidP="00EF0943">
      <w:pPr>
        <w:contextualSpacing/>
        <w:rPr>
          <w:rFonts w:ascii="Courier New" w:hAnsi="Courier New" w:cs="Courier New"/>
        </w:rPr>
      </w:pPr>
    </w:p>
    <w:p w14:paraId="667B134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1AA0805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False</w:t>
      </w:r>
    </w:p>
    <w:p w14:paraId="1A6742E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clock = pygame.time.Clock()</w:t>
      </w:r>
    </w:p>
    <w:p w14:paraId="067E3020" w14:textId="77777777" w:rsidR="00EF0943" w:rsidRPr="00EF0943" w:rsidRDefault="00EF0943" w:rsidP="00EF0943">
      <w:pPr>
        <w:contextualSpacing/>
        <w:rPr>
          <w:rFonts w:ascii="Courier New" w:hAnsi="Courier New" w:cs="Courier New"/>
        </w:rPr>
      </w:pPr>
    </w:p>
    <w:p w14:paraId="3208E27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while True:</w:t>
      </w:r>
    </w:p>
    <w:p w14:paraId="19E3BFF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event in pygame.event.get():</w:t>
      </w:r>
    </w:p>
    <w:p w14:paraId="514892C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event.type == QUIT:</w:t>
      </w:r>
    </w:p>
    <w:p w14:paraId="683344D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pygame.quit()</w:t>
      </w:r>
    </w:p>
    <w:p w14:paraId="11E4CB9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sys.exit()</w:t>
      </w:r>
    </w:p>
    <w:p w14:paraId="11623CE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event.type == pygame.MOUSEBUTTONDOWN:</w:t>
      </w:r>
    </w:p>
    <w:p w14:paraId="00C6A7B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True</w:t>
      </w:r>
    </w:p>
    <w:p w14:paraId="601BA888"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checks for any events</w:t>
      </w:r>
    </w:p>
    <w:p w14:paraId="201D5FF2" w14:textId="77777777" w:rsidR="00EF0943" w:rsidRPr="00EF0943" w:rsidRDefault="00EF0943" w:rsidP="00EF0943">
      <w:pPr>
        <w:contextualSpacing/>
        <w:rPr>
          <w:rFonts w:ascii="Courier New" w:hAnsi="Courier New" w:cs="Courier New"/>
        </w:rPr>
      </w:pPr>
    </w:p>
    <w:p w14:paraId="21F6937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Graphics.BackDrop(info['dif'],info['land'],window,True)</w:t>
      </w:r>
    </w:p>
    <w:p w14:paraId="332444CA" w14:textId="0B770AC4"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creates graphics</w:t>
      </w:r>
    </w:p>
    <w:p w14:paraId="70E4B37A" w14:textId="10C64AF5" w:rsidR="00EF0943" w:rsidRPr="00EF0943" w:rsidRDefault="00EF0943" w:rsidP="00EF0943">
      <w:pPr>
        <w:contextualSpacing/>
        <w:rPr>
          <w:rFonts w:ascii="Courier New" w:hAnsi="Courier New" w:cs="Courier New"/>
        </w:rPr>
      </w:pPr>
    </w:p>
    <w:p w14:paraId="6217BCAF" w14:textId="77777777" w:rsidR="00EF0943" w:rsidRPr="00EF0943" w:rsidRDefault="00EF0943" w:rsidP="00EF0943">
      <w:pPr>
        <w:contextualSpacing/>
        <w:rPr>
          <w:rFonts w:ascii="Courier New" w:hAnsi="Courier New" w:cs="Courier New"/>
        </w:rPr>
      </w:pPr>
    </w:p>
    <w:p w14:paraId="43AE680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 = buttonOn(stickButtons)</w:t>
      </w:r>
    </w:p>
    <w:p w14:paraId="14D9C84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 == "delete":</w:t>
      </w:r>
    </w:p>
    <w:p w14:paraId="01E64A8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"Delete"</w:t>
      </w:r>
    </w:p>
    <w:p w14:paraId="7AC5EFFC" w14:textId="77777777" w:rsidR="00EF0943" w:rsidRPr="00EF0943" w:rsidRDefault="00EF0943" w:rsidP="00EF0943">
      <w:pPr>
        <w:contextualSpacing/>
        <w:rPr>
          <w:rFonts w:ascii="Courier New" w:hAnsi="Courier New" w:cs="Courier New"/>
        </w:rPr>
      </w:pPr>
      <w:r w:rsidRPr="00EF0943">
        <w:rPr>
          <w:rFonts w:ascii="Courier New" w:hAnsi="Courier New" w:cs="Courier New"/>
        </w:rPr>
        <w:lastRenderedPageBreak/>
        <w:t xml:space="preserve">        elif Material == "quit":</w:t>
      </w:r>
    </w:p>
    <w:p w14:paraId="169499A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"Quit"</w:t>
      </w:r>
    </w:p>
    <w:p w14:paraId="5DD8477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True</w:t>
      </w:r>
    </w:p>
    <w:p w14:paraId="4D3A238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"save":</w:t>
      </w:r>
    </w:p>
    <w:p w14:paraId="4A71CB9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"Save"</w:t>
      </w:r>
    </w:p>
    <w:p w14:paraId="0A9BEF4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True</w:t>
      </w:r>
    </w:p>
    <w:p w14:paraId="1B37D3C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"undo":</w:t>
      </w:r>
    </w:p>
    <w:p w14:paraId="47C3863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"Undo"</w:t>
      </w:r>
    </w:p>
    <w:p w14:paraId="330052B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True</w:t>
      </w:r>
    </w:p>
    <w:p w14:paraId="2E72A19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"test":</w:t>
      </w:r>
    </w:p>
    <w:p w14:paraId="7EAE90B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"Test"</w:t>
      </w:r>
    </w:p>
    <w:p w14:paraId="09F1F14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True</w:t>
      </w:r>
    </w:p>
    <w:p w14:paraId="21C1165E"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special cases of buttons</w:t>
      </w:r>
    </w:p>
    <w:p w14:paraId="0783E021" w14:textId="77777777" w:rsidR="00EF0943" w:rsidRPr="00EF0943" w:rsidRDefault="00EF0943" w:rsidP="00EF0943">
      <w:pPr>
        <w:contextualSpacing/>
        <w:rPr>
          <w:rFonts w:ascii="Courier New" w:hAnsi="Courier New" w:cs="Courier New"/>
        </w:rPr>
      </w:pPr>
    </w:p>
    <w:p w14:paraId="693A0C8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material in materialStack:</w:t>
      </w:r>
    </w:p>
    <w:p w14:paraId="72FEABB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material.Draw(window)</w:t>
      </w:r>
    </w:p>
    <w:p w14:paraId="2F0F940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03AEC21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Graphics.drawJoint(window,joint['point'])</w:t>
      </w:r>
    </w:p>
    <w:p w14:paraId="62579A68"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draw windows and joints</w:t>
      </w:r>
    </w:p>
    <w:p w14:paraId="55CB6345" w14:textId="77777777" w:rsidR="00EF0943" w:rsidRPr="00EF0943" w:rsidRDefault="00EF0943" w:rsidP="00EF0943">
      <w:pPr>
        <w:contextualSpacing/>
        <w:rPr>
          <w:rFonts w:ascii="Courier New" w:hAnsi="Courier New" w:cs="Courier New"/>
        </w:rPr>
      </w:pPr>
    </w:p>
    <w:p w14:paraId="76AC1F9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clickStage == "PlaceMaterial1":</w:t>
      </w:r>
    </w:p>
    <w:p w14:paraId="4444AF4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button in stickButtons:</w:t>
      </w:r>
    </w:p>
    <w:p w14:paraId="1A06403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stickButtons[button].create(window)</w:t>
      </w:r>
    </w:p>
    <w:p w14:paraId="7CDB5C7E"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draw buttons</w:t>
      </w:r>
    </w:p>
    <w:p w14:paraId="0678430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"PlaceMaterial2":</w:t>
      </w:r>
    </w:p>
    <w:p w14:paraId="4EB0947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item.updateLocation(dotX,dotY)</w:t>
      </w:r>
    </w:p>
    <w:p w14:paraId="673BD3FF"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update second point of material</w:t>
      </w:r>
    </w:p>
    <w:p w14:paraId="7D40BDC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item.checkPlacement()</w:t>
      </w:r>
    </w:p>
    <w:p w14:paraId="37BD0A2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allowConnect(materialStack,item,dotX,dotY)</w:t>
      </w:r>
    </w:p>
    <w:p w14:paraId="6A3A6CA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item.Draw(window)</w:t>
      </w:r>
    </w:p>
    <w:p w14:paraId="5E6631C1"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if material is being placed buttons are not drawn</w:t>
      </w:r>
    </w:p>
    <w:p w14:paraId="118FAE14" w14:textId="77777777" w:rsidR="00EF0943" w:rsidRPr="00EF0943" w:rsidRDefault="00EF0943" w:rsidP="00EF0943">
      <w:pPr>
        <w:contextualSpacing/>
        <w:rPr>
          <w:rFonts w:ascii="Courier New" w:hAnsi="Courier New" w:cs="Courier New"/>
        </w:rPr>
      </w:pPr>
    </w:p>
    <w:p w14:paraId="5015FD7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 != "":</w:t>
      </w:r>
    </w:p>
    <w:p w14:paraId="76AACED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 == "delete":</w:t>
      </w:r>
    </w:p>
    <w:p w14:paraId="11CF23C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dotX,dotY = Graphics.drawDot(window,info['dif'],info['land'],(233,12,12))</w:t>
      </w:r>
    </w:p>
    <w:p w14:paraId="529BFFA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else:</w:t>
      </w:r>
    </w:p>
    <w:p w14:paraId="45AA8CC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dotX,dotY = Graphics.drawDot(window,info['dif'],info['land'],(255,255,255))</w:t>
      </w:r>
    </w:p>
    <w:p w14:paraId="22364164" w14:textId="51D3ADFD"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draw dot when material is being placed</w:t>
      </w:r>
    </w:p>
    <w:p w14:paraId="78E0837D" w14:textId="77777777" w:rsidR="00EF0943" w:rsidRPr="00EF0943" w:rsidRDefault="00EF0943" w:rsidP="00EF0943">
      <w:pPr>
        <w:contextualSpacing/>
        <w:rPr>
          <w:rFonts w:ascii="Courier New" w:hAnsi="Courier New" w:cs="Courier New"/>
        </w:rPr>
      </w:pPr>
    </w:p>
    <w:p w14:paraId="58215AD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click:</w:t>
      </w:r>
    </w:p>
    <w:p w14:paraId="12A7548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clickStage == "PlaceMaterial1":</w:t>
      </w:r>
    </w:p>
    <w:p w14:paraId="3863B2F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 != "" and stckbtnclk(stickButtons) == "":</w:t>
      </w:r>
    </w:p>
    <w:p w14:paraId="63D660DC"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if click has been made to indicate the first postiion of a material</w:t>
      </w:r>
    </w:p>
    <w:p w14:paraId="324EC6A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 == "steel":</w:t>
      </w:r>
    </w:p>
    <w:p w14:paraId="1328536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 = Classes.Steel()</w:t>
      </w:r>
    </w:p>
    <w:p w14:paraId="0D157D7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"wood":</w:t>
      </w:r>
    </w:p>
    <w:p w14:paraId="0C7B74F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 = Classes.Wood()</w:t>
      </w:r>
    </w:p>
    <w:p w14:paraId="683E24FD" w14:textId="331DD9A0" w:rsidR="00EF0943" w:rsidRPr="00EF0943" w:rsidRDefault="00EF0943" w:rsidP="00EF0943">
      <w:pPr>
        <w:contextualSpacing/>
        <w:rPr>
          <w:rFonts w:ascii="Courier New" w:hAnsi="Courier New" w:cs="Courier New"/>
        </w:rPr>
      </w:pPr>
      <w:r w:rsidRPr="00EF0943">
        <w:rPr>
          <w:rFonts w:ascii="Courier New" w:hAnsi="Courier New" w:cs="Courier New"/>
        </w:rPr>
        <w:lastRenderedPageBreak/>
        <w:t xml:space="preserve">                    elif Material == "road":</w:t>
      </w:r>
    </w:p>
    <w:p w14:paraId="77BEA56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 = Classes.Road()</w:t>
      </w:r>
    </w:p>
    <w:p w14:paraId="67DD3F7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"rope":</w:t>
      </w:r>
    </w:p>
    <w:p w14:paraId="2DD844E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 = Classes.Rope()</w:t>
      </w:r>
    </w:p>
    <w:p w14:paraId="5CD7D36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Material == "cable":</w:t>
      </w:r>
    </w:p>
    <w:p w14:paraId="5ED67B9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 = Classes.Cable()</w:t>
      </w:r>
    </w:p>
    <w:p w14:paraId="6551751A"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defines item as selected material</w:t>
      </w:r>
    </w:p>
    <w:p w14:paraId="0106475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item.setCo1(dotX,dotY)</w:t>
      </w:r>
    </w:p>
    <w:p w14:paraId="68EB3608"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sets first coordinate</w:t>
      </w:r>
    </w:p>
    <w:p w14:paraId="2284CCE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"PlaceMaterial2"</w:t>
      </w:r>
    </w:p>
    <w:p w14:paraId="5BB6038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jointPoints = []</w:t>
      </w:r>
    </w:p>
    <w:p w14:paraId="70B30A3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1F9AEF1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jointPoints.append(joint['point'])</w:t>
      </w:r>
    </w:p>
    <w:p w14:paraId="15D21CFF"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all current joints</w:t>
      </w:r>
    </w:p>
    <w:p w14:paraId="38AF107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(dotX,dotY) not in jointPoints:</w:t>
      </w:r>
    </w:p>
    <w:p w14:paraId="2F1891E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jointNum += 1</w:t>
      </w:r>
    </w:p>
    <w:p w14:paraId="5CA24CD8"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jointList.append({'index':jointNum,'point':(dotX,dotY)})</w:t>
      </w:r>
    </w:p>
    <w:p w14:paraId="596AD2F5"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if joint doesnt already exist add it to jointList</w:t>
      </w:r>
    </w:p>
    <w:p w14:paraId="722BEEB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1A711FD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joint['point'] == (dotX,dotY):</w:t>
      </w:r>
    </w:p>
    <w:p w14:paraId="00E0759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item.setjoint1(joint['index'])</w:t>
      </w:r>
    </w:p>
    <w:p w14:paraId="3E0B276C"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assings the current materisl's joint1 attribute to the new joint</w:t>
      </w:r>
    </w:p>
    <w:p w14:paraId="4CF43BB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else:</w:t>
      </w:r>
    </w:p>
    <w:p w14:paraId="50A3CCD9"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turnOn(stckbtnclk(stickButtons),stickButtons)</w:t>
      </w:r>
    </w:p>
    <w:p w14:paraId="36F673D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"PlaceMaterial2":</w:t>
      </w:r>
    </w:p>
    <w:p w14:paraId="27C755E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item.getError() == False:</w:t>
      </w:r>
    </w:p>
    <w:p w14:paraId="253835D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jointPoints = []</w:t>
      </w:r>
    </w:p>
    <w:p w14:paraId="78777E8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1B3D1A8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jointPoints.append(joint['point'])</w:t>
      </w:r>
    </w:p>
    <w:p w14:paraId="12300DC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(dotX,dotY) not in jointPoints:</w:t>
      </w:r>
    </w:p>
    <w:p w14:paraId="588C74F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jointNum += 1</w:t>
      </w:r>
    </w:p>
    <w:p w14:paraId="1F70D98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jointList.append({'index':jointNum,'point':(dotX,dotY)})</w:t>
      </w:r>
    </w:p>
    <w:p w14:paraId="47555AF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3090AB6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joint['point'] == (dotX,dotY):</w:t>
      </w:r>
    </w:p>
    <w:p w14:paraId="390C3BD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item.setjoint2(joint['index'])</w:t>
      </w:r>
    </w:p>
    <w:p w14:paraId="255FEA5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materialStack.append(item)</w:t>
      </w:r>
    </w:p>
    <w:p w14:paraId="6BADD987"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goes through the same proccess for the second joint but assigns the material's joint2 as the new joint</w:t>
      </w:r>
    </w:p>
    <w:p w14:paraId="077F0CA7"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appends the new material to materialStack</w:t>
      </w:r>
    </w:p>
    <w:p w14:paraId="40C6B16E" w14:textId="1B328F31"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4EB85E3F" w14:textId="6F64268B"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"Delete":</w:t>
      </w:r>
    </w:p>
    <w:p w14:paraId="120464F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jointClicked = jointClick(jointList,dotX,dotY)</w:t>
      </w:r>
    </w:p>
    <w:p w14:paraId="4DA2158C"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which joint is clicked</w:t>
      </w:r>
    </w:p>
    <w:p w14:paraId="5E21701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jointCount = 0</w:t>
      </w:r>
    </w:p>
    <w:p w14:paraId="43D58F6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cap = False</w:t>
      </w:r>
    </w:p>
    <w:p w14:paraId="72EB179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toDelete = []</w:t>
      </w:r>
    </w:p>
    <w:p w14:paraId="3FF5E0E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jointClicked != 0:</w:t>
      </w:r>
    </w:p>
    <w:p w14:paraId="56C1523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joint in jointList:</w:t>
      </w:r>
    </w:p>
    <w:p w14:paraId="517CA59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joint['index'] == jointClicked:</w:t>
      </w:r>
    </w:p>
    <w:p w14:paraId="35EA1509" w14:textId="77777777" w:rsidR="00EF0943" w:rsidRPr="00EF0943" w:rsidRDefault="00EF0943" w:rsidP="00EF0943">
      <w:pPr>
        <w:contextualSpacing/>
        <w:rPr>
          <w:rFonts w:ascii="Courier New" w:hAnsi="Courier New" w:cs="Courier New"/>
        </w:rPr>
      </w:pPr>
      <w:r w:rsidRPr="00EF0943">
        <w:rPr>
          <w:rFonts w:ascii="Courier New" w:hAnsi="Courier New" w:cs="Courier New"/>
        </w:rPr>
        <w:lastRenderedPageBreak/>
        <w:t xml:space="preserve">                            cap = True</w:t>
      </w:r>
    </w:p>
    <w:p w14:paraId="7035B90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cap == False:</w:t>
      </w:r>
    </w:p>
    <w:p w14:paraId="5809568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jointCount+=1</w:t>
      </w:r>
    </w:p>
    <w:p w14:paraId="7949706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del jointList[jointCount]</w:t>
      </w:r>
    </w:p>
    <w:p w14:paraId="116A06D2"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deletes joint</w:t>
      </w:r>
    </w:p>
    <w:p w14:paraId="2B94733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material in materialStack:</w:t>
      </w:r>
    </w:p>
    <w:p w14:paraId="7915D9E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material.getJoint1() == jointClicked or material.getJoint2() == jointClicked:</w:t>
      </w:r>
    </w:p>
    <w:p w14:paraId="56555E9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toDelete.append(material)</w:t>
      </w:r>
    </w:p>
    <w:p w14:paraId="241AA172"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for material in toDelete:</w:t>
      </w:r>
    </w:p>
    <w:p w14:paraId="2CB05D0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materialStack.remove(material)</w:t>
      </w:r>
    </w:p>
    <w:p w14:paraId="04EE458B"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deletes related materials</w:t>
      </w:r>
    </w:p>
    <w:p w14:paraId="43EE911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deleteExcessJoint(jointList,materialStack)</w:t>
      </w:r>
    </w:p>
    <w:p w14:paraId="324187B6"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delete any joints that dont have any associated materials</w:t>
      </w:r>
    </w:p>
    <w:p w14:paraId="17000ED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7846DB2B"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stickButtons['delete'].turnOff()</w:t>
      </w:r>
    </w:p>
    <w:p w14:paraId="51530B3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"Quit":</w:t>
      </w:r>
    </w:p>
    <w:p w14:paraId="79E2FE7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info['build'] = False</w:t>
      </w:r>
    </w:p>
    <w:p w14:paraId="144A381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return ["sec",info]</w:t>
      </w:r>
    </w:p>
    <w:p w14:paraId="7E5677D5"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exists module</w:t>
      </w:r>
    </w:p>
    <w:p w14:paraId="56403065"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"Save":</w:t>
      </w:r>
    </w:p>
    <w:p w14:paraId="778D830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len(materialStack) != 0:</w:t>
      </w:r>
    </w:p>
    <w:p w14:paraId="0AE7C849"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Save.Main(window,jointList,materialStack,info)</w:t>
      </w:r>
    </w:p>
    <w:p w14:paraId="78FB430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5A4656D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stickButtons['save'].turnOff()</w:t>
      </w:r>
    </w:p>
    <w:p w14:paraId="577DD85C"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saves bridge using save module, doesnt save bridge if there are no materials</w:t>
      </w:r>
    </w:p>
    <w:p w14:paraId="11E216F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"Undo":</w:t>
      </w:r>
    </w:p>
    <w:p w14:paraId="2998D26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len(materialStack) != 0:</w:t>
      </w:r>
    </w:p>
    <w:p w14:paraId="66CBD7B6"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del materialStack[-1]</w:t>
      </w:r>
    </w:p>
    <w:p w14:paraId="351F405A"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delete latest added material</w:t>
      </w:r>
    </w:p>
    <w:p w14:paraId="0AF4915E"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6379805D"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stickButtons['undo'].turnOff()</w:t>
      </w:r>
    </w:p>
    <w:p w14:paraId="473E58FC"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deleteExcessJoint(jointList,materialStack)</w:t>
      </w:r>
    </w:p>
    <w:p w14:paraId="7DAC09E3" w14:textId="1EDA4716"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delete joints with no related materials</w:t>
      </w:r>
    </w:p>
    <w:p w14:paraId="669AADA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elif clickStage == "Test":</w:t>
      </w:r>
    </w:p>
    <w:p w14:paraId="5703F17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if len(materialStack) != 0:</w:t>
      </w:r>
    </w:p>
    <w:p w14:paraId="4D529B3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Save.Main(window,jointList,materialStack,info)</w:t>
      </w:r>
    </w:p>
    <w:p w14:paraId="7518C5DF"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 saves bridge</w:t>
      </w:r>
    </w:p>
    <w:p w14:paraId="526BEDC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info['build'] = False</w:t>
      </w:r>
    </w:p>
    <w:p w14:paraId="118CD4C4"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return ["chooseVehicle",info]</w:t>
      </w:r>
    </w:p>
    <w:p w14:paraId="62CB19E6" w14:textId="77777777" w:rsidR="00EF0943" w:rsidRPr="00EF0943" w:rsidRDefault="00EF0943" w:rsidP="00EF0943">
      <w:pPr>
        <w:contextualSpacing/>
        <w:rPr>
          <w:rFonts w:ascii="Courier New" w:hAnsi="Courier New" w:cs="Courier New"/>
          <w:color w:val="00B050"/>
        </w:rPr>
      </w:pPr>
      <w:r w:rsidRPr="00EF0943">
        <w:rPr>
          <w:rFonts w:ascii="Courier New" w:hAnsi="Courier New" w:cs="Courier New"/>
          <w:color w:val="00B050"/>
        </w:rPr>
        <w:t>#exits module</w:t>
      </w:r>
    </w:p>
    <w:p w14:paraId="24AD7D53"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clickStage = "PlaceMaterial1"</w:t>
      </w:r>
    </w:p>
    <w:p w14:paraId="2EAD9ACA"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stickButtons['test'].turnOff()</w:t>
      </w:r>
    </w:p>
    <w:p w14:paraId="551815B7"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click = False</w:t>
      </w:r>
    </w:p>
    <w:p w14:paraId="1806019F"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clock.tick()</w:t>
      </w:r>
    </w:p>
    <w:p w14:paraId="3978F911"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fps = clock.get_fps()</w:t>
      </w:r>
    </w:p>
    <w:p w14:paraId="70F7E5E0" w14:textId="77777777" w:rsidR="00EF0943" w:rsidRPr="00EF0943" w:rsidRDefault="00EF0943" w:rsidP="00EF0943">
      <w:pPr>
        <w:contextualSpacing/>
        <w:rPr>
          <w:rFonts w:ascii="Courier New" w:hAnsi="Courier New" w:cs="Courier New"/>
        </w:rPr>
      </w:pPr>
      <w:r w:rsidRPr="00EF0943">
        <w:rPr>
          <w:rFonts w:ascii="Courier New" w:hAnsi="Courier New" w:cs="Courier New"/>
        </w:rPr>
        <w:t xml:space="preserve">        #print(fps)</w:t>
      </w:r>
    </w:p>
    <w:p w14:paraId="36E5E54B" w14:textId="713AC75F" w:rsidR="00EF0943" w:rsidRPr="00EF0943" w:rsidRDefault="00EF0943" w:rsidP="00EF0943">
      <w:pPr>
        <w:contextualSpacing/>
        <w:rPr>
          <w:rFonts w:ascii="Courier New" w:hAnsi="Courier New" w:cs="Courier New"/>
        </w:rPr>
      </w:pPr>
      <w:r w:rsidRPr="00EF0943">
        <w:rPr>
          <w:rFonts w:ascii="Courier New" w:hAnsi="Courier New" w:cs="Courier New"/>
        </w:rPr>
        <w:t xml:space="preserve">        pygame.display.update()</w:t>
      </w:r>
    </w:p>
    <w:p w14:paraId="2FA546E5" w14:textId="011A2CAC" w:rsidR="004817F6" w:rsidRPr="00EF0943" w:rsidRDefault="00EF0943" w:rsidP="00EF0943">
      <w:pPr>
        <w:rPr>
          <w:rFonts w:asciiTheme="majorHAnsi" w:eastAsiaTheme="majorEastAsia" w:hAnsiTheme="majorHAnsi" w:cstheme="majorBidi"/>
          <w:color w:val="1F4D78" w:themeColor="accent1" w:themeShade="7F"/>
          <w:sz w:val="24"/>
          <w:szCs w:val="24"/>
        </w:rPr>
      </w:pPr>
      <w:r>
        <w:br w:type="page"/>
      </w:r>
    </w:p>
    <w:p w14:paraId="21BCDFD0" w14:textId="3180B6DF" w:rsidR="004817F6" w:rsidRDefault="004817F6" w:rsidP="004817F6">
      <w:pPr>
        <w:pStyle w:val="Heading2"/>
      </w:pPr>
      <w:bookmarkStart w:id="180" w:name="_Toc8207685"/>
      <w:r>
        <w:lastRenderedPageBreak/>
        <w:t>MAIN</w:t>
      </w:r>
      <w:bookmarkEnd w:id="180"/>
      <w:r>
        <w:t xml:space="preserve"> </w:t>
      </w:r>
    </w:p>
    <w:p w14:paraId="7C2D8FF1" w14:textId="7BA66F0C" w:rsidR="009E6E2D" w:rsidRDefault="004817F6" w:rsidP="004817F6">
      <w:pPr>
        <w:pStyle w:val="Heading3"/>
      </w:pPr>
      <w:bookmarkStart w:id="181" w:name="_Toc8207686"/>
      <w:r>
        <w:t>createButtonsLoad</w:t>
      </w:r>
      <w:bookmarkEnd w:id="181"/>
    </w:p>
    <w:p w14:paraId="688D2781" w14:textId="77777777" w:rsidR="007C5BA5" w:rsidRDefault="007C5BA5" w:rsidP="007C5BA5">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84"/>
        <w:gridCol w:w="1392"/>
        <w:gridCol w:w="1680"/>
        <w:gridCol w:w="4360"/>
      </w:tblGrid>
      <w:tr w:rsidR="007C5BA5" w14:paraId="6B916224" w14:textId="77777777" w:rsidTr="006402E8">
        <w:tc>
          <w:tcPr>
            <w:tcW w:w="1584" w:type="dxa"/>
          </w:tcPr>
          <w:p w14:paraId="0A317B80" w14:textId="77777777" w:rsidR="007C5BA5" w:rsidRPr="006F5F29" w:rsidRDefault="007C5BA5" w:rsidP="007A2E2C">
            <w:pPr>
              <w:rPr>
                <w:b/>
              </w:rPr>
            </w:pPr>
            <w:r>
              <w:rPr>
                <w:b/>
              </w:rPr>
              <w:t>Variable</w:t>
            </w:r>
          </w:p>
        </w:tc>
        <w:tc>
          <w:tcPr>
            <w:tcW w:w="1392" w:type="dxa"/>
          </w:tcPr>
          <w:p w14:paraId="275B85BD" w14:textId="77777777" w:rsidR="007C5BA5" w:rsidRPr="006F5F29" w:rsidRDefault="007C5BA5" w:rsidP="007A2E2C">
            <w:pPr>
              <w:rPr>
                <w:b/>
              </w:rPr>
            </w:pPr>
            <w:r>
              <w:rPr>
                <w:b/>
              </w:rPr>
              <w:t>Scope</w:t>
            </w:r>
          </w:p>
        </w:tc>
        <w:tc>
          <w:tcPr>
            <w:tcW w:w="1680" w:type="dxa"/>
          </w:tcPr>
          <w:p w14:paraId="7D266BE3" w14:textId="77777777" w:rsidR="007C5BA5" w:rsidRPr="006F5F29" w:rsidRDefault="007C5BA5" w:rsidP="007A2E2C">
            <w:pPr>
              <w:rPr>
                <w:b/>
              </w:rPr>
            </w:pPr>
            <w:r>
              <w:rPr>
                <w:b/>
              </w:rPr>
              <w:t>Variable type</w:t>
            </w:r>
          </w:p>
        </w:tc>
        <w:tc>
          <w:tcPr>
            <w:tcW w:w="4360" w:type="dxa"/>
          </w:tcPr>
          <w:p w14:paraId="4605E790" w14:textId="77777777" w:rsidR="007C5BA5" w:rsidRPr="006F5F29" w:rsidRDefault="007C5BA5" w:rsidP="007A2E2C">
            <w:pPr>
              <w:rPr>
                <w:b/>
              </w:rPr>
            </w:pPr>
            <w:r>
              <w:rPr>
                <w:b/>
              </w:rPr>
              <w:t>Used for</w:t>
            </w:r>
          </w:p>
        </w:tc>
      </w:tr>
      <w:tr w:rsidR="007C5BA5" w14:paraId="266E1F4A" w14:textId="77777777" w:rsidTr="006402E8">
        <w:tc>
          <w:tcPr>
            <w:tcW w:w="1584" w:type="dxa"/>
          </w:tcPr>
          <w:p w14:paraId="436EEF52" w14:textId="13752409" w:rsidR="007C5BA5" w:rsidRDefault="007C5BA5" w:rsidP="007A2E2C">
            <w:r>
              <w:t>Font</w:t>
            </w:r>
          </w:p>
        </w:tc>
        <w:tc>
          <w:tcPr>
            <w:tcW w:w="1392" w:type="dxa"/>
          </w:tcPr>
          <w:p w14:paraId="11DFFA87" w14:textId="77777777" w:rsidR="007C5BA5" w:rsidRDefault="007C5BA5" w:rsidP="007A2E2C">
            <w:r>
              <w:t>Local</w:t>
            </w:r>
          </w:p>
        </w:tc>
        <w:tc>
          <w:tcPr>
            <w:tcW w:w="1680" w:type="dxa"/>
          </w:tcPr>
          <w:p w14:paraId="589AC96F" w14:textId="272FC905" w:rsidR="007C5BA5" w:rsidRDefault="00EB7997" w:rsidP="007A2E2C">
            <w:r>
              <w:t>Pygame object</w:t>
            </w:r>
          </w:p>
        </w:tc>
        <w:tc>
          <w:tcPr>
            <w:tcW w:w="4360" w:type="dxa"/>
          </w:tcPr>
          <w:p w14:paraId="452E9099" w14:textId="344EFDD0" w:rsidR="007C5BA5" w:rsidRDefault="00EB7997" w:rsidP="007A2E2C">
            <w:r>
              <w:t>Stores the font of text</w:t>
            </w:r>
          </w:p>
        </w:tc>
      </w:tr>
      <w:tr w:rsidR="00EB7997" w14:paraId="029A0EA6" w14:textId="77777777" w:rsidTr="006402E8">
        <w:tc>
          <w:tcPr>
            <w:tcW w:w="1584" w:type="dxa"/>
          </w:tcPr>
          <w:p w14:paraId="12FFFFD5" w14:textId="37137981" w:rsidR="00EB7997" w:rsidRDefault="00EB7997" w:rsidP="007A2E2C">
            <w:r>
              <w:t>listOfBridgeID</w:t>
            </w:r>
          </w:p>
        </w:tc>
        <w:tc>
          <w:tcPr>
            <w:tcW w:w="1392" w:type="dxa"/>
          </w:tcPr>
          <w:p w14:paraId="02064BC0" w14:textId="53E06730" w:rsidR="00EB7997" w:rsidRDefault="00EB7997" w:rsidP="007A2E2C">
            <w:r>
              <w:t>Local</w:t>
            </w:r>
          </w:p>
        </w:tc>
        <w:tc>
          <w:tcPr>
            <w:tcW w:w="1680" w:type="dxa"/>
          </w:tcPr>
          <w:p w14:paraId="4694AF29" w14:textId="67766C25" w:rsidR="00EB7997" w:rsidRDefault="00EB7997" w:rsidP="007A2E2C">
            <w:r>
              <w:t>List</w:t>
            </w:r>
          </w:p>
        </w:tc>
        <w:tc>
          <w:tcPr>
            <w:tcW w:w="4360" w:type="dxa"/>
          </w:tcPr>
          <w:p w14:paraId="51108A64" w14:textId="13BFEA18" w:rsidR="00EB7997" w:rsidRDefault="00EB7997" w:rsidP="007A2E2C">
            <w:r>
              <w:t>Stores the ID of bridges that are on screen</w:t>
            </w:r>
          </w:p>
        </w:tc>
      </w:tr>
      <w:tr w:rsidR="00EB7997" w14:paraId="0BACAA22" w14:textId="77777777" w:rsidTr="006402E8">
        <w:tc>
          <w:tcPr>
            <w:tcW w:w="1584" w:type="dxa"/>
          </w:tcPr>
          <w:p w14:paraId="0892904D" w14:textId="00AD34DC" w:rsidR="00EB7997" w:rsidRDefault="00EB7997" w:rsidP="00EB7997">
            <w:r>
              <w:t>listOfBridge-Names</w:t>
            </w:r>
          </w:p>
        </w:tc>
        <w:tc>
          <w:tcPr>
            <w:tcW w:w="1392" w:type="dxa"/>
          </w:tcPr>
          <w:p w14:paraId="79B694A3" w14:textId="3DA392DD" w:rsidR="00EB7997" w:rsidRDefault="00EB7997" w:rsidP="00EB7997">
            <w:r>
              <w:t>Local</w:t>
            </w:r>
          </w:p>
        </w:tc>
        <w:tc>
          <w:tcPr>
            <w:tcW w:w="1680" w:type="dxa"/>
          </w:tcPr>
          <w:p w14:paraId="6C713A08" w14:textId="0D40DDB8" w:rsidR="00EB7997" w:rsidRDefault="00EB7997" w:rsidP="00EB7997">
            <w:r>
              <w:t>List</w:t>
            </w:r>
          </w:p>
        </w:tc>
        <w:tc>
          <w:tcPr>
            <w:tcW w:w="4360" w:type="dxa"/>
          </w:tcPr>
          <w:p w14:paraId="4ECC38D2" w14:textId="7E698315" w:rsidR="00EB7997" w:rsidRDefault="00EB7997" w:rsidP="00EB7997">
            <w:r>
              <w:t>Stores the names of bridges that are on screen</w:t>
            </w:r>
          </w:p>
        </w:tc>
      </w:tr>
      <w:tr w:rsidR="00EB7997" w14:paraId="1A21C687" w14:textId="77777777" w:rsidTr="006402E8">
        <w:tc>
          <w:tcPr>
            <w:tcW w:w="1584" w:type="dxa"/>
          </w:tcPr>
          <w:p w14:paraId="60274635" w14:textId="0B7E22BB" w:rsidR="00EB7997" w:rsidRDefault="00EB7997" w:rsidP="00EB7997">
            <w:r>
              <w:t>listOfBridge-Dates</w:t>
            </w:r>
          </w:p>
        </w:tc>
        <w:tc>
          <w:tcPr>
            <w:tcW w:w="1392" w:type="dxa"/>
          </w:tcPr>
          <w:p w14:paraId="5DBD55B7" w14:textId="4E988005" w:rsidR="00EB7997" w:rsidRDefault="00EB7997" w:rsidP="00EB7997">
            <w:r>
              <w:t>Local</w:t>
            </w:r>
          </w:p>
        </w:tc>
        <w:tc>
          <w:tcPr>
            <w:tcW w:w="1680" w:type="dxa"/>
          </w:tcPr>
          <w:p w14:paraId="438E2DFD" w14:textId="325FDDCA" w:rsidR="00EB7997" w:rsidRDefault="00EB7997" w:rsidP="00EB7997">
            <w:r>
              <w:t>List</w:t>
            </w:r>
          </w:p>
        </w:tc>
        <w:tc>
          <w:tcPr>
            <w:tcW w:w="4360" w:type="dxa"/>
          </w:tcPr>
          <w:p w14:paraId="40871AF4" w14:textId="6CAF48EA" w:rsidR="00EB7997" w:rsidRDefault="00EB7997" w:rsidP="00EB7997">
            <w:r>
              <w:t>Stores the dates of last edit of bridges that are on screen</w:t>
            </w:r>
          </w:p>
        </w:tc>
      </w:tr>
      <w:tr w:rsidR="00EB7997" w14:paraId="723D30B6" w14:textId="77777777" w:rsidTr="006402E8">
        <w:tc>
          <w:tcPr>
            <w:tcW w:w="1584" w:type="dxa"/>
          </w:tcPr>
          <w:p w14:paraId="386F5F40" w14:textId="15891790" w:rsidR="00EB7997" w:rsidRDefault="00EB7997" w:rsidP="00EB7997">
            <w:r>
              <w:t>buttonsOn-Screen</w:t>
            </w:r>
          </w:p>
        </w:tc>
        <w:tc>
          <w:tcPr>
            <w:tcW w:w="1392" w:type="dxa"/>
          </w:tcPr>
          <w:p w14:paraId="23A5E58E" w14:textId="75DD36CF" w:rsidR="00EB7997" w:rsidRDefault="00EB7997" w:rsidP="00EB7997">
            <w:r>
              <w:t>Local</w:t>
            </w:r>
          </w:p>
        </w:tc>
        <w:tc>
          <w:tcPr>
            <w:tcW w:w="1680" w:type="dxa"/>
          </w:tcPr>
          <w:p w14:paraId="2E64411E" w14:textId="5FAFF3D8" w:rsidR="00EB7997" w:rsidRDefault="00EB7997" w:rsidP="00EB7997">
            <w:r>
              <w:t>Integer</w:t>
            </w:r>
          </w:p>
        </w:tc>
        <w:tc>
          <w:tcPr>
            <w:tcW w:w="4360" w:type="dxa"/>
          </w:tcPr>
          <w:p w14:paraId="5722EF25" w14:textId="05865861" w:rsidR="00EB7997" w:rsidRDefault="00EB7997" w:rsidP="00EB7997">
            <w:r>
              <w:t>Number of buttons on screen</w:t>
            </w:r>
          </w:p>
        </w:tc>
      </w:tr>
      <w:tr w:rsidR="00EB7997" w14:paraId="0E79D6B3" w14:textId="77777777" w:rsidTr="006402E8">
        <w:tc>
          <w:tcPr>
            <w:tcW w:w="1584" w:type="dxa"/>
          </w:tcPr>
          <w:p w14:paraId="04EE192B" w14:textId="1169CBBA" w:rsidR="00EB7997" w:rsidRDefault="00EB7997" w:rsidP="00EB7997">
            <w:r>
              <w:t>upButton</w:t>
            </w:r>
          </w:p>
        </w:tc>
        <w:tc>
          <w:tcPr>
            <w:tcW w:w="1392" w:type="dxa"/>
          </w:tcPr>
          <w:p w14:paraId="3D483A52" w14:textId="39AFF81C" w:rsidR="00EB7997" w:rsidRDefault="00EB7997" w:rsidP="00EB7997">
            <w:r>
              <w:t>Local</w:t>
            </w:r>
          </w:p>
        </w:tc>
        <w:tc>
          <w:tcPr>
            <w:tcW w:w="1680" w:type="dxa"/>
          </w:tcPr>
          <w:p w14:paraId="16F2425E" w14:textId="19A8AA0E" w:rsidR="00EB7997" w:rsidRDefault="00EB7997" w:rsidP="00EB7997">
            <w:r>
              <w:t>Boolean</w:t>
            </w:r>
          </w:p>
        </w:tc>
        <w:tc>
          <w:tcPr>
            <w:tcW w:w="4360" w:type="dxa"/>
          </w:tcPr>
          <w:p w14:paraId="66E8DD2C" w14:textId="14364E4C" w:rsidR="00EB7997" w:rsidRDefault="00EB7997" w:rsidP="00EB7997">
            <w:r>
              <w:t>True if up button needs to be displayed on screen</w:t>
            </w:r>
          </w:p>
        </w:tc>
      </w:tr>
      <w:tr w:rsidR="00EB7997" w14:paraId="3DB2E94D" w14:textId="77777777" w:rsidTr="006402E8">
        <w:tc>
          <w:tcPr>
            <w:tcW w:w="1584" w:type="dxa"/>
          </w:tcPr>
          <w:p w14:paraId="66263A8B" w14:textId="25E36F2E" w:rsidR="00EB7997" w:rsidRDefault="00EB7997" w:rsidP="00EB7997">
            <w:r>
              <w:t>downButton</w:t>
            </w:r>
          </w:p>
        </w:tc>
        <w:tc>
          <w:tcPr>
            <w:tcW w:w="1392" w:type="dxa"/>
          </w:tcPr>
          <w:p w14:paraId="63A0D683" w14:textId="10638A8A" w:rsidR="00EB7997" w:rsidRDefault="00EB7997" w:rsidP="00EB7997">
            <w:r>
              <w:t>Local</w:t>
            </w:r>
          </w:p>
        </w:tc>
        <w:tc>
          <w:tcPr>
            <w:tcW w:w="1680" w:type="dxa"/>
          </w:tcPr>
          <w:p w14:paraId="2C524EA3" w14:textId="641A3EBE" w:rsidR="00EB7997" w:rsidRDefault="00EB7997" w:rsidP="00EB7997">
            <w:r>
              <w:t>Boolean</w:t>
            </w:r>
          </w:p>
        </w:tc>
        <w:tc>
          <w:tcPr>
            <w:tcW w:w="4360" w:type="dxa"/>
          </w:tcPr>
          <w:p w14:paraId="6C9F7E08" w14:textId="13F90028" w:rsidR="00EB7997" w:rsidRDefault="00EB7997" w:rsidP="00EB7997">
            <w:r>
              <w:t>True if down button needs to be displayed on screen</w:t>
            </w:r>
          </w:p>
        </w:tc>
      </w:tr>
      <w:tr w:rsidR="00EB7997" w14:paraId="238D40BB" w14:textId="77777777" w:rsidTr="006402E8">
        <w:tc>
          <w:tcPr>
            <w:tcW w:w="1584" w:type="dxa"/>
          </w:tcPr>
          <w:p w14:paraId="77FA8106" w14:textId="45E23821" w:rsidR="00EB7997" w:rsidRDefault="00EB7997" w:rsidP="00EB7997">
            <w:r>
              <w:t>Results</w:t>
            </w:r>
          </w:p>
        </w:tc>
        <w:tc>
          <w:tcPr>
            <w:tcW w:w="1392" w:type="dxa"/>
          </w:tcPr>
          <w:p w14:paraId="6034C148" w14:textId="603621F3" w:rsidR="00EB7997" w:rsidRDefault="00EB7997" w:rsidP="00EB7997">
            <w:r>
              <w:t>Local</w:t>
            </w:r>
          </w:p>
        </w:tc>
        <w:tc>
          <w:tcPr>
            <w:tcW w:w="1680" w:type="dxa"/>
          </w:tcPr>
          <w:p w14:paraId="62E7DBF8" w14:textId="3E7011DE" w:rsidR="00EB7997" w:rsidRDefault="00EB7997" w:rsidP="00EB7997">
            <w:r>
              <w:t>List</w:t>
            </w:r>
          </w:p>
        </w:tc>
        <w:tc>
          <w:tcPr>
            <w:tcW w:w="4360" w:type="dxa"/>
          </w:tcPr>
          <w:p w14:paraId="73EE99C0" w14:textId="38C9AF38" w:rsidR="00EB7997" w:rsidRDefault="00EB7997" w:rsidP="00EB7997">
            <w:r>
              <w:t>Stores SQL query results from retrieving the user’s bridges</w:t>
            </w:r>
          </w:p>
        </w:tc>
      </w:tr>
      <w:tr w:rsidR="00EB7997" w14:paraId="69C6BFE8" w14:textId="77777777" w:rsidTr="006402E8">
        <w:tc>
          <w:tcPr>
            <w:tcW w:w="1584" w:type="dxa"/>
          </w:tcPr>
          <w:p w14:paraId="6B4067C5" w14:textId="216D3E84" w:rsidR="00EB7997" w:rsidRDefault="00EB7997" w:rsidP="00EB7997">
            <w:r>
              <w:t>Start</w:t>
            </w:r>
          </w:p>
        </w:tc>
        <w:tc>
          <w:tcPr>
            <w:tcW w:w="1392" w:type="dxa"/>
          </w:tcPr>
          <w:p w14:paraId="20D9E229" w14:textId="342C451A" w:rsidR="00EB7997" w:rsidRDefault="00EB7997" w:rsidP="00EB7997">
            <w:r>
              <w:t>Local</w:t>
            </w:r>
          </w:p>
        </w:tc>
        <w:tc>
          <w:tcPr>
            <w:tcW w:w="1680" w:type="dxa"/>
          </w:tcPr>
          <w:p w14:paraId="61C60074" w14:textId="658E3417" w:rsidR="00EB7997" w:rsidRDefault="00EB7997" w:rsidP="00EB7997">
            <w:r>
              <w:t>Integer</w:t>
            </w:r>
          </w:p>
        </w:tc>
        <w:tc>
          <w:tcPr>
            <w:tcW w:w="4360" w:type="dxa"/>
          </w:tcPr>
          <w:p w14:paraId="040C5FE0" w14:textId="00686D60" w:rsidR="00EB7997" w:rsidRDefault="00EB7997" w:rsidP="00EB7997">
            <w:r>
              <w:t>From which element in results list to start displaying bridges</w:t>
            </w:r>
          </w:p>
        </w:tc>
      </w:tr>
      <w:tr w:rsidR="00EB7997" w14:paraId="0D840B34" w14:textId="77777777" w:rsidTr="006402E8">
        <w:tc>
          <w:tcPr>
            <w:tcW w:w="1584" w:type="dxa"/>
          </w:tcPr>
          <w:p w14:paraId="237D444F" w14:textId="384C676C" w:rsidR="00EB7997" w:rsidRDefault="00EB7997" w:rsidP="00EB7997">
            <w:r>
              <w:t xml:space="preserve">End </w:t>
            </w:r>
          </w:p>
        </w:tc>
        <w:tc>
          <w:tcPr>
            <w:tcW w:w="1392" w:type="dxa"/>
          </w:tcPr>
          <w:p w14:paraId="17B261EB" w14:textId="16FDD8D1" w:rsidR="00EB7997" w:rsidRDefault="00EB7997" w:rsidP="00EB7997">
            <w:r>
              <w:t>Local</w:t>
            </w:r>
          </w:p>
        </w:tc>
        <w:tc>
          <w:tcPr>
            <w:tcW w:w="1680" w:type="dxa"/>
          </w:tcPr>
          <w:p w14:paraId="31633855" w14:textId="047E5C3E" w:rsidR="00EB7997" w:rsidRDefault="00EB7997" w:rsidP="00EB7997">
            <w:r>
              <w:t>Integer</w:t>
            </w:r>
          </w:p>
        </w:tc>
        <w:tc>
          <w:tcPr>
            <w:tcW w:w="4360" w:type="dxa"/>
          </w:tcPr>
          <w:p w14:paraId="4674E50D" w14:textId="3E51D995" w:rsidR="00EB7997" w:rsidRDefault="00EB7997" w:rsidP="00EB7997">
            <w:r>
              <w:t>From which element in results to stop displaying bridges</w:t>
            </w:r>
          </w:p>
        </w:tc>
      </w:tr>
      <w:tr w:rsidR="00EB7997" w14:paraId="35750567" w14:textId="77777777" w:rsidTr="006402E8">
        <w:tc>
          <w:tcPr>
            <w:tcW w:w="1584" w:type="dxa"/>
          </w:tcPr>
          <w:p w14:paraId="48647BF5" w14:textId="02301822" w:rsidR="00EB7997" w:rsidRDefault="00EB7997" w:rsidP="00EB7997">
            <w:r>
              <w:t>numOfScreens</w:t>
            </w:r>
          </w:p>
        </w:tc>
        <w:tc>
          <w:tcPr>
            <w:tcW w:w="1392" w:type="dxa"/>
          </w:tcPr>
          <w:p w14:paraId="51F44F94" w14:textId="2E3CC5EA" w:rsidR="00EB7997" w:rsidRDefault="00EB7997" w:rsidP="00EB7997">
            <w:r>
              <w:t>Local</w:t>
            </w:r>
          </w:p>
        </w:tc>
        <w:tc>
          <w:tcPr>
            <w:tcW w:w="1680" w:type="dxa"/>
          </w:tcPr>
          <w:p w14:paraId="249DB7FC" w14:textId="4ECCB344" w:rsidR="00EB7997" w:rsidRDefault="00EB7997" w:rsidP="00EB7997">
            <w:r>
              <w:t>Integer</w:t>
            </w:r>
          </w:p>
        </w:tc>
        <w:tc>
          <w:tcPr>
            <w:tcW w:w="4360" w:type="dxa"/>
          </w:tcPr>
          <w:p w14:paraId="51A80282" w14:textId="3A25CAE5" w:rsidR="00EB7997" w:rsidRDefault="00EB7997" w:rsidP="00EB7997">
            <w:r>
              <w:t>Number of pages required to display all user bridges</w:t>
            </w:r>
          </w:p>
        </w:tc>
      </w:tr>
      <w:tr w:rsidR="00EB7997" w14:paraId="6DA300A2" w14:textId="77777777" w:rsidTr="006402E8">
        <w:tc>
          <w:tcPr>
            <w:tcW w:w="1584" w:type="dxa"/>
          </w:tcPr>
          <w:p w14:paraId="535EF069" w14:textId="025F6157" w:rsidR="00EB7997" w:rsidRDefault="00EB7997" w:rsidP="00EB7997">
            <w:r>
              <w:t>Bridge</w:t>
            </w:r>
          </w:p>
        </w:tc>
        <w:tc>
          <w:tcPr>
            <w:tcW w:w="1392" w:type="dxa"/>
          </w:tcPr>
          <w:p w14:paraId="7C39E05B" w14:textId="400CA584" w:rsidR="00EB7997" w:rsidRDefault="00EB7997" w:rsidP="00EB7997">
            <w:r>
              <w:t>Local to for loop</w:t>
            </w:r>
          </w:p>
        </w:tc>
        <w:tc>
          <w:tcPr>
            <w:tcW w:w="1680" w:type="dxa"/>
          </w:tcPr>
          <w:p w14:paraId="5360F8B2" w14:textId="1AEEB3B1" w:rsidR="00EB7997" w:rsidRDefault="00EB7997" w:rsidP="00EB7997">
            <w:r>
              <w:t>Integer</w:t>
            </w:r>
          </w:p>
        </w:tc>
        <w:tc>
          <w:tcPr>
            <w:tcW w:w="4360" w:type="dxa"/>
          </w:tcPr>
          <w:p w14:paraId="4A31A565" w14:textId="07857AAC" w:rsidR="00EB7997" w:rsidRDefault="00EB7997" w:rsidP="00EB7997">
            <w:r>
              <w:t>Which element in use</w:t>
            </w:r>
          </w:p>
        </w:tc>
      </w:tr>
      <w:tr w:rsidR="00EB7997" w14:paraId="4528D40B" w14:textId="77777777" w:rsidTr="006402E8">
        <w:tc>
          <w:tcPr>
            <w:tcW w:w="1584" w:type="dxa"/>
          </w:tcPr>
          <w:p w14:paraId="39916AD3" w14:textId="10017BA7" w:rsidR="00EB7997" w:rsidRDefault="00EB7997" w:rsidP="00EB7997">
            <w:r>
              <w:t>Height</w:t>
            </w:r>
          </w:p>
        </w:tc>
        <w:tc>
          <w:tcPr>
            <w:tcW w:w="1392" w:type="dxa"/>
          </w:tcPr>
          <w:p w14:paraId="1ABBE451" w14:textId="4CFF3C40" w:rsidR="00EB7997" w:rsidRDefault="00EB7997" w:rsidP="00EB7997">
            <w:r>
              <w:t>Local</w:t>
            </w:r>
          </w:p>
        </w:tc>
        <w:tc>
          <w:tcPr>
            <w:tcW w:w="1680" w:type="dxa"/>
          </w:tcPr>
          <w:p w14:paraId="3532ABBA" w14:textId="571FE691" w:rsidR="00EB7997" w:rsidRDefault="00EB7997" w:rsidP="00EB7997">
            <w:r>
              <w:t>Integer</w:t>
            </w:r>
          </w:p>
        </w:tc>
        <w:tc>
          <w:tcPr>
            <w:tcW w:w="4360" w:type="dxa"/>
          </w:tcPr>
          <w:p w14:paraId="73F2D02A" w14:textId="24CC3665" w:rsidR="00EB7997" w:rsidRDefault="00EB7997" w:rsidP="00EB7997">
            <w:r>
              <w:t>Height of warning text box</w:t>
            </w:r>
          </w:p>
        </w:tc>
      </w:tr>
      <w:tr w:rsidR="00EB7997" w14:paraId="6748F1CD" w14:textId="77777777" w:rsidTr="006402E8">
        <w:tc>
          <w:tcPr>
            <w:tcW w:w="1584" w:type="dxa"/>
          </w:tcPr>
          <w:p w14:paraId="0126C0F5" w14:textId="1013C982" w:rsidR="00EB7997" w:rsidRDefault="00EB7997" w:rsidP="00EB7997">
            <w:r>
              <w:t>Width</w:t>
            </w:r>
          </w:p>
        </w:tc>
        <w:tc>
          <w:tcPr>
            <w:tcW w:w="1392" w:type="dxa"/>
          </w:tcPr>
          <w:p w14:paraId="46C52F80" w14:textId="55CAADF2" w:rsidR="00EB7997" w:rsidRDefault="00EB7997" w:rsidP="00EB7997">
            <w:r>
              <w:t>Local</w:t>
            </w:r>
          </w:p>
        </w:tc>
        <w:tc>
          <w:tcPr>
            <w:tcW w:w="1680" w:type="dxa"/>
          </w:tcPr>
          <w:p w14:paraId="15BC19B2" w14:textId="1E1A8F97" w:rsidR="00EB7997" w:rsidRDefault="00EB7997" w:rsidP="00EB7997">
            <w:r>
              <w:t>Integer</w:t>
            </w:r>
          </w:p>
        </w:tc>
        <w:tc>
          <w:tcPr>
            <w:tcW w:w="4360" w:type="dxa"/>
          </w:tcPr>
          <w:p w14:paraId="6C327896" w14:textId="1CFCC9E8" w:rsidR="00EB7997" w:rsidRDefault="00EB7997" w:rsidP="00EB7997">
            <w:r>
              <w:t>Width of warining text box</w:t>
            </w:r>
          </w:p>
        </w:tc>
      </w:tr>
      <w:tr w:rsidR="00EB7997" w14:paraId="2BA698FF" w14:textId="77777777" w:rsidTr="006402E8">
        <w:tc>
          <w:tcPr>
            <w:tcW w:w="1584" w:type="dxa"/>
          </w:tcPr>
          <w:p w14:paraId="0A163318" w14:textId="36D68DE6" w:rsidR="00EB7997" w:rsidRDefault="00D93C20" w:rsidP="00EB7997">
            <w:r>
              <w:t>X</w:t>
            </w:r>
          </w:p>
        </w:tc>
        <w:tc>
          <w:tcPr>
            <w:tcW w:w="1392" w:type="dxa"/>
          </w:tcPr>
          <w:p w14:paraId="10B2E3FB" w14:textId="7EDF59FE" w:rsidR="00EB7997" w:rsidRDefault="00EB7997" w:rsidP="00EB7997">
            <w:r>
              <w:t>Local</w:t>
            </w:r>
          </w:p>
        </w:tc>
        <w:tc>
          <w:tcPr>
            <w:tcW w:w="1680" w:type="dxa"/>
          </w:tcPr>
          <w:p w14:paraId="39E0D9DE" w14:textId="20F8486C" w:rsidR="00EB7997" w:rsidRDefault="00EB7997" w:rsidP="00EB7997">
            <w:r>
              <w:t xml:space="preserve">Integer </w:t>
            </w:r>
          </w:p>
        </w:tc>
        <w:tc>
          <w:tcPr>
            <w:tcW w:w="4360" w:type="dxa"/>
          </w:tcPr>
          <w:p w14:paraId="0212F0A5" w14:textId="086CDDF8" w:rsidR="00EB7997" w:rsidRDefault="00EB7997" w:rsidP="00EB7997">
            <w:r>
              <w:t>X location of warning text box</w:t>
            </w:r>
          </w:p>
        </w:tc>
      </w:tr>
      <w:tr w:rsidR="00EB7997" w14:paraId="4BDB6E19" w14:textId="77777777" w:rsidTr="006402E8">
        <w:tc>
          <w:tcPr>
            <w:tcW w:w="1584" w:type="dxa"/>
          </w:tcPr>
          <w:p w14:paraId="0879B422" w14:textId="731D1273" w:rsidR="00EB7997" w:rsidRDefault="00D93C20" w:rsidP="00EB7997">
            <w:r>
              <w:t>Y</w:t>
            </w:r>
          </w:p>
        </w:tc>
        <w:tc>
          <w:tcPr>
            <w:tcW w:w="1392" w:type="dxa"/>
          </w:tcPr>
          <w:p w14:paraId="400032D4" w14:textId="7C52D2C3" w:rsidR="00EB7997" w:rsidRDefault="00EB7997" w:rsidP="00EB7997">
            <w:r>
              <w:t>Local</w:t>
            </w:r>
          </w:p>
        </w:tc>
        <w:tc>
          <w:tcPr>
            <w:tcW w:w="1680" w:type="dxa"/>
          </w:tcPr>
          <w:p w14:paraId="62AABB82" w14:textId="7DA1F866" w:rsidR="00EB7997" w:rsidRDefault="00EB7997" w:rsidP="00EB7997">
            <w:r>
              <w:t>Integer</w:t>
            </w:r>
          </w:p>
        </w:tc>
        <w:tc>
          <w:tcPr>
            <w:tcW w:w="4360" w:type="dxa"/>
          </w:tcPr>
          <w:p w14:paraId="4AE8463D" w14:textId="56D01971" w:rsidR="00EB7997" w:rsidRDefault="00EB7997" w:rsidP="00EB7997">
            <w:r>
              <w:t>Y location of warning text box</w:t>
            </w:r>
          </w:p>
        </w:tc>
      </w:tr>
      <w:tr w:rsidR="00EB7997" w14:paraId="4AADD97B" w14:textId="77777777" w:rsidTr="006402E8">
        <w:tc>
          <w:tcPr>
            <w:tcW w:w="1584" w:type="dxa"/>
          </w:tcPr>
          <w:p w14:paraId="1A7713FE" w14:textId="1F1A6DCD" w:rsidR="00EB7997" w:rsidRDefault="00EB7997" w:rsidP="00EB7997">
            <w:r>
              <w:t>center</w:t>
            </w:r>
          </w:p>
        </w:tc>
        <w:tc>
          <w:tcPr>
            <w:tcW w:w="1392" w:type="dxa"/>
          </w:tcPr>
          <w:p w14:paraId="6546B3AA" w14:textId="5C723159" w:rsidR="00EB7997" w:rsidRDefault="00EB7997" w:rsidP="00EB7997">
            <w:r>
              <w:t>Local</w:t>
            </w:r>
          </w:p>
        </w:tc>
        <w:tc>
          <w:tcPr>
            <w:tcW w:w="1680" w:type="dxa"/>
          </w:tcPr>
          <w:p w14:paraId="64676A08" w14:textId="796DB60E" w:rsidR="00EB7997" w:rsidRDefault="00EB7997" w:rsidP="00EB7997">
            <w:r>
              <w:t>Tuple</w:t>
            </w:r>
          </w:p>
        </w:tc>
        <w:tc>
          <w:tcPr>
            <w:tcW w:w="4360" w:type="dxa"/>
          </w:tcPr>
          <w:p w14:paraId="6E5B969C" w14:textId="215D9F86" w:rsidR="00EB7997" w:rsidRDefault="00EB7997" w:rsidP="00EB7997">
            <w:r>
              <w:t>Location of warning text box</w:t>
            </w:r>
          </w:p>
        </w:tc>
      </w:tr>
      <w:tr w:rsidR="00EB7997" w14:paraId="6B425347" w14:textId="77777777" w:rsidTr="006402E8">
        <w:tc>
          <w:tcPr>
            <w:tcW w:w="1584" w:type="dxa"/>
          </w:tcPr>
          <w:p w14:paraId="36F6B554" w14:textId="78629BBF" w:rsidR="00EB7997" w:rsidRDefault="00EB7997" w:rsidP="00EB7997">
            <w:r>
              <w:t>Text</w:t>
            </w:r>
          </w:p>
        </w:tc>
        <w:tc>
          <w:tcPr>
            <w:tcW w:w="1392" w:type="dxa"/>
          </w:tcPr>
          <w:p w14:paraId="31972EBC" w14:textId="6428C690" w:rsidR="00EB7997" w:rsidRDefault="00EB7997" w:rsidP="00EB7997">
            <w:r>
              <w:t>Local</w:t>
            </w:r>
          </w:p>
        </w:tc>
        <w:tc>
          <w:tcPr>
            <w:tcW w:w="1680" w:type="dxa"/>
          </w:tcPr>
          <w:p w14:paraId="0FE8A643" w14:textId="5971B3F8" w:rsidR="00EB7997" w:rsidRDefault="00EB7997" w:rsidP="00EB7997">
            <w:r>
              <w:t>String</w:t>
            </w:r>
          </w:p>
        </w:tc>
        <w:tc>
          <w:tcPr>
            <w:tcW w:w="4360" w:type="dxa"/>
          </w:tcPr>
          <w:p w14:paraId="6B3F0226" w14:textId="601F01B1" w:rsidR="00EB7997" w:rsidRDefault="00EB7997" w:rsidP="00EB7997">
            <w:r>
              <w:t>Text of warning</w:t>
            </w:r>
          </w:p>
        </w:tc>
      </w:tr>
      <w:tr w:rsidR="00EB7997" w14:paraId="6306AA43" w14:textId="77777777" w:rsidTr="006402E8">
        <w:tc>
          <w:tcPr>
            <w:tcW w:w="1584" w:type="dxa"/>
          </w:tcPr>
          <w:p w14:paraId="46D2AB45" w14:textId="41E2D005" w:rsidR="00EB7997" w:rsidRDefault="007A2E2C" w:rsidP="00EB7997">
            <w:r>
              <w:t>loadMenu</w:t>
            </w:r>
          </w:p>
        </w:tc>
        <w:tc>
          <w:tcPr>
            <w:tcW w:w="1392" w:type="dxa"/>
          </w:tcPr>
          <w:p w14:paraId="1B014C2A" w14:textId="626DF620" w:rsidR="00EB7997" w:rsidRDefault="007A2E2C" w:rsidP="00EB7997">
            <w:r>
              <w:t>Local</w:t>
            </w:r>
          </w:p>
        </w:tc>
        <w:tc>
          <w:tcPr>
            <w:tcW w:w="1680" w:type="dxa"/>
          </w:tcPr>
          <w:p w14:paraId="1BD39AE3" w14:textId="0A58EFFE" w:rsidR="00EB7997" w:rsidRDefault="007A2E2C" w:rsidP="00EB7997">
            <w:r>
              <w:t>Integer</w:t>
            </w:r>
          </w:p>
        </w:tc>
        <w:tc>
          <w:tcPr>
            <w:tcW w:w="4360" w:type="dxa"/>
          </w:tcPr>
          <w:p w14:paraId="1FE9AFB6" w14:textId="04E84314" w:rsidR="00EB7997" w:rsidRDefault="007A2E2C" w:rsidP="00EB7997">
            <w:r>
              <w:t>Which page the user is currently on</w:t>
            </w:r>
          </w:p>
        </w:tc>
      </w:tr>
      <w:tr w:rsidR="007A2E2C" w14:paraId="2C17B623" w14:textId="77777777" w:rsidTr="006402E8">
        <w:tc>
          <w:tcPr>
            <w:tcW w:w="1584" w:type="dxa"/>
          </w:tcPr>
          <w:p w14:paraId="5C2F8871" w14:textId="7BA63C43" w:rsidR="007A2E2C" w:rsidRDefault="007A2E2C" w:rsidP="00EB7997">
            <w:r>
              <w:t>Buttons</w:t>
            </w:r>
          </w:p>
        </w:tc>
        <w:tc>
          <w:tcPr>
            <w:tcW w:w="1392" w:type="dxa"/>
          </w:tcPr>
          <w:p w14:paraId="26923324" w14:textId="6A450C0F" w:rsidR="007A2E2C" w:rsidRDefault="007A2E2C" w:rsidP="00EB7997">
            <w:r>
              <w:t>Local</w:t>
            </w:r>
          </w:p>
        </w:tc>
        <w:tc>
          <w:tcPr>
            <w:tcW w:w="1680" w:type="dxa"/>
          </w:tcPr>
          <w:p w14:paraId="51C0A89F" w14:textId="62FAE080" w:rsidR="007A2E2C" w:rsidRDefault="007A2E2C" w:rsidP="00EB7997">
            <w:r>
              <w:t>Dictionary</w:t>
            </w:r>
          </w:p>
        </w:tc>
        <w:tc>
          <w:tcPr>
            <w:tcW w:w="4360" w:type="dxa"/>
          </w:tcPr>
          <w:p w14:paraId="6711AC9B" w14:textId="22E2D5C3" w:rsidR="007A2E2C" w:rsidRDefault="007A2E2C" w:rsidP="00EB7997">
            <w:r>
              <w:t>Stores buttons of module</w:t>
            </w:r>
          </w:p>
        </w:tc>
      </w:tr>
      <w:tr w:rsidR="007A2E2C" w14:paraId="7FE69F9B" w14:textId="77777777" w:rsidTr="006402E8">
        <w:tc>
          <w:tcPr>
            <w:tcW w:w="1584" w:type="dxa"/>
          </w:tcPr>
          <w:p w14:paraId="0CA9DCEC" w14:textId="488C0C5D" w:rsidR="007A2E2C" w:rsidRDefault="007A2E2C" w:rsidP="00EB7997">
            <w:r>
              <w:lastRenderedPageBreak/>
              <w:t>Window</w:t>
            </w:r>
          </w:p>
        </w:tc>
        <w:tc>
          <w:tcPr>
            <w:tcW w:w="1392" w:type="dxa"/>
          </w:tcPr>
          <w:p w14:paraId="6B8D0FB7" w14:textId="4F2C4563" w:rsidR="007A2E2C" w:rsidRDefault="007A2E2C" w:rsidP="00EB7997">
            <w:r>
              <w:t>Local</w:t>
            </w:r>
          </w:p>
        </w:tc>
        <w:tc>
          <w:tcPr>
            <w:tcW w:w="1680" w:type="dxa"/>
          </w:tcPr>
          <w:p w14:paraId="1DA0D259" w14:textId="0218EF25" w:rsidR="007A2E2C" w:rsidRDefault="007A2E2C" w:rsidP="00EB7997">
            <w:r>
              <w:t>Pygame object</w:t>
            </w:r>
          </w:p>
        </w:tc>
        <w:tc>
          <w:tcPr>
            <w:tcW w:w="4360" w:type="dxa"/>
          </w:tcPr>
          <w:p w14:paraId="3DB26557" w14:textId="3852F04B" w:rsidR="007A2E2C" w:rsidRDefault="007A2E2C" w:rsidP="00EB7997">
            <w:r>
              <w:t>Stores window reference</w:t>
            </w:r>
          </w:p>
        </w:tc>
      </w:tr>
      <w:tr w:rsidR="007A2E2C" w14:paraId="7666F4B0" w14:textId="77777777" w:rsidTr="006402E8">
        <w:tc>
          <w:tcPr>
            <w:tcW w:w="1584" w:type="dxa"/>
          </w:tcPr>
          <w:p w14:paraId="410854B3" w14:textId="05E54FDD" w:rsidR="007A2E2C" w:rsidRDefault="007A2E2C" w:rsidP="00EB7997">
            <w:r>
              <w:t>User_ID</w:t>
            </w:r>
          </w:p>
        </w:tc>
        <w:tc>
          <w:tcPr>
            <w:tcW w:w="1392" w:type="dxa"/>
          </w:tcPr>
          <w:p w14:paraId="77A620FA" w14:textId="03FBF48B" w:rsidR="007A2E2C" w:rsidRDefault="007A2E2C" w:rsidP="00EB7997">
            <w:r>
              <w:t>Local</w:t>
            </w:r>
          </w:p>
        </w:tc>
        <w:tc>
          <w:tcPr>
            <w:tcW w:w="1680" w:type="dxa"/>
          </w:tcPr>
          <w:p w14:paraId="3B4C21BD" w14:textId="0B7DAF7A" w:rsidR="007A2E2C" w:rsidRDefault="007A2E2C" w:rsidP="00EB7997">
            <w:r>
              <w:t>Integer</w:t>
            </w:r>
          </w:p>
        </w:tc>
        <w:tc>
          <w:tcPr>
            <w:tcW w:w="4360" w:type="dxa"/>
          </w:tcPr>
          <w:p w14:paraId="72B72081" w14:textId="4135643B" w:rsidR="007A2E2C" w:rsidRDefault="007A2E2C" w:rsidP="00EB7997">
            <w:r>
              <w:t>Stores user ID</w:t>
            </w:r>
          </w:p>
        </w:tc>
      </w:tr>
    </w:tbl>
    <w:p w14:paraId="1F5BE540" w14:textId="77777777" w:rsidR="00EB7997" w:rsidRPr="00EB7997" w:rsidRDefault="00EB7997" w:rsidP="00EB7997"/>
    <w:p w14:paraId="3AFF2076" w14:textId="094F4E21" w:rsidR="007C5BA5" w:rsidRPr="007C5BA5" w:rsidRDefault="007C5BA5" w:rsidP="007C5BA5">
      <w:pPr>
        <w:pStyle w:val="Heading4"/>
      </w:pPr>
      <w:r>
        <w:t>code</w:t>
      </w:r>
    </w:p>
    <w:p w14:paraId="7D741568" w14:textId="77777777" w:rsidR="009E6E2D" w:rsidRPr="009E6E2D" w:rsidRDefault="009E6E2D" w:rsidP="009E6E2D">
      <w:pPr>
        <w:contextualSpacing/>
        <w:rPr>
          <w:rFonts w:ascii="Courier New" w:hAnsi="Courier New" w:cs="Courier New"/>
        </w:rPr>
      </w:pPr>
      <w:r w:rsidRPr="009E6E2D">
        <w:rPr>
          <w:rFonts w:ascii="Courier New" w:hAnsi="Courier New" w:cs="Courier New"/>
        </w:rPr>
        <w:t>def createButtonsLoad(buttons,window,loadMenu,User_ID):</w:t>
      </w:r>
    </w:p>
    <w:p w14:paraId="696644FE"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max of 5 bridges per page, buttons will allow scrolling between pages</w:t>
      </w:r>
    </w:p>
    <w:p w14:paraId="1371BB3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font = pygame.font.SysFont(None,50)</w:t>
      </w:r>
    </w:p>
    <w:p w14:paraId="0D26DE0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listOfBridgeID = []</w:t>
      </w:r>
    </w:p>
    <w:p w14:paraId="2720983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listOfBridgeNames = []</w:t>
      </w:r>
    </w:p>
    <w:p w14:paraId="287C88D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listOfBridgeDates = []</w:t>
      </w:r>
    </w:p>
    <w:p w14:paraId="4C9A7A8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buttonsOnScreen = 0</w:t>
      </w:r>
    </w:p>
    <w:p w14:paraId="5D5C098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numOfScreens = 0</w:t>
      </w:r>
    </w:p>
    <w:p w14:paraId="2EE7450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upButton = False</w:t>
      </w:r>
    </w:p>
    <w:p w14:paraId="794F2EF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downButton = False</w:t>
      </w:r>
    </w:p>
    <w:p w14:paraId="6DC8F63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results = BridgeData.getBridges(User_ID)</w:t>
      </w:r>
    </w:p>
    <w:p w14:paraId="519AA95F"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all bridges in one list</w:t>
      </w:r>
    </w:p>
    <w:p w14:paraId="3560721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start = loadMenu*5</w:t>
      </w:r>
    </w:p>
    <w:p w14:paraId="50048D67"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first bridge on page is in position start</w:t>
      </w:r>
    </w:p>
    <w:p w14:paraId="59B18E1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end = start + len(results)%5</w:t>
      </w:r>
    </w:p>
    <w:p w14:paraId="0BA51B38"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the end is for if the current menu doesnt have 5 bridges</w:t>
      </w:r>
    </w:p>
    <w:p w14:paraId="5811E76B" w14:textId="77777777" w:rsidR="009E6E2D" w:rsidRPr="009E6E2D" w:rsidRDefault="009E6E2D" w:rsidP="009E6E2D">
      <w:pPr>
        <w:contextualSpacing/>
        <w:rPr>
          <w:rFonts w:ascii="Courier New" w:hAnsi="Courier New" w:cs="Courier New"/>
        </w:rPr>
      </w:pPr>
    </w:p>
    <w:p w14:paraId="41E7D6E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len(results) != 0:</w:t>
      </w:r>
    </w:p>
    <w:p w14:paraId="762D20E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len(results)%5 != 0:</w:t>
      </w:r>
    </w:p>
    <w:p w14:paraId="3C534F5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numOfScreens = len(results)//5 + 1</w:t>
      </w:r>
    </w:p>
    <w:p w14:paraId="6316F91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loadMenu == numOfScreens - 1:</w:t>
      </w:r>
    </w:p>
    <w:p w14:paraId="035EF4AD"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current page is the final page use start and end as bounds</w:t>
      </w:r>
    </w:p>
    <w:p w14:paraId="6CDD33F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bridge in range(start,end):</w:t>
      </w:r>
    </w:p>
    <w:p w14:paraId="7D20520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listOfBridgeID.append(results[bridge][0])</w:t>
      </w:r>
    </w:p>
    <w:p w14:paraId="5BF74CE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listOfBridgeNames.append(results[bridge][1].replace("'",""))</w:t>
      </w:r>
    </w:p>
    <w:p w14:paraId="394D1D18"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list of names will be used to display name</w:t>
      </w:r>
    </w:p>
    <w:p w14:paraId="5E61F4E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date = ("%s/%s/%s"%(results[bridge][2],results[bridge][3],results[bridge][4]))</w:t>
      </w:r>
    </w:p>
    <w:p w14:paraId="6EFC9A21"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date put into dd/mm/yy format</w:t>
      </w:r>
    </w:p>
    <w:p w14:paraId="6BB1D2E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listOfBridgeDates.append(date)</w:t>
      </w:r>
    </w:p>
    <w:p w14:paraId="1FF3FB5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buttonsOnScreen += 1</w:t>
      </w:r>
    </w:p>
    <w:p w14:paraId="6DFE57A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else:</w:t>
      </w:r>
    </w:p>
    <w:p w14:paraId="5176799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bridge in range(start,start+5):</w:t>
      </w:r>
    </w:p>
    <w:p w14:paraId="49236581"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not on final page bounds are simply start and 5 bridges after</w:t>
      </w:r>
    </w:p>
    <w:p w14:paraId="6DF9E2E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listOfBridgeID.append(results[bridge][0])</w:t>
      </w:r>
    </w:p>
    <w:p w14:paraId="2683688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listOfBridgeNames.append(results[bridge][1].replace("'",""))</w:t>
      </w:r>
    </w:p>
    <w:p w14:paraId="1A4CDE9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date = ("%s/%s/%s"%(results[bridge][2],results[bridge][3],results[bridge][4]))</w:t>
      </w:r>
    </w:p>
    <w:p w14:paraId="120392B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listOfBridgeDates.append(date)</w:t>
      </w:r>
    </w:p>
    <w:p w14:paraId="2E1FF36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buttonsOnScreen += 1</w:t>
      </w:r>
    </w:p>
    <w:p w14:paraId="1AC9CBD4" w14:textId="77777777" w:rsidR="009E6E2D" w:rsidRPr="009E6E2D" w:rsidRDefault="009E6E2D" w:rsidP="009E6E2D">
      <w:pPr>
        <w:contextualSpacing/>
        <w:rPr>
          <w:rFonts w:ascii="Courier New" w:hAnsi="Courier New" w:cs="Courier New"/>
        </w:rPr>
      </w:pPr>
      <w:r w:rsidRPr="009E6E2D">
        <w:rPr>
          <w:rFonts w:ascii="Courier New" w:hAnsi="Courier New" w:cs="Courier New"/>
        </w:rPr>
        <w:lastRenderedPageBreak/>
        <w:t xml:space="preserve">        else:</w:t>
      </w:r>
    </w:p>
    <w:p w14:paraId="4A9D3ED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numOfScreens = len(results)//5</w:t>
      </w:r>
    </w:p>
    <w:p w14:paraId="0D8061C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bridge in range(start,start+5):</w:t>
      </w:r>
    </w:p>
    <w:p w14:paraId="1133AE1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listOfBridgeID.append(results[bridge][0])</w:t>
      </w:r>
    </w:p>
    <w:p w14:paraId="06AA74F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listOfBridgeNames.append(results[bridge][1].replace("'",""))</w:t>
      </w:r>
    </w:p>
    <w:p w14:paraId="5454C0B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date = ("%s/%s/%s"%(results[bridge][2],results[bridge][3],results[bridge][4]))</w:t>
      </w:r>
    </w:p>
    <w:p w14:paraId="5272797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listOfBridgeDates.append(date)</w:t>
      </w:r>
    </w:p>
    <w:p w14:paraId="510F8C3B" w14:textId="25F5CF35"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buttonsOnScreen += 1</w:t>
      </w:r>
    </w:p>
    <w:p w14:paraId="01A2DEE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else:</w:t>
      </w:r>
    </w:p>
    <w:p w14:paraId="604D25F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height = 100</w:t>
      </w:r>
    </w:p>
    <w:p w14:paraId="0AB678D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width = 600</w:t>
      </w:r>
    </w:p>
    <w:p w14:paraId="15464B3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x = window.get_rect().centerx</w:t>
      </w:r>
    </w:p>
    <w:p w14:paraId="44C11E0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y = window.get_rect().centery</w:t>
      </w:r>
    </w:p>
    <w:p w14:paraId="3FAAD01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center = (x,y)</w:t>
      </w:r>
    </w:p>
    <w:p w14:paraId="16FD9D0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 = Classes.TextBox("You have no bridges",height,width,center)</w:t>
      </w:r>
    </w:p>
    <w:p w14:paraId="1A7E08D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text.create(window)</w:t>
      </w:r>
    </w:p>
    <w:p w14:paraId="7026A84D"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user has no bridges, message is displayed</w:t>
      </w:r>
    </w:p>
    <w:p w14:paraId="16137DA6" w14:textId="77777777" w:rsidR="009E6E2D" w:rsidRPr="009E6E2D" w:rsidRDefault="009E6E2D" w:rsidP="009E6E2D">
      <w:pPr>
        <w:contextualSpacing/>
        <w:rPr>
          <w:rFonts w:ascii="Courier New" w:hAnsi="Courier New" w:cs="Courier New"/>
        </w:rPr>
      </w:pPr>
    </w:p>
    <w:p w14:paraId="04C7FD89" w14:textId="77777777" w:rsidR="009E6E2D" w:rsidRPr="009E6E2D" w:rsidRDefault="009E6E2D" w:rsidP="009E6E2D">
      <w:pPr>
        <w:contextualSpacing/>
        <w:rPr>
          <w:rFonts w:ascii="Courier New" w:hAnsi="Courier New" w:cs="Courier New"/>
        </w:rPr>
      </w:pPr>
    </w:p>
    <w:p w14:paraId="0756150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buttonsOnScreen &gt;= 1:</w:t>
      </w:r>
    </w:p>
    <w:p w14:paraId="0C71D0D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buttons['bridge1'].create(window)</w:t>
      </w:r>
    </w:p>
    <w:p w14:paraId="05648D8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buttonsOnScreen &gt;= 2:</w:t>
      </w:r>
    </w:p>
    <w:p w14:paraId="7D968FA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buttons['bridge2'].create(window)</w:t>
      </w:r>
    </w:p>
    <w:p w14:paraId="1412773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buttonsOnScreen &gt;= 3:</w:t>
      </w:r>
    </w:p>
    <w:p w14:paraId="2374B95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buttons['bridge3'].create(window)</w:t>
      </w:r>
    </w:p>
    <w:p w14:paraId="4FF6630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buttonsOnScreen &gt;= 4:</w:t>
      </w:r>
    </w:p>
    <w:p w14:paraId="3A42782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buttons['bridge4'].create(window)</w:t>
      </w:r>
    </w:p>
    <w:p w14:paraId="23097F1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buttonsOnScreen == 5:</w:t>
      </w:r>
    </w:p>
    <w:p w14:paraId="3E5D4AE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buttons['bridge5'].create(window)</w:t>
      </w:r>
    </w:p>
    <w:p w14:paraId="1C10616F"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depending on the number of buttonson screen, buttons are drawn</w:t>
      </w:r>
    </w:p>
    <w:p w14:paraId="3B76920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loadMenu != 0:</w:t>
      </w:r>
    </w:p>
    <w:p w14:paraId="4ECDD57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buttons['up'].create(window)</w:t>
      </w:r>
    </w:p>
    <w:p w14:paraId="498205E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upButton = True</w:t>
      </w:r>
    </w:p>
    <w:p w14:paraId="1C2A1F9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pygame.draw.line(window,White,(500,120),(480,140),10)</w:t>
      </w:r>
    </w:p>
    <w:p w14:paraId="170A396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pygame.draw.line(window,White,(500,120),(520,140),10)</w:t>
      </w:r>
    </w:p>
    <w:p w14:paraId="7E47CBB9"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user is not on top page create up button</w:t>
      </w:r>
    </w:p>
    <w:p w14:paraId="235F6CB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loadMenu &lt; numOfScreens-1:</w:t>
      </w:r>
    </w:p>
    <w:p w14:paraId="1EDABA1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buttons['down'].create(window)</w:t>
      </w:r>
    </w:p>
    <w:p w14:paraId="4820F53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downButton = True</w:t>
      </w:r>
    </w:p>
    <w:p w14:paraId="336D27E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pygame.draw.line(window,White,(500,500),(480,480),10)</w:t>
      </w:r>
    </w:p>
    <w:p w14:paraId="7DA0EE0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pygame.draw.line(window,White,(500,500),(520,480),10)</w:t>
      </w:r>
    </w:p>
    <w:p w14:paraId="21D99C2E"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user not on bottom page create down button</w:t>
      </w:r>
    </w:p>
    <w:p w14:paraId="3449456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buttons['back5'].create(window)</w:t>
      </w:r>
    </w:p>
    <w:p w14:paraId="79F7B509"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create back button</w:t>
      </w:r>
    </w:p>
    <w:p w14:paraId="2EE924D0" w14:textId="77777777" w:rsidR="009E6E2D" w:rsidRPr="009E6E2D" w:rsidRDefault="009E6E2D" w:rsidP="009E6E2D">
      <w:pPr>
        <w:contextualSpacing/>
        <w:rPr>
          <w:rFonts w:ascii="Courier New" w:hAnsi="Courier New" w:cs="Courier New"/>
        </w:rPr>
      </w:pPr>
    </w:p>
    <w:p w14:paraId="413613D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bridgeName in range(0,len(listOfBridgeNames)):</w:t>
      </w:r>
    </w:p>
    <w:p w14:paraId="52A49FA9" w14:textId="77777777" w:rsidR="009E6E2D" w:rsidRPr="009E6E2D" w:rsidRDefault="009E6E2D" w:rsidP="009E6E2D">
      <w:pPr>
        <w:contextualSpacing/>
        <w:rPr>
          <w:rFonts w:ascii="Courier New" w:hAnsi="Courier New" w:cs="Courier New"/>
        </w:rPr>
      </w:pPr>
      <w:r w:rsidRPr="009E6E2D">
        <w:rPr>
          <w:rFonts w:ascii="Courier New" w:hAnsi="Courier New" w:cs="Courier New"/>
        </w:rPr>
        <w:lastRenderedPageBreak/>
        <w:t xml:space="preserve">        text = font.render(listOfBridgeNames[bridgeName],True,(255,255,255),None)</w:t>
      </w:r>
    </w:p>
    <w:p w14:paraId="108DEDD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textRect = text.get_rect()</w:t>
      </w:r>
    </w:p>
    <w:p w14:paraId="2FEA039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textRect.centerx = window.get_rect().centerx</w:t>
      </w:r>
    </w:p>
    <w:p w14:paraId="3F993B7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textRect.centery = 190 + bridgeName*60</w:t>
      </w:r>
    </w:p>
    <w:p w14:paraId="748BC648" w14:textId="77777777" w:rsidR="009E6E2D" w:rsidRPr="009E6E2D" w:rsidRDefault="009E6E2D" w:rsidP="009E6E2D">
      <w:pPr>
        <w:contextualSpacing/>
        <w:rPr>
          <w:rFonts w:ascii="Courier New" w:hAnsi="Courier New" w:cs="Courier New"/>
        </w:rPr>
      </w:pPr>
    </w:p>
    <w:p w14:paraId="3142A7E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window.blit(text,textRect)</w:t>
      </w:r>
    </w:p>
    <w:p w14:paraId="652F0F9E"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draw bridge names on the page above the buttons</w:t>
      </w:r>
    </w:p>
    <w:p w14:paraId="59771908" w14:textId="77777777" w:rsidR="009E6E2D" w:rsidRPr="009E6E2D" w:rsidRDefault="009E6E2D" w:rsidP="009E6E2D">
      <w:pPr>
        <w:contextualSpacing/>
        <w:rPr>
          <w:rFonts w:ascii="Courier New" w:hAnsi="Courier New" w:cs="Courier New"/>
        </w:rPr>
      </w:pPr>
    </w:p>
    <w:p w14:paraId="621AF2DA" w14:textId="490832AE" w:rsidR="009E6E2D" w:rsidRPr="009E6E2D" w:rsidRDefault="009E6E2D" w:rsidP="009E6E2D">
      <w:pPr>
        <w:contextualSpacing/>
        <w:rPr>
          <w:rFonts w:ascii="Courier New" w:hAnsi="Courier New" w:cs="Courier New"/>
        </w:rPr>
      </w:pPr>
      <w:r w:rsidRPr="009E6E2D">
        <w:rPr>
          <w:rFonts w:ascii="Courier New" w:hAnsi="Courier New" w:cs="Courier New"/>
        </w:rPr>
        <w:t xml:space="preserve">    return [listOfBridgeID,listOfBridgeNames,listOfBridgeDates,buttonsOnScreen,upButton,downButton]</w:t>
      </w:r>
    </w:p>
    <w:p w14:paraId="15E67072" w14:textId="055DEDA1" w:rsidR="004817F6" w:rsidRPr="009E6E2D" w:rsidRDefault="009E6E2D" w:rsidP="009E6E2D">
      <w:pPr>
        <w:rPr>
          <w:rFonts w:asciiTheme="majorHAnsi" w:eastAsiaTheme="majorEastAsia" w:hAnsiTheme="majorHAnsi" w:cstheme="majorBidi"/>
          <w:color w:val="1F4D78" w:themeColor="accent1" w:themeShade="7F"/>
          <w:sz w:val="24"/>
          <w:szCs w:val="24"/>
        </w:rPr>
      </w:pPr>
      <w:r>
        <w:br w:type="page"/>
      </w:r>
    </w:p>
    <w:p w14:paraId="4CDF4674" w14:textId="4FFD5ACA" w:rsidR="009E6E2D" w:rsidRDefault="004817F6" w:rsidP="004817F6">
      <w:pPr>
        <w:pStyle w:val="Heading3"/>
      </w:pPr>
      <w:bookmarkStart w:id="182" w:name="_Toc8207687"/>
      <w:r>
        <w:lastRenderedPageBreak/>
        <w:t>checkLogin</w:t>
      </w:r>
      <w:bookmarkEnd w:id="182"/>
    </w:p>
    <w:p w14:paraId="63354128" w14:textId="77777777" w:rsidR="007A2E2C" w:rsidRDefault="007A2E2C" w:rsidP="007A2E2C">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84"/>
        <w:gridCol w:w="1392"/>
        <w:gridCol w:w="1680"/>
        <w:gridCol w:w="4360"/>
      </w:tblGrid>
      <w:tr w:rsidR="007A2E2C" w14:paraId="45CDF697" w14:textId="77777777" w:rsidTr="006402E8">
        <w:tc>
          <w:tcPr>
            <w:tcW w:w="1584" w:type="dxa"/>
          </w:tcPr>
          <w:p w14:paraId="0D118BA1" w14:textId="77777777" w:rsidR="007A2E2C" w:rsidRPr="006F5F29" w:rsidRDefault="007A2E2C" w:rsidP="007A2E2C">
            <w:pPr>
              <w:rPr>
                <w:b/>
              </w:rPr>
            </w:pPr>
            <w:r>
              <w:rPr>
                <w:b/>
              </w:rPr>
              <w:t>Variable</w:t>
            </w:r>
          </w:p>
        </w:tc>
        <w:tc>
          <w:tcPr>
            <w:tcW w:w="1392" w:type="dxa"/>
          </w:tcPr>
          <w:p w14:paraId="752648C5" w14:textId="77777777" w:rsidR="007A2E2C" w:rsidRPr="006F5F29" w:rsidRDefault="007A2E2C" w:rsidP="007A2E2C">
            <w:pPr>
              <w:rPr>
                <w:b/>
              </w:rPr>
            </w:pPr>
            <w:r>
              <w:rPr>
                <w:b/>
              </w:rPr>
              <w:t>Scope</w:t>
            </w:r>
          </w:p>
        </w:tc>
        <w:tc>
          <w:tcPr>
            <w:tcW w:w="1680" w:type="dxa"/>
          </w:tcPr>
          <w:p w14:paraId="58C2B0FD" w14:textId="77777777" w:rsidR="007A2E2C" w:rsidRPr="006F5F29" w:rsidRDefault="007A2E2C" w:rsidP="007A2E2C">
            <w:pPr>
              <w:rPr>
                <w:b/>
              </w:rPr>
            </w:pPr>
            <w:r>
              <w:rPr>
                <w:b/>
              </w:rPr>
              <w:t>Variable type</w:t>
            </w:r>
          </w:p>
        </w:tc>
        <w:tc>
          <w:tcPr>
            <w:tcW w:w="4360" w:type="dxa"/>
          </w:tcPr>
          <w:p w14:paraId="400CCAD4" w14:textId="77777777" w:rsidR="007A2E2C" w:rsidRPr="006F5F29" w:rsidRDefault="007A2E2C" w:rsidP="007A2E2C">
            <w:pPr>
              <w:rPr>
                <w:b/>
              </w:rPr>
            </w:pPr>
            <w:r>
              <w:rPr>
                <w:b/>
              </w:rPr>
              <w:t>Used for</w:t>
            </w:r>
          </w:p>
        </w:tc>
      </w:tr>
      <w:tr w:rsidR="007A2E2C" w14:paraId="36D3C592" w14:textId="77777777" w:rsidTr="006402E8">
        <w:tc>
          <w:tcPr>
            <w:tcW w:w="1584" w:type="dxa"/>
          </w:tcPr>
          <w:p w14:paraId="0979D4F4" w14:textId="7B79E8DA" w:rsidR="007A2E2C" w:rsidRDefault="007A2E2C" w:rsidP="007A2E2C">
            <w:r>
              <w:t>checkList</w:t>
            </w:r>
          </w:p>
        </w:tc>
        <w:tc>
          <w:tcPr>
            <w:tcW w:w="1392" w:type="dxa"/>
          </w:tcPr>
          <w:p w14:paraId="21EB3CCE" w14:textId="77777777" w:rsidR="007A2E2C" w:rsidRDefault="007A2E2C" w:rsidP="007A2E2C">
            <w:r>
              <w:t>Local</w:t>
            </w:r>
          </w:p>
        </w:tc>
        <w:tc>
          <w:tcPr>
            <w:tcW w:w="1680" w:type="dxa"/>
          </w:tcPr>
          <w:p w14:paraId="58886C19" w14:textId="5385891B" w:rsidR="007A2E2C" w:rsidRDefault="007A2E2C" w:rsidP="007A2E2C">
            <w:r>
              <w:t>List</w:t>
            </w:r>
          </w:p>
        </w:tc>
        <w:tc>
          <w:tcPr>
            <w:tcW w:w="4360" w:type="dxa"/>
          </w:tcPr>
          <w:p w14:paraId="04A7DCF1" w14:textId="7A6F0B62" w:rsidR="007A2E2C" w:rsidRDefault="007A2E2C" w:rsidP="007A2E2C">
            <w:r>
              <w:t>Stores disallowed characters</w:t>
            </w:r>
          </w:p>
        </w:tc>
      </w:tr>
      <w:tr w:rsidR="007A2E2C" w14:paraId="7F6BE716" w14:textId="77777777" w:rsidTr="006402E8">
        <w:tc>
          <w:tcPr>
            <w:tcW w:w="1584" w:type="dxa"/>
          </w:tcPr>
          <w:p w14:paraId="66DBCAF4" w14:textId="1E1F20A9" w:rsidR="007A2E2C" w:rsidRDefault="007A2E2C" w:rsidP="007A2E2C">
            <w:r>
              <w:t>Error</w:t>
            </w:r>
          </w:p>
        </w:tc>
        <w:tc>
          <w:tcPr>
            <w:tcW w:w="1392" w:type="dxa"/>
          </w:tcPr>
          <w:p w14:paraId="1905D446" w14:textId="6B3C316E" w:rsidR="007A2E2C" w:rsidRDefault="007A2E2C" w:rsidP="007A2E2C">
            <w:r>
              <w:t>Local</w:t>
            </w:r>
          </w:p>
        </w:tc>
        <w:tc>
          <w:tcPr>
            <w:tcW w:w="1680" w:type="dxa"/>
          </w:tcPr>
          <w:p w14:paraId="0FAD4EE9" w14:textId="09CD2F5F" w:rsidR="007A2E2C" w:rsidRDefault="007A2E2C" w:rsidP="007A2E2C">
            <w:r>
              <w:t>List</w:t>
            </w:r>
          </w:p>
        </w:tc>
        <w:tc>
          <w:tcPr>
            <w:tcW w:w="4360" w:type="dxa"/>
          </w:tcPr>
          <w:p w14:paraId="06B8ED15" w14:textId="34ED27BA" w:rsidR="007A2E2C" w:rsidRDefault="007A2E2C" w:rsidP="007A2E2C">
            <w:r>
              <w:t>Stores error messages</w:t>
            </w:r>
          </w:p>
        </w:tc>
      </w:tr>
      <w:tr w:rsidR="007A2E2C" w14:paraId="75A7E748" w14:textId="77777777" w:rsidTr="006402E8">
        <w:tc>
          <w:tcPr>
            <w:tcW w:w="1584" w:type="dxa"/>
          </w:tcPr>
          <w:p w14:paraId="3C3E5734" w14:textId="21E881E3" w:rsidR="007A2E2C" w:rsidRDefault="007A2E2C" w:rsidP="007A2E2C">
            <w:r>
              <w:t>Inputboxes</w:t>
            </w:r>
          </w:p>
        </w:tc>
        <w:tc>
          <w:tcPr>
            <w:tcW w:w="1392" w:type="dxa"/>
          </w:tcPr>
          <w:p w14:paraId="3EA435C4" w14:textId="76202B39" w:rsidR="007A2E2C" w:rsidRDefault="007A2E2C" w:rsidP="007A2E2C">
            <w:r>
              <w:t>Local</w:t>
            </w:r>
          </w:p>
        </w:tc>
        <w:tc>
          <w:tcPr>
            <w:tcW w:w="1680" w:type="dxa"/>
          </w:tcPr>
          <w:p w14:paraId="3CAF6BCE" w14:textId="76D1A8A8" w:rsidR="007A2E2C" w:rsidRDefault="007A2E2C" w:rsidP="007A2E2C">
            <w:r>
              <w:t>Dictionary</w:t>
            </w:r>
          </w:p>
        </w:tc>
        <w:tc>
          <w:tcPr>
            <w:tcW w:w="4360" w:type="dxa"/>
          </w:tcPr>
          <w:p w14:paraId="30C7A23E" w14:textId="785C0DC0" w:rsidR="007A2E2C" w:rsidRDefault="007A2E2C" w:rsidP="007A2E2C">
            <w:r>
              <w:t>Stores the inputboxes for module</w:t>
            </w:r>
          </w:p>
        </w:tc>
      </w:tr>
      <w:tr w:rsidR="007A2E2C" w14:paraId="2F5D59B5" w14:textId="77777777" w:rsidTr="006402E8">
        <w:tc>
          <w:tcPr>
            <w:tcW w:w="1584" w:type="dxa"/>
          </w:tcPr>
          <w:p w14:paraId="03CC70CD" w14:textId="63293527" w:rsidR="007A2E2C" w:rsidRDefault="007A2E2C" w:rsidP="007A2E2C">
            <w:r>
              <w:t>User_ID</w:t>
            </w:r>
          </w:p>
        </w:tc>
        <w:tc>
          <w:tcPr>
            <w:tcW w:w="1392" w:type="dxa"/>
          </w:tcPr>
          <w:p w14:paraId="551025B0" w14:textId="300F8EBA" w:rsidR="007A2E2C" w:rsidRDefault="007A2E2C" w:rsidP="007A2E2C">
            <w:r>
              <w:t>Local</w:t>
            </w:r>
          </w:p>
        </w:tc>
        <w:tc>
          <w:tcPr>
            <w:tcW w:w="1680" w:type="dxa"/>
          </w:tcPr>
          <w:p w14:paraId="6782BA22" w14:textId="2ED9E5CB" w:rsidR="007A2E2C" w:rsidRDefault="007A2E2C" w:rsidP="007A2E2C">
            <w:r>
              <w:t>Integer</w:t>
            </w:r>
          </w:p>
        </w:tc>
        <w:tc>
          <w:tcPr>
            <w:tcW w:w="4360" w:type="dxa"/>
          </w:tcPr>
          <w:p w14:paraId="1D2BAB75" w14:textId="0338B676" w:rsidR="007A2E2C" w:rsidRDefault="007A2E2C" w:rsidP="007A2E2C">
            <w:r>
              <w:t>Stores user ID</w:t>
            </w:r>
          </w:p>
        </w:tc>
      </w:tr>
      <w:tr w:rsidR="007A2E2C" w14:paraId="442F4144" w14:textId="77777777" w:rsidTr="006402E8">
        <w:tc>
          <w:tcPr>
            <w:tcW w:w="1584" w:type="dxa"/>
          </w:tcPr>
          <w:p w14:paraId="3EDEFDFC" w14:textId="51539334" w:rsidR="007A2E2C" w:rsidRDefault="007A2E2C" w:rsidP="007A2E2C">
            <w:r>
              <w:t>emptyCount</w:t>
            </w:r>
          </w:p>
        </w:tc>
        <w:tc>
          <w:tcPr>
            <w:tcW w:w="1392" w:type="dxa"/>
          </w:tcPr>
          <w:p w14:paraId="0BC279BA" w14:textId="1FE76855" w:rsidR="007A2E2C" w:rsidRDefault="007A2E2C" w:rsidP="007A2E2C">
            <w:r>
              <w:t>Local</w:t>
            </w:r>
          </w:p>
        </w:tc>
        <w:tc>
          <w:tcPr>
            <w:tcW w:w="1680" w:type="dxa"/>
          </w:tcPr>
          <w:p w14:paraId="3EC48B7E" w14:textId="1894BCDF" w:rsidR="007A2E2C" w:rsidRDefault="007A2E2C" w:rsidP="007A2E2C">
            <w:r>
              <w:t>Integer</w:t>
            </w:r>
          </w:p>
        </w:tc>
        <w:tc>
          <w:tcPr>
            <w:tcW w:w="4360" w:type="dxa"/>
          </w:tcPr>
          <w:p w14:paraId="15284016" w14:textId="0683FAD5" w:rsidR="007A2E2C" w:rsidRDefault="007A2E2C" w:rsidP="007A2E2C">
            <w:r>
              <w:t>Number of empty input boxes</w:t>
            </w:r>
          </w:p>
        </w:tc>
      </w:tr>
      <w:tr w:rsidR="007A2E2C" w14:paraId="4B8C631A" w14:textId="77777777" w:rsidTr="006402E8">
        <w:tc>
          <w:tcPr>
            <w:tcW w:w="1584" w:type="dxa"/>
          </w:tcPr>
          <w:p w14:paraId="27494575" w14:textId="4281230A" w:rsidR="007A2E2C" w:rsidRDefault="007A2E2C" w:rsidP="007A2E2C">
            <w:r>
              <w:t>invalidChar-Count</w:t>
            </w:r>
          </w:p>
        </w:tc>
        <w:tc>
          <w:tcPr>
            <w:tcW w:w="1392" w:type="dxa"/>
          </w:tcPr>
          <w:p w14:paraId="40FA5260" w14:textId="00211D33" w:rsidR="007A2E2C" w:rsidRDefault="007A2E2C" w:rsidP="007A2E2C">
            <w:r>
              <w:t>Local</w:t>
            </w:r>
          </w:p>
        </w:tc>
        <w:tc>
          <w:tcPr>
            <w:tcW w:w="1680" w:type="dxa"/>
          </w:tcPr>
          <w:p w14:paraId="5E37018B" w14:textId="357389DB" w:rsidR="007A2E2C" w:rsidRDefault="007A2E2C" w:rsidP="007A2E2C">
            <w:r>
              <w:t>Integer</w:t>
            </w:r>
          </w:p>
        </w:tc>
        <w:tc>
          <w:tcPr>
            <w:tcW w:w="4360" w:type="dxa"/>
          </w:tcPr>
          <w:p w14:paraId="7F431512" w14:textId="2EF6F121" w:rsidR="007A2E2C" w:rsidRDefault="007A2E2C" w:rsidP="007A2E2C">
            <w:r>
              <w:t>Number of input boxes with an invalid character</w:t>
            </w:r>
          </w:p>
        </w:tc>
      </w:tr>
      <w:tr w:rsidR="007A2E2C" w14:paraId="222E6413" w14:textId="77777777" w:rsidTr="006402E8">
        <w:tc>
          <w:tcPr>
            <w:tcW w:w="1584" w:type="dxa"/>
          </w:tcPr>
          <w:p w14:paraId="260FBD53" w14:textId="421A81AF" w:rsidR="007A2E2C" w:rsidRDefault="00880679" w:rsidP="007A2E2C">
            <w:r>
              <w:t>B</w:t>
            </w:r>
            <w:r w:rsidR="007A2E2C">
              <w:t>ox</w:t>
            </w:r>
          </w:p>
        </w:tc>
        <w:tc>
          <w:tcPr>
            <w:tcW w:w="1392" w:type="dxa"/>
          </w:tcPr>
          <w:p w14:paraId="44DEF098" w14:textId="451B3CE7" w:rsidR="007A2E2C" w:rsidRDefault="007A2E2C" w:rsidP="007A2E2C">
            <w:r>
              <w:t>Local to for loop</w:t>
            </w:r>
          </w:p>
        </w:tc>
        <w:tc>
          <w:tcPr>
            <w:tcW w:w="1680" w:type="dxa"/>
          </w:tcPr>
          <w:p w14:paraId="37C0D016" w14:textId="6E01BA57" w:rsidR="007A2E2C" w:rsidRDefault="007A2E2C" w:rsidP="007A2E2C">
            <w:r>
              <w:t>String</w:t>
            </w:r>
          </w:p>
        </w:tc>
        <w:tc>
          <w:tcPr>
            <w:tcW w:w="4360" w:type="dxa"/>
          </w:tcPr>
          <w:p w14:paraId="7AFB9FCD" w14:textId="7B40FE16" w:rsidR="007A2E2C" w:rsidRDefault="007A2E2C" w:rsidP="007A2E2C">
            <w:r>
              <w:t>Key in inputboxes</w:t>
            </w:r>
          </w:p>
        </w:tc>
      </w:tr>
      <w:tr w:rsidR="007A2E2C" w14:paraId="1AB7AA53" w14:textId="77777777" w:rsidTr="006402E8">
        <w:tc>
          <w:tcPr>
            <w:tcW w:w="1584" w:type="dxa"/>
          </w:tcPr>
          <w:p w14:paraId="6C35D6E8" w14:textId="2D53E8BF" w:rsidR="007A2E2C" w:rsidRDefault="00880679" w:rsidP="007A2E2C">
            <w:r>
              <w:t>C</w:t>
            </w:r>
            <w:r w:rsidR="007A2E2C">
              <w:t>har</w:t>
            </w:r>
          </w:p>
        </w:tc>
        <w:tc>
          <w:tcPr>
            <w:tcW w:w="1392" w:type="dxa"/>
          </w:tcPr>
          <w:p w14:paraId="688273CC" w14:textId="60EF4F2A" w:rsidR="007A2E2C" w:rsidRDefault="007A2E2C" w:rsidP="007A2E2C">
            <w:r>
              <w:t>Local to for loop</w:t>
            </w:r>
          </w:p>
        </w:tc>
        <w:tc>
          <w:tcPr>
            <w:tcW w:w="1680" w:type="dxa"/>
          </w:tcPr>
          <w:p w14:paraId="6FA13A24" w14:textId="66234832" w:rsidR="007A2E2C" w:rsidRDefault="007A2E2C" w:rsidP="007A2E2C">
            <w:r>
              <w:t>Char</w:t>
            </w:r>
          </w:p>
        </w:tc>
        <w:tc>
          <w:tcPr>
            <w:tcW w:w="4360" w:type="dxa"/>
          </w:tcPr>
          <w:p w14:paraId="17405989" w14:textId="5BF6E394" w:rsidR="007A2E2C" w:rsidRDefault="007A2E2C" w:rsidP="007A2E2C">
            <w:r>
              <w:t>Element in checklist</w:t>
            </w:r>
          </w:p>
        </w:tc>
      </w:tr>
      <w:tr w:rsidR="007A2E2C" w14:paraId="1179AF0E" w14:textId="77777777" w:rsidTr="006402E8">
        <w:tc>
          <w:tcPr>
            <w:tcW w:w="1584" w:type="dxa"/>
          </w:tcPr>
          <w:p w14:paraId="61E2AE11" w14:textId="47FB5D10" w:rsidR="007A2E2C" w:rsidRDefault="00880679" w:rsidP="007A2E2C">
            <w:r>
              <w:t>T</w:t>
            </w:r>
            <w:r w:rsidR="007A2E2C">
              <w:t>ext</w:t>
            </w:r>
          </w:p>
        </w:tc>
        <w:tc>
          <w:tcPr>
            <w:tcW w:w="1392" w:type="dxa"/>
          </w:tcPr>
          <w:p w14:paraId="503CB664" w14:textId="6E5074CF" w:rsidR="007A2E2C" w:rsidRDefault="007A2E2C" w:rsidP="007A2E2C">
            <w:r>
              <w:t>Local</w:t>
            </w:r>
          </w:p>
        </w:tc>
        <w:tc>
          <w:tcPr>
            <w:tcW w:w="1680" w:type="dxa"/>
          </w:tcPr>
          <w:p w14:paraId="442DE99A" w14:textId="0DDCAC03" w:rsidR="007A2E2C" w:rsidRDefault="007A2E2C" w:rsidP="007A2E2C">
            <w:r>
              <w:t>String</w:t>
            </w:r>
          </w:p>
        </w:tc>
        <w:tc>
          <w:tcPr>
            <w:tcW w:w="4360" w:type="dxa"/>
          </w:tcPr>
          <w:p w14:paraId="30679987" w14:textId="2F7B53F6" w:rsidR="007A2E2C" w:rsidRDefault="007A2E2C" w:rsidP="007A2E2C">
            <w:r>
              <w:t>Stores error message</w:t>
            </w:r>
          </w:p>
        </w:tc>
      </w:tr>
      <w:tr w:rsidR="007A2E2C" w14:paraId="2E0F9578" w14:textId="77777777" w:rsidTr="006402E8">
        <w:tc>
          <w:tcPr>
            <w:tcW w:w="1584" w:type="dxa"/>
          </w:tcPr>
          <w:p w14:paraId="7486FE81" w14:textId="6C90B57B" w:rsidR="007A2E2C" w:rsidRDefault="007A2E2C" w:rsidP="007A2E2C">
            <w:r>
              <w:t>Hash</w:t>
            </w:r>
          </w:p>
        </w:tc>
        <w:tc>
          <w:tcPr>
            <w:tcW w:w="1392" w:type="dxa"/>
          </w:tcPr>
          <w:p w14:paraId="79DE8F86" w14:textId="5B666715" w:rsidR="007A2E2C" w:rsidRDefault="007A2E2C" w:rsidP="007A2E2C">
            <w:r>
              <w:t>Local</w:t>
            </w:r>
          </w:p>
        </w:tc>
        <w:tc>
          <w:tcPr>
            <w:tcW w:w="1680" w:type="dxa"/>
          </w:tcPr>
          <w:p w14:paraId="6A3500D6" w14:textId="3E5EC96A" w:rsidR="007A2E2C" w:rsidRDefault="007A2E2C" w:rsidP="007A2E2C">
            <w:r>
              <w:t>Hashlib object</w:t>
            </w:r>
          </w:p>
        </w:tc>
        <w:tc>
          <w:tcPr>
            <w:tcW w:w="4360" w:type="dxa"/>
          </w:tcPr>
          <w:p w14:paraId="0E6E0702" w14:textId="2EDCC01A" w:rsidR="007A2E2C" w:rsidRDefault="007A2E2C" w:rsidP="007A2E2C">
            <w:r>
              <w:t>Stores hash function</w:t>
            </w:r>
          </w:p>
        </w:tc>
      </w:tr>
      <w:tr w:rsidR="007A2E2C" w14:paraId="59469591" w14:textId="77777777" w:rsidTr="006402E8">
        <w:tc>
          <w:tcPr>
            <w:tcW w:w="1584" w:type="dxa"/>
          </w:tcPr>
          <w:p w14:paraId="03067AE5" w14:textId="01FF8598" w:rsidR="007A2E2C" w:rsidRDefault="007A2E2C" w:rsidP="007A2E2C">
            <w:r>
              <w:t>Username</w:t>
            </w:r>
          </w:p>
        </w:tc>
        <w:tc>
          <w:tcPr>
            <w:tcW w:w="1392" w:type="dxa"/>
          </w:tcPr>
          <w:p w14:paraId="2AA55FA9" w14:textId="7C447076" w:rsidR="007A2E2C" w:rsidRDefault="007A2E2C" w:rsidP="007A2E2C">
            <w:r>
              <w:t>Local</w:t>
            </w:r>
          </w:p>
        </w:tc>
        <w:tc>
          <w:tcPr>
            <w:tcW w:w="1680" w:type="dxa"/>
          </w:tcPr>
          <w:p w14:paraId="2553A047" w14:textId="7696794A" w:rsidR="007A2E2C" w:rsidRDefault="007A2E2C" w:rsidP="007A2E2C">
            <w:r>
              <w:t>String</w:t>
            </w:r>
          </w:p>
        </w:tc>
        <w:tc>
          <w:tcPr>
            <w:tcW w:w="4360" w:type="dxa"/>
          </w:tcPr>
          <w:p w14:paraId="14389205" w14:textId="2914BBEB" w:rsidR="007A2E2C" w:rsidRDefault="007A2E2C" w:rsidP="007A2E2C">
            <w:r>
              <w:t>Stores inputted username</w:t>
            </w:r>
          </w:p>
        </w:tc>
      </w:tr>
      <w:tr w:rsidR="007A2E2C" w14:paraId="1A1BB2B7" w14:textId="77777777" w:rsidTr="006402E8">
        <w:tc>
          <w:tcPr>
            <w:tcW w:w="1584" w:type="dxa"/>
          </w:tcPr>
          <w:p w14:paraId="00048492" w14:textId="2AEA4BB6" w:rsidR="007A2E2C" w:rsidRDefault="007A2E2C" w:rsidP="007A2E2C">
            <w:r>
              <w:t>passCap</w:t>
            </w:r>
          </w:p>
        </w:tc>
        <w:tc>
          <w:tcPr>
            <w:tcW w:w="1392" w:type="dxa"/>
          </w:tcPr>
          <w:p w14:paraId="485E8A2A" w14:textId="6B45D946" w:rsidR="007A2E2C" w:rsidRDefault="007A2E2C" w:rsidP="007A2E2C">
            <w:r>
              <w:t>Local</w:t>
            </w:r>
          </w:p>
        </w:tc>
        <w:tc>
          <w:tcPr>
            <w:tcW w:w="1680" w:type="dxa"/>
          </w:tcPr>
          <w:p w14:paraId="6DE73EC7" w14:textId="170CAB3F" w:rsidR="007A2E2C" w:rsidRDefault="007A2E2C" w:rsidP="007A2E2C">
            <w:r>
              <w:t>Integer</w:t>
            </w:r>
          </w:p>
        </w:tc>
        <w:tc>
          <w:tcPr>
            <w:tcW w:w="4360" w:type="dxa"/>
          </w:tcPr>
          <w:p w14:paraId="5B6057F8" w14:textId="71759F6B" w:rsidR="007A2E2C" w:rsidRDefault="007A2E2C" w:rsidP="007A2E2C">
            <w:r>
              <w:t>Used to store the binary equivalent of the password</w:t>
            </w:r>
          </w:p>
        </w:tc>
      </w:tr>
      <w:tr w:rsidR="007A2E2C" w14:paraId="67B7D749" w14:textId="77777777" w:rsidTr="006402E8">
        <w:tc>
          <w:tcPr>
            <w:tcW w:w="1584" w:type="dxa"/>
          </w:tcPr>
          <w:p w14:paraId="261F3190" w14:textId="1CF4A295" w:rsidR="007A2E2C" w:rsidRDefault="007A2E2C" w:rsidP="007A2E2C">
            <w:r>
              <w:t>password</w:t>
            </w:r>
          </w:p>
        </w:tc>
        <w:tc>
          <w:tcPr>
            <w:tcW w:w="1392" w:type="dxa"/>
          </w:tcPr>
          <w:p w14:paraId="15BD33BD" w14:textId="3F336A91" w:rsidR="007A2E2C" w:rsidRDefault="007A2E2C" w:rsidP="007A2E2C">
            <w:r>
              <w:t>Local</w:t>
            </w:r>
          </w:p>
        </w:tc>
        <w:tc>
          <w:tcPr>
            <w:tcW w:w="1680" w:type="dxa"/>
          </w:tcPr>
          <w:p w14:paraId="167685A5" w14:textId="0025BDE0" w:rsidR="007A2E2C" w:rsidRDefault="007A2E2C" w:rsidP="007A2E2C">
            <w:r>
              <w:t>String</w:t>
            </w:r>
          </w:p>
        </w:tc>
        <w:tc>
          <w:tcPr>
            <w:tcW w:w="4360" w:type="dxa"/>
          </w:tcPr>
          <w:p w14:paraId="5BF1D651" w14:textId="2D6969D5" w:rsidR="007A2E2C" w:rsidRDefault="007A2E2C" w:rsidP="007A2E2C">
            <w:r>
              <w:t>Stores hashed password</w:t>
            </w:r>
          </w:p>
        </w:tc>
      </w:tr>
      <w:tr w:rsidR="007A2E2C" w14:paraId="1F4E7AB1" w14:textId="77777777" w:rsidTr="006402E8">
        <w:tc>
          <w:tcPr>
            <w:tcW w:w="1584" w:type="dxa"/>
          </w:tcPr>
          <w:p w14:paraId="69C78C93" w14:textId="4289C271" w:rsidR="007A2E2C" w:rsidRDefault="007A2E2C" w:rsidP="007A2E2C">
            <w:r>
              <w:t>Connect</w:t>
            </w:r>
          </w:p>
        </w:tc>
        <w:tc>
          <w:tcPr>
            <w:tcW w:w="1392" w:type="dxa"/>
          </w:tcPr>
          <w:p w14:paraId="2768C93C" w14:textId="1E9BB7CD" w:rsidR="007A2E2C" w:rsidRDefault="007A2E2C" w:rsidP="007A2E2C">
            <w:r>
              <w:t>Local</w:t>
            </w:r>
          </w:p>
        </w:tc>
        <w:tc>
          <w:tcPr>
            <w:tcW w:w="1680" w:type="dxa"/>
          </w:tcPr>
          <w:p w14:paraId="79FCC781" w14:textId="04057525" w:rsidR="007A2E2C" w:rsidRDefault="007A2E2C" w:rsidP="007A2E2C">
            <w:r>
              <w:t>String</w:t>
            </w:r>
          </w:p>
        </w:tc>
        <w:tc>
          <w:tcPr>
            <w:tcW w:w="4360" w:type="dxa"/>
          </w:tcPr>
          <w:p w14:paraId="717E8F5B" w14:textId="2BA1CAC0" w:rsidR="007A2E2C" w:rsidRDefault="007A2E2C" w:rsidP="007A2E2C">
            <w:r>
              <w:t>Store status of database query</w:t>
            </w:r>
          </w:p>
        </w:tc>
      </w:tr>
    </w:tbl>
    <w:p w14:paraId="4590E886" w14:textId="0BC82DA9" w:rsidR="007A2E2C" w:rsidRDefault="007A2E2C" w:rsidP="007A2E2C"/>
    <w:p w14:paraId="198C5981" w14:textId="7390EE78" w:rsidR="007A2E2C" w:rsidRPr="007A2E2C" w:rsidRDefault="007A2E2C" w:rsidP="007A2E2C">
      <w:pPr>
        <w:pStyle w:val="Heading4"/>
      </w:pPr>
      <w:r>
        <w:t>code</w:t>
      </w:r>
    </w:p>
    <w:p w14:paraId="6BD37675" w14:textId="77777777" w:rsidR="009E6E2D" w:rsidRPr="009E6E2D" w:rsidRDefault="009E6E2D" w:rsidP="009E6E2D">
      <w:pPr>
        <w:contextualSpacing/>
        <w:rPr>
          <w:rFonts w:ascii="Courier New" w:hAnsi="Courier New" w:cs="Courier New"/>
        </w:rPr>
      </w:pPr>
      <w:r w:rsidRPr="009E6E2D">
        <w:rPr>
          <w:rFonts w:ascii="Courier New" w:hAnsi="Courier New" w:cs="Courier New"/>
        </w:rPr>
        <w:t>def checkLogin(inputboxes):</w:t>
      </w:r>
    </w:p>
    <w:p w14:paraId="2A74445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checkList = [" ", ";", "=", "'", '"']</w:t>
      </w:r>
    </w:p>
    <w:p w14:paraId="496D9AC9"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list of characters that are not allowed</w:t>
      </w:r>
    </w:p>
    <w:p w14:paraId="0CD7F62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 = []</w:t>
      </w:r>
    </w:p>
    <w:p w14:paraId="540BD81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User_ID = ""</w:t>
      </w:r>
    </w:p>
    <w:p w14:paraId="656CD51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0</w:t>
      </w:r>
    </w:p>
    <w:p w14:paraId="1B38008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invalidCharCount = 0</w:t>
      </w:r>
    </w:p>
    <w:p w14:paraId="4E78990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box in inputboxes:</w:t>
      </w:r>
    </w:p>
    <w:p w14:paraId="0393698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(box == "Lusername") or (box == "Lpassword"):</w:t>
      </w:r>
    </w:p>
    <w:p w14:paraId="49450F0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char in checkList:</w:t>
      </w:r>
    </w:p>
    <w:p w14:paraId="795F54D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inputboxes[box].getCap() == "":</w:t>
      </w:r>
    </w:p>
    <w:p w14:paraId="5946A44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1</w:t>
      </w:r>
    </w:p>
    <w:p w14:paraId="06183E0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elif char in inputboxes[box].getCap():</w:t>
      </w:r>
    </w:p>
    <w:p w14:paraId="6B10B2B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invalidCharCount += 1</w:t>
      </w:r>
    </w:p>
    <w:p w14:paraId="7AA5E3D5"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any fields are empty or contain disallowed characters</w:t>
      </w:r>
    </w:p>
    <w:p w14:paraId="4922673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emptyCount &gt; 0:</w:t>
      </w:r>
    </w:p>
    <w:p w14:paraId="47DEF7DB" w14:textId="77777777" w:rsidR="009E6E2D" w:rsidRPr="009E6E2D" w:rsidRDefault="009E6E2D" w:rsidP="009E6E2D">
      <w:pPr>
        <w:contextualSpacing/>
        <w:rPr>
          <w:rFonts w:ascii="Courier New" w:hAnsi="Courier New" w:cs="Courier New"/>
        </w:rPr>
      </w:pPr>
      <w:r w:rsidRPr="009E6E2D">
        <w:rPr>
          <w:rFonts w:ascii="Courier New" w:hAnsi="Courier New" w:cs="Courier New"/>
        </w:rPr>
        <w:lastRenderedPageBreak/>
        <w:t xml:space="preserve">        text = "All fields must be entered"</w:t>
      </w:r>
    </w:p>
    <w:p w14:paraId="4FD779F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186E66F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invalidCharCount &gt; 0:</w:t>
      </w:r>
    </w:p>
    <w:p w14:paraId="5E71366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 = "Incorrect details"</w:t>
      </w:r>
    </w:p>
    <w:p w14:paraId="3841B08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4B1D8547"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append errors to error list that will be displayed in a different function</w:t>
      </w:r>
    </w:p>
    <w:p w14:paraId="468EE004" w14:textId="77777777" w:rsidR="009E6E2D" w:rsidRPr="009E6E2D" w:rsidRDefault="009E6E2D" w:rsidP="009E6E2D">
      <w:pPr>
        <w:contextualSpacing/>
        <w:rPr>
          <w:rFonts w:ascii="Courier New" w:hAnsi="Courier New" w:cs="Courier New"/>
        </w:rPr>
      </w:pPr>
    </w:p>
    <w:p w14:paraId="7234D08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error == []:</w:t>
      </w:r>
    </w:p>
    <w:p w14:paraId="6F305AB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Hash = hashlib.sha512()</w:t>
      </w:r>
    </w:p>
    <w:p w14:paraId="2D1483E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username = inputboxes['Lusername'].getCap()</w:t>
      </w:r>
    </w:p>
    <w:p w14:paraId="07143C8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passCap = bytes(inputboxes['Lpassword'].getCap(), encoding='utf-8')</w:t>
      </w:r>
    </w:p>
    <w:p w14:paraId="2E62250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Hash.update(passCap)</w:t>
      </w:r>
    </w:p>
    <w:p w14:paraId="0633B3F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password = Hash.hexdigest()</w:t>
      </w:r>
    </w:p>
    <w:p w14:paraId="088CFC6E"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creates a hash for the password tp check againt the database</w:t>
      </w:r>
    </w:p>
    <w:p w14:paraId="23BCC3AE"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hashes are one way</w:t>
      </w:r>
    </w:p>
    <w:p w14:paraId="1BABBB23" w14:textId="77777777" w:rsidR="009E6E2D" w:rsidRPr="009E6E2D" w:rsidRDefault="009E6E2D" w:rsidP="009E6E2D">
      <w:pPr>
        <w:contextualSpacing/>
        <w:rPr>
          <w:rFonts w:ascii="Courier New" w:hAnsi="Courier New" w:cs="Courier New"/>
        </w:rPr>
      </w:pPr>
    </w:p>
    <w:p w14:paraId="2636E7C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connect = BridgeData.findUser(username,password)</w:t>
      </w:r>
    </w:p>
    <w:p w14:paraId="2366DB18"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compares password and username to database</w:t>
      </w:r>
    </w:p>
    <w:p w14:paraId="3BEFEFBA" w14:textId="77777777" w:rsidR="009E6E2D" w:rsidRPr="009E6E2D" w:rsidRDefault="009E6E2D" w:rsidP="009E6E2D">
      <w:pPr>
        <w:contextualSpacing/>
        <w:rPr>
          <w:rFonts w:ascii="Courier New" w:hAnsi="Courier New" w:cs="Courier New"/>
        </w:rPr>
      </w:pPr>
    </w:p>
    <w:p w14:paraId="7ECC7B6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connect == "Not":</w:t>
      </w:r>
    </w:p>
    <w:p w14:paraId="05A6E72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error.append("Incorrect details")</w:t>
      </w:r>
    </w:p>
    <w:p w14:paraId="6EFF6B3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elif connect == "Error":</w:t>
      </w:r>
    </w:p>
    <w:p w14:paraId="57C0C37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1918A0B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else:</w:t>
      </w:r>
    </w:p>
    <w:p w14:paraId="60D9CA6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User_ID = BridgeData.getUser_ID(username)</w:t>
      </w:r>
    </w:p>
    <w:p w14:paraId="1E365697"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details are correct user id is retrieved from the database</w:t>
      </w:r>
    </w:p>
    <w:p w14:paraId="25A4A6CA" w14:textId="77777777" w:rsidR="009E6E2D" w:rsidRPr="009E6E2D" w:rsidRDefault="009E6E2D" w:rsidP="009E6E2D">
      <w:pPr>
        <w:contextualSpacing/>
        <w:rPr>
          <w:rFonts w:ascii="Courier New" w:hAnsi="Courier New" w:cs="Courier New"/>
        </w:rPr>
      </w:pPr>
    </w:p>
    <w:p w14:paraId="389F553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User_ID == "":</w:t>
      </w:r>
    </w:p>
    <w:p w14:paraId="53961EC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the database")</w:t>
      </w:r>
    </w:p>
    <w:p w14:paraId="4127069E" w14:textId="77777777" w:rsidR="009E6E2D" w:rsidRPr="009E6E2D" w:rsidRDefault="009E6E2D" w:rsidP="009E6E2D">
      <w:pPr>
        <w:contextualSpacing/>
        <w:rPr>
          <w:rFonts w:ascii="Courier New" w:hAnsi="Courier New" w:cs="Courier New"/>
        </w:rPr>
      </w:pPr>
    </w:p>
    <w:p w14:paraId="7B13782B" w14:textId="1135A4D5" w:rsidR="009E6E2D" w:rsidRPr="009E6E2D" w:rsidRDefault="009E6E2D" w:rsidP="009E6E2D">
      <w:pPr>
        <w:contextualSpacing/>
        <w:rPr>
          <w:rFonts w:ascii="Courier New" w:hAnsi="Courier New" w:cs="Courier New"/>
        </w:rPr>
      </w:pPr>
      <w:r w:rsidRPr="009E6E2D">
        <w:rPr>
          <w:rFonts w:ascii="Courier New" w:hAnsi="Courier New" w:cs="Courier New"/>
        </w:rPr>
        <w:t xml:space="preserve">    return error,User_ID</w:t>
      </w:r>
    </w:p>
    <w:p w14:paraId="0711FD7F" w14:textId="546CB650" w:rsidR="004817F6" w:rsidRPr="009E6E2D" w:rsidRDefault="009E6E2D" w:rsidP="009E6E2D">
      <w:pPr>
        <w:rPr>
          <w:rFonts w:asciiTheme="majorHAnsi" w:eastAsiaTheme="majorEastAsia" w:hAnsiTheme="majorHAnsi" w:cstheme="majorBidi"/>
          <w:color w:val="1F4D78" w:themeColor="accent1" w:themeShade="7F"/>
          <w:sz w:val="24"/>
          <w:szCs w:val="24"/>
        </w:rPr>
      </w:pPr>
      <w:r>
        <w:br w:type="page"/>
      </w:r>
    </w:p>
    <w:p w14:paraId="09DD6DD0" w14:textId="16AD6B8F" w:rsidR="009E6E2D" w:rsidRDefault="004817F6" w:rsidP="009E6E2D">
      <w:pPr>
        <w:pStyle w:val="Heading3"/>
      </w:pPr>
      <w:bookmarkStart w:id="183" w:name="_Toc8207688"/>
      <w:r>
        <w:lastRenderedPageBreak/>
        <w:t>checkRegister</w:t>
      </w:r>
      <w:bookmarkEnd w:id="183"/>
    </w:p>
    <w:p w14:paraId="319CD243" w14:textId="77777777" w:rsidR="00550023" w:rsidRDefault="00550023" w:rsidP="00550023">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550023" w14:paraId="494CD5D6" w14:textId="77777777" w:rsidTr="006402E8">
        <w:tc>
          <w:tcPr>
            <w:tcW w:w="1599" w:type="dxa"/>
          </w:tcPr>
          <w:p w14:paraId="683B32BF" w14:textId="77777777" w:rsidR="00550023" w:rsidRPr="006F5F29" w:rsidRDefault="00550023" w:rsidP="00D93C20">
            <w:pPr>
              <w:rPr>
                <w:b/>
              </w:rPr>
            </w:pPr>
            <w:r>
              <w:rPr>
                <w:b/>
              </w:rPr>
              <w:t>Variable</w:t>
            </w:r>
          </w:p>
        </w:tc>
        <w:tc>
          <w:tcPr>
            <w:tcW w:w="1390" w:type="dxa"/>
          </w:tcPr>
          <w:p w14:paraId="4216C47E" w14:textId="77777777" w:rsidR="00550023" w:rsidRPr="006F5F29" w:rsidRDefault="00550023" w:rsidP="00D93C20">
            <w:pPr>
              <w:rPr>
                <w:b/>
              </w:rPr>
            </w:pPr>
            <w:r>
              <w:rPr>
                <w:b/>
              </w:rPr>
              <w:t>Scope</w:t>
            </w:r>
          </w:p>
        </w:tc>
        <w:tc>
          <w:tcPr>
            <w:tcW w:w="1678" w:type="dxa"/>
          </w:tcPr>
          <w:p w14:paraId="7E7D0051" w14:textId="77777777" w:rsidR="00550023" w:rsidRPr="006F5F29" w:rsidRDefault="00550023" w:rsidP="00D93C20">
            <w:pPr>
              <w:rPr>
                <w:b/>
              </w:rPr>
            </w:pPr>
            <w:r>
              <w:rPr>
                <w:b/>
              </w:rPr>
              <w:t>Variable type</w:t>
            </w:r>
          </w:p>
        </w:tc>
        <w:tc>
          <w:tcPr>
            <w:tcW w:w="4349" w:type="dxa"/>
          </w:tcPr>
          <w:p w14:paraId="1C822EDF" w14:textId="77777777" w:rsidR="00550023" w:rsidRPr="006F5F29" w:rsidRDefault="00550023" w:rsidP="00D93C20">
            <w:pPr>
              <w:rPr>
                <w:b/>
              </w:rPr>
            </w:pPr>
            <w:r>
              <w:rPr>
                <w:b/>
              </w:rPr>
              <w:t>Used for</w:t>
            </w:r>
          </w:p>
        </w:tc>
      </w:tr>
      <w:tr w:rsidR="00550023" w14:paraId="66AF2D0B" w14:textId="77777777" w:rsidTr="006402E8">
        <w:tc>
          <w:tcPr>
            <w:tcW w:w="1599" w:type="dxa"/>
          </w:tcPr>
          <w:p w14:paraId="23B44EC2" w14:textId="17B326BD" w:rsidR="00550023" w:rsidRDefault="00550023" w:rsidP="00D93C20">
            <w:r>
              <w:t>CheckList</w:t>
            </w:r>
          </w:p>
        </w:tc>
        <w:tc>
          <w:tcPr>
            <w:tcW w:w="1390" w:type="dxa"/>
          </w:tcPr>
          <w:p w14:paraId="573E1E0D" w14:textId="77777777" w:rsidR="00550023" w:rsidRDefault="00550023" w:rsidP="00D93C20">
            <w:r>
              <w:t>Local</w:t>
            </w:r>
          </w:p>
        </w:tc>
        <w:tc>
          <w:tcPr>
            <w:tcW w:w="1678" w:type="dxa"/>
          </w:tcPr>
          <w:p w14:paraId="0513ADB2" w14:textId="77777777" w:rsidR="00550023" w:rsidRDefault="00550023" w:rsidP="00D93C20">
            <w:r>
              <w:t>List</w:t>
            </w:r>
          </w:p>
        </w:tc>
        <w:tc>
          <w:tcPr>
            <w:tcW w:w="4349" w:type="dxa"/>
          </w:tcPr>
          <w:p w14:paraId="5EFB3864" w14:textId="77777777" w:rsidR="00550023" w:rsidRDefault="00550023" w:rsidP="00D93C20">
            <w:r>
              <w:t>Stores disallowed characters</w:t>
            </w:r>
          </w:p>
        </w:tc>
      </w:tr>
      <w:tr w:rsidR="00550023" w14:paraId="785837A7" w14:textId="77777777" w:rsidTr="006402E8">
        <w:tc>
          <w:tcPr>
            <w:tcW w:w="1599" w:type="dxa"/>
          </w:tcPr>
          <w:p w14:paraId="671267E6" w14:textId="44246241" w:rsidR="00550023" w:rsidRDefault="00880679" w:rsidP="00D93C20">
            <w:r>
              <w:t>E</w:t>
            </w:r>
            <w:r w:rsidR="00550023">
              <w:t>rror</w:t>
            </w:r>
          </w:p>
        </w:tc>
        <w:tc>
          <w:tcPr>
            <w:tcW w:w="1390" w:type="dxa"/>
          </w:tcPr>
          <w:p w14:paraId="4828BEA4" w14:textId="3E470A04" w:rsidR="00550023" w:rsidRDefault="00550023" w:rsidP="00D93C20">
            <w:r>
              <w:t>Local</w:t>
            </w:r>
          </w:p>
        </w:tc>
        <w:tc>
          <w:tcPr>
            <w:tcW w:w="1678" w:type="dxa"/>
          </w:tcPr>
          <w:p w14:paraId="5E267C7B" w14:textId="4BB99CA3" w:rsidR="00550023" w:rsidRDefault="00550023" w:rsidP="00D93C20">
            <w:r>
              <w:t>List</w:t>
            </w:r>
          </w:p>
        </w:tc>
        <w:tc>
          <w:tcPr>
            <w:tcW w:w="4349" w:type="dxa"/>
          </w:tcPr>
          <w:p w14:paraId="058271E6" w14:textId="2B8C7CDF" w:rsidR="00550023" w:rsidRDefault="00550023" w:rsidP="00D93C20">
            <w:r>
              <w:t>Stores error messages</w:t>
            </w:r>
          </w:p>
        </w:tc>
      </w:tr>
      <w:tr w:rsidR="00550023" w14:paraId="489AC561" w14:textId="77777777" w:rsidTr="006402E8">
        <w:tc>
          <w:tcPr>
            <w:tcW w:w="1599" w:type="dxa"/>
          </w:tcPr>
          <w:p w14:paraId="33B9ED04" w14:textId="791B9C9F" w:rsidR="00550023" w:rsidRDefault="00550023" w:rsidP="00D93C20">
            <w:r>
              <w:t>emptyCount</w:t>
            </w:r>
          </w:p>
        </w:tc>
        <w:tc>
          <w:tcPr>
            <w:tcW w:w="1390" w:type="dxa"/>
          </w:tcPr>
          <w:p w14:paraId="7EC6706A" w14:textId="53A03B1B" w:rsidR="00550023" w:rsidRDefault="00550023" w:rsidP="00D93C20">
            <w:r>
              <w:t>Local</w:t>
            </w:r>
          </w:p>
        </w:tc>
        <w:tc>
          <w:tcPr>
            <w:tcW w:w="1678" w:type="dxa"/>
          </w:tcPr>
          <w:p w14:paraId="1DD39B08" w14:textId="0A52E3DA" w:rsidR="00550023" w:rsidRDefault="00550023" w:rsidP="00D93C20">
            <w:r>
              <w:t>Integer</w:t>
            </w:r>
          </w:p>
        </w:tc>
        <w:tc>
          <w:tcPr>
            <w:tcW w:w="4349" w:type="dxa"/>
          </w:tcPr>
          <w:p w14:paraId="59EF3395" w14:textId="579342A9" w:rsidR="00550023" w:rsidRDefault="00550023" w:rsidP="00D93C20">
            <w:r>
              <w:t>Number of empty inputboxes</w:t>
            </w:r>
          </w:p>
        </w:tc>
      </w:tr>
      <w:tr w:rsidR="00550023" w14:paraId="45BE98B9" w14:textId="77777777" w:rsidTr="006402E8">
        <w:tc>
          <w:tcPr>
            <w:tcW w:w="1599" w:type="dxa"/>
          </w:tcPr>
          <w:p w14:paraId="4DA6BC7B" w14:textId="001261C6" w:rsidR="00550023" w:rsidRDefault="00880679" w:rsidP="00550023">
            <w:r>
              <w:t>B</w:t>
            </w:r>
            <w:r w:rsidR="00550023">
              <w:t>ox</w:t>
            </w:r>
          </w:p>
        </w:tc>
        <w:tc>
          <w:tcPr>
            <w:tcW w:w="1390" w:type="dxa"/>
          </w:tcPr>
          <w:p w14:paraId="10999CD8" w14:textId="36DFD783" w:rsidR="00550023" w:rsidRDefault="00550023" w:rsidP="00550023">
            <w:r>
              <w:t>Local to for loop</w:t>
            </w:r>
          </w:p>
        </w:tc>
        <w:tc>
          <w:tcPr>
            <w:tcW w:w="1678" w:type="dxa"/>
          </w:tcPr>
          <w:p w14:paraId="7022BBFE" w14:textId="445B7D41" w:rsidR="00550023" w:rsidRDefault="00550023" w:rsidP="00550023">
            <w:r>
              <w:t>String</w:t>
            </w:r>
          </w:p>
        </w:tc>
        <w:tc>
          <w:tcPr>
            <w:tcW w:w="4349" w:type="dxa"/>
          </w:tcPr>
          <w:p w14:paraId="7F9301F2" w14:textId="04E0F717" w:rsidR="00550023" w:rsidRDefault="00550023" w:rsidP="00550023">
            <w:r>
              <w:t>Key in inputboxes</w:t>
            </w:r>
          </w:p>
        </w:tc>
      </w:tr>
      <w:tr w:rsidR="00550023" w14:paraId="55E995E4" w14:textId="77777777" w:rsidTr="006402E8">
        <w:tc>
          <w:tcPr>
            <w:tcW w:w="1599" w:type="dxa"/>
          </w:tcPr>
          <w:p w14:paraId="06E7E518" w14:textId="09BDE142" w:rsidR="00550023" w:rsidRDefault="00880679" w:rsidP="00550023">
            <w:r>
              <w:t>C</w:t>
            </w:r>
            <w:r w:rsidR="00550023">
              <w:t>har</w:t>
            </w:r>
          </w:p>
        </w:tc>
        <w:tc>
          <w:tcPr>
            <w:tcW w:w="1390" w:type="dxa"/>
          </w:tcPr>
          <w:p w14:paraId="094C8045" w14:textId="07794B76" w:rsidR="00550023" w:rsidRDefault="00550023" w:rsidP="00550023">
            <w:r>
              <w:t>Local to for loop</w:t>
            </w:r>
          </w:p>
        </w:tc>
        <w:tc>
          <w:tcPr>
            <w:tcW w:w="1678" w:type="dxa"/>
          </w:tcPr>
          <w:p w14:paraId="56E19388" w14:textId="5350A889" w:rsidR="00550023" w:rsidRDefault="00550023" w:rsidP="00550023">
            <w:r>
              <w:t>Char</w:t>
            </w:r>
          </w:p>
        </w:tc>
        <w:tc>
          <w:tcPr>
            <w:tcW w:w="4349" w:type="dxa"/>
          </w:tcPr>
          <w:p w14:paraId="26E5B8A7" w14:textId="585E7239" w:rsidR="00550023" w:rsidRDefault="00550023" w:rsidP="00550023">
            <w:r>
              <w:t>Element in checklist</w:t>
            </w:r>
          </w:p>
        </w:tc>
      </w:tr>
      <w:tr w:rsidR="00550023" w14:paraId="67F79952" w14:textId="77777777" w:rsidTr="006402E8">
        <w:tc>
          <w:tcPr>
            <w:tcW w:w="1599" w:type="dxa"/>
          </w:tcPr>
          <w:p w14:paraId="31A982AA" w14:textId="0A4167E0" w:rsidR="00550023" w:rsidRDefault="00880679" w:rsidP="00550023">
            <w:r>
              <w:t>T</w:t>
            </w:r>
            <w:r w:rsidR="00550023">
              <w:t>ext</w:t>
            </w:r>
          </w:p>
        </w:tc>
        <w:tc>
          <w:tcPr>
            <w:tcW w:w="1390" w:type="dxa"/>
          </w:tcPr>
          <w:p w14:paraId="4F0670AD" w14:textId="704D00F2" w:rsidR="00550023" w:rsidRDefault="00550023" w:rsidP="00550023">
            <w:r>
              <w:t>Local</w:t>
            </w:r>
          </w:p>
        </w:tc>
        <w:tc>
          <w:tcPr>
            <w:tcW w:w="1678" w:type="dxa"/>
          </w:tcPr>
          <w:p w14:paraId="451D6A2C" w14:textId="552A4517" w:rsidR="00550023" w:rsidRDefault="00550023" w:rsidP="00550023">
            <w:r>
              <w:t>String</w:t>
            </w:r>
          </w:p>
        </w:tc>
        <w:tc>
          <w:tcPr>
            <w:tcW w:w="4349" w:type="dxa"/>
          </w:tcPr>
          <w:p w14:paraId="147F0536" w14:textId="51A962E3" w:rsidR="00550023" w:rsidRDefault="00550023" w:rsidP="00550023">
            <w:r>
              <w:t>Stores error message</w:t>
            </w:r>
          </w:p>
        </w:tc>
      </w:tr>
      <w:tr w:rsidR="00550023" w14:paraId="454DBB7B" w14:textId="77777777" w:rsidTr="006402E8">
        <w:tc>
          <w:tcPr>
            <w:tcW w:w="1599" w:type="dxa"/>
          </w:tcPr>
          <w:p w14:paraId="4A1F1FC2" w14:textId="26FC8E63" w:rsidR="00550023" w:rsidRDefault="00550023" w:rsidP="00550023">
            <w:r>
              <w:t>username</w:t>
            </w:r>
          </w:p>
        </w:tc>
        <w:tc>
          <w:tcPr>
            <w:tcW w:w="1390" w:type="dxa"/>
          </w:tcPr>
          <w:p w14:paraId="271221C1" w14:textId="790CC710" w:rsidR="00550023" w:rsidRDefault="00550023" w:rsidP="00550023">
            <w:r>
              <w:t>Local</w:t>
            </w:r>
          </w:p>
        </w:tc>
        <w:tc>
          <w:tcPr>
            <w:tcW w:w="1678" w:type="dxa"/>
          </w:tcPr>
          <w:p w14:paraId="7DA5BF81" w14:textId="09CF6B20" w:rsidR="00550023" w:rsidRDefault="00550023" w:rsidP="00550023">
            <w:r>
              <w:t>String</w:t>
            </w:r>
          </w:p>
        </w:tc>
        <w:tc>
          <w:tcPr>
            <w:tcW w:w="4349" w:type="dxa"/>
          </w:tcPr>
          <w:p w14:paraId="5AB0A243" w14:textId="5D54A903" w:rsidR="00550023" w:rsidRDefault="00550023" w:rsidP="00550023">
            <w:r>
              <w:t>Stores inputted username</w:t>
            </w:r>
          </w:p>
        </w:tc>
      </w:tr>
      <w:tr w:rsidR="00550023" w14:paraId="752ABEA3" w14:textId="77777777" w:rsidTr="006402E8">
        <w:tc>
          <w:tcPr>
            <w:tcW w:w="1599" w:type="dxa"/>
          </w:tcPr>
          <w:p w14:paraId="346F28DD" w14:textId="58FE1C48" w:rsidR="00550023" w:rsidRDefault="00550023" w:rsidP="00550023">
            <w:r>
              <w:t>UsernameState</w:t>
            </w:r>
          </w:p>
        </w:tc>
        <w:tc>
          <w:tcPr>
            <w:tcW w:w="1390" w:type="dxa"/>
          </w:tcPr>
          <w:p w14:paraId="277F7B1B" w14:textId="15AA7D52" w:rsidR="00550023" w:rsidRDefault="00550023" w:rsidP="00550023">
            <w:r>
              <w:t xml:space="preserve">Local </w:t>
            </w:r>
          </w:p>
        </w:tc>
        <w:tc>
          <w:tcPr>
            <w:tcW w:w="1678" w:type="dxa"/>
          </w:tcPr>
          <w:p w14:paraId="60A285F6" w14:textId="09B443E2" w:rsidR="00550023" w:rsidRDefault="00550023" w:rsidP="00550023">
            <w:r>
              <w:t>String</w:t>
            </w:r>
          </w:p>
        </w:tc>
        <w:tc>
          <w:tcPr>
            <w:tcW w:w="4349" w:type="dxa"/>
          </w:tcPr>
          <w:p w14:paraId="55FA0F53" w14:textId="661F14A6" w:rsidR="00550023" w:rsidRDefault="00550023" w:rsidP="00550023">
            <w:r>
              <w:t>Stores the result of searching for duplicate usernames</w:t>
            </w:r>
          </w:p>
        </w:tc>
      </w:tr>
      <w:tr w:rsidR="00550023" w14:paraId="1AA879DD" w14:textId="77777777" w:rsidTr="006402E8">
        <w:tc>
          <w:tcPr>
            <w:tcW w:w="1599" w:type="dxa"/>
          </w:tcPr>
          <w:p w14:paraId="2C3F8317" w14:textId="5C7E4843" w:rsidR="00550023" w:rsidRDefault="00550023" w:rsidP="00550023">
            <w:r>
              <w:t>Email</w:t>
            </w:r>
          </w:p>
        </w:tc>
        <w:tc>
          <w:tcPr>
            <w:tcW w:w="1390" w:type="dxa"/>
          </w:tcPr>
          <w:p w14:paraId="1B94C500" w14:textId="7D3CA9C5" w:rsidR="00550023" w:rsidRDefault="00550023" w:rsidP="00550023">
            <w:r>
              <w:t>Local</w:t>
            </w:r>
          </w:p>
        </w:tc>
        <w:tc>
          <w:tcPr>
            <w:tcW w:w="1678" w:type="dxa"/>
          </w:tcPr>
          <w:p w14:paraId="35565AF5" w14:textId="038FF709" w:rsidR="00550023" w:rsidRDefault="00550023" w:rsidP="00550023">
            <w:r>
              <w:t>String</w:t>
            </w:r>
          </w:p>
        </w:tc>
        <w:tc>
          <w:tcPr>
            <w:tcW w:w="4349" w:type="dxa"/>
          </w:tcPr>
          <w:p w14:paraId="4CEC2732" w14:textId="16062690" w:rsidR="00550023" w:rsidRDefault="00550023" w:rsidP="00550023">
            <w:r>
              <w:t>Store inputted email</w:t>
            </w:r>
          </w:p>
        </w:tc>
      </w:tr>
      <w:tr w:rsidR="00550023" w14:paraId="0DE8B448" w14:textId="77777777" w:rsidTr="006402E8">
        <w:tc>
          <w:tcPr>
            <w:tcW w:w="1599" w:type="dxa"/>
          </w:tcPr>
          <w:p w14:paraId="009F97F5" w14:textId="38E7CB6C" w:rsidR="00550023" w:rsidRDefault="00550023" w:rsidP="00550023">
            <w:r>
              <w:t>EmailState</w:t>
            </w:r>
          </w:p>
        </w:tc>
        <w:tc>
          <w:tcPr>
            <w:tcW w:w="1390" w:type="dxa"/>
          </w:tcPr>
          <w:p w14:paraId="0595481B" w14:textId="1410C318" w:rsidR="00550023" w:rsidRDefault="00550023" w:rsidP="00550023">
            <w:r>
              <w:t xml:space="preserve">Local </w:t>
            </w:r>
          </w:p>
        </w:tc>
        <w:tc>
          <w:tcPr>
            <w:tcW w:w="1678" w:type="dxa"/>
          </w:tcPr>
          <w:p w14:paraId="4AFBECD4" w14:textId="6219388C" w:rsidR="00550023" w:rsidRDefault="00550023" w:rsidP="00550023">
            <w:r>
              <w:t>String</w:t>
            </w:r>
          </w:p>
        </w:tc>
        <w:tc>
          <w:tcPr>
            <w:tcW w:w="4349" w:type="dxa"/>
          </w:tcPr>
          <w:p w14:paraId="3DB96F1E" w14:textId="6C81660E" w:rsidR="00550023" w:rsidRDefault="00550023" w:rsidP="00550023">
            <w:r>
              <w:t>Stores the result of searching for duplicate emails</w:t>
            </w:r>
          </w:p>
        </w:tc>
      </w:tr>
      <w:tr w:rsidR="00550023" w14:paraId="1068CAD3" w14:textId="77777777" w:rsidTr="006402E8">
        <w:tc>
          <w:tcPr>
            <w:tcW w:w="1599" w:type="dxa"/>
          </w:tcPr>
          <w:p w14:paraId="44A0CCA4" w14:textId="556B7ACB" w:rsidR="00550023" w:rsidRDefault="00550023" w:rsidP="00550023">
            <w:r>
              <w:t>Hash</w:t>
            </w:r>
          </w:p>
        </w:tc>
        <w:tc>
          <w:tcPr>
            <w:tcW w:w="1390" w:type="dxa"/>
          </w:tcPr>
          <w:p w14:paraId="67D79255" w14:textId="0810B056" w:rsidR="00550023" w:rsidRDefault="00550023" w:rsidP="00550023">
            <w:r>
              <w:t>Local</w:t>
            </w:r>
          </w:p>
        </w:tc>
        <w:tc>
          <w:tcPr>
            <w:tcW w:w="1678" w:type="dxa"/>
          </w:tcPr>
          <w:p w14:paraId="5415B027" w14:textId="5EC13EC7" w:rsidR="00550023" w:rsidRDefault="00C628F9" w:rsidP="00550023">
            <w:r>
              <w:t>Hashlib object</w:t>
            </w:r>
          </w:p>
        </w:tc>
        <w:tc>
          <w:tcPr>
            <w:tcW w:w="4349" w:type="dxa"/>
          </w:tcPr>
          <w:p w14:paraId="5F13A9DF" w14:textId="4BCFF216" w:rsidR="00550023" w:rsidRDefault="00C628F9" w:rsidP="00550023">
            <w:r>
              <w:t>Stores the hash function</w:t>
            </w:r>
          </w:p>
        </w:tc>
      </w:tr>
      <w:tr w:rsidR="00C628F9" w14:paraId="7A713FBD" w14:textId="77777777" w:rsidTr="006402E8">
        <w:tc>
          <w:tcPr>
            <w:tcW w:w="1599" w:type="dxa"/>
          </w:tcPr>
          <w:p w14:paraId="596F1C72" w14:textId="2074AE4F" w:rsidR="00C628F9" w:rsidRDefault="00880679" w:rsidP="00550023">
            <w:r>
              <w:t>F</w:t>
            </w:r>
            <w:r w:rsidR="00C628F9">
              <w:t>irst</w:t>
            </w:r>
          </w:p>
        </w:tc>
        <w:tc>
          <w:tcPr>
            <w:tcW w:w="1390" w:type="dxa"/>
          </w:tcPr>
          <w:p w14:paraId="16A32299" w14:textId="5D93CFB0" w:rsidR="00C628F9" w:rsidRDefault="00C628F9" w:rsidP="00550023">
            <w:r>
              <w:t>Local</w:t>
            </w:r>
          </w:p>
        </w:tc>
        <w:tc>
          <w:tcPr>
            <w:tcW w:w="1678" w:type="dxa"/>
          </w:tcPr>
          <w:p w14:paraId="0B73119D" w14:textId="4E5D74A5" w:rsidR="00C628F9" w:rsidRDefault="00C628F9" w:rsidP="00550023">
            <w:r>
              <w:t>String</w:t>
            </w:r>
          </w:p>
        </w:tc>
        <w:tc>
          <w:tcPr>
            <w:tcW w:w="4349" w:type="dxa"/>
          </w:tcPr>
          <w:p w14:paraId="58777931" w14:textId="407405E7" w:rsidR="00C628F9" w:rsidRDefault="00C628F9" w:rsidP="00550023">
            <w:r>
              <w:t>Stores the inputted first name</w:t>
            </w:r>
          </w:p>
        </w:tc>
      </w:tr>
      <w:tr w:rsidR="00C628F9" w14:paraId="4CAD9B1E" w14:textId="77777777" w:rsidTr="006402E8">
        <w:tc>
          <w:tcPr>
            <w:tcW w:w="1599" w:type="dxa"/>
          </w:tcPr>
          <w:p w14:paraId="323A49EE" w14:textId="6D49BABE" w:rsidR="00C628F9" w:rsidRDefault="00880679" w:rsidP="00550023">
            <w:r>
              <w:t>S</w:t>
            </w:r>
            <w:r w:rsidR="00C628F9">
              <w:t>ec</w:t>
            </w:r>
          </w:p>
        </w:tc>
        <w:tc>
          <w:tcPr>
            <w:tcW w:w="1390" w:type="dxa"/>
          </w:tcPr>
          <w:p w14:paraId="0132F6A6" w14:textId="54BDDB12" w:rsidR="00C628F9" w:rsidRDefault="00C628F9" w:rsidP="00550023">
            <w:r>
              <w:t>Local</w:t>
            </w:r>
          </w:p>
        </w:tc>
        <w:tc>
          <w:tcPr>
            <w:tcW w:w="1678" w:type="dxa"/>
          </w:tcPr>
          <w:p w14:paraId="1B2CE0D9" w14:textId="4A0715F6" w:rsidR="00C628F9" w:rsidRDefault="00C628F9" w:rsidP="00550023">
            <w:r>
              <w:t>String</w:t>
            </w:r>
          </w:p>
        </w:tc>
        <w:tc>
          <w:tcPr>
            <w:tcW w:w="4349" w:type="dxa"/>
          </w:tcPr>
          <w:p w14:paraId="23BAB48F" w14:textId="0AE81896" w:rsidR="00C628F9" w:rsidRDefault="00C628F9" w:rsidP="00550023">
            <w:r>
              <w:t>Stores the inputted surname name</w:t>
            </w:r>
          </w:p>
        </w:tc>
      </w:tr>
      <w:tr w:rsidR="00C628F9" w14:paraId="5F457E53" w14:textId="77777777" w:rsidTr="006402E8">
        <w:tc>
          <w:tcPr>
            <w:tcW w:w="1599" w:type="dxa"/>
          </w:tcPr>
          <w:p w14:paraId="2374E189" w14:textId="21290EFD" w:rsidR="00C628F9" w:rsidRDefault="00C628F9" w:rsidP="00550023">
            <w:r>
              <w:t>passCap</w:t>
            </w:r>
          </w:p>
        </w:tc>
        <w:tc>
          <w:tcPr>
            <w:tcW w:w="1390" w:type="dxa"/>
          </w:tcPr>
          <w:p w14:paraId="55FD1072" w14:textId="536B728D" w:rsidR="00C628F9" w:rsidRDefault="00C628F9" w:rsidP="00550023">
            <w:r>
              <w:t xml:space="preserve">Local </w:t>
            </w:r>
          </w:p>
        </w:tc>
        <w:tc>
          <w:tcPr>
            <w:tcW w:w="1678" w:type="dxa"/>
          </w:tcPr>
          <w:p w14:paraId="686CD0C9" w14:textId="5C677FF0" w:rsidR="00C628F9" w:rsidRDefault="00C628F9" w:rsidP="00550023">
            <w:r>
              <w:t>Integer</w:t>
            </w:r>
          </w:p>
        </w:tc>
        <w:tc>
          <w:tcPr>
            <w:tcW w:w="4349" w:type="dxa"/>
          </w:tcPr>
          <w:p w14:paraId="31929406" w14:textId="28136011" w:rsidR="00C628F9" w:rsidRDefault="00C628F9" w:rsidP="00550023">
            <w:r>
              <w:t>Stores the binary equivalent of the password</w:t>
            </w:r>
          </w:p>
        </w:tc>
      </w:tr>
      <w:tr w:rsidR="00C628F9" w14:paraId="14E76CDF" w14:textId="77777777" w:rsidTr="006402E8">
        <w:tc>
          <w:tcPr>
            <w:tcW w:w="1599" w:type="dxa"/>
          </w:tcPr>
          <w:p w14:paraId="20714890" w14:textId="7FF63A3E" w:rsidR="00C628F9" w:rsidRDefault="00C628F9" w:rsidP="00550023">
            <w:r>
              <w:t>password</w:t>
            </w:r>
          </w:p>
        </w:tc>
        <w:tc>
          <w:tcPr>
            <w:tcW w:w="1390" w:type="dxa"/>
          </w:tcPr>
          <w:p w14:paraId="34F98E36" w14:textId="31601AF6" w:rsidR="00C628F9" w:rsidRDefault="00C628F9" w:rsidP="00550023">
            <w:r>
              <w:t>Local</w:t>
            </w:r>
          </w:p>
        </w:tc>
        <w:tc>
          <w:tcPr>
            <w:tcW w:w="1678" w:type="dxa"/>
          </w:tcPr>
          <w:p w14:paraId="64D1758C" w14:textId="32BA89D3" w:rsidR="00C628F9" w:rsidRDefault="00C628F9" w:rsidP="00550023">
            <w:r>
              <w:t>String</w:t>
            </w:r>
          </w:p>
        </w:tc>
        <w:tc>
          <w:tcPr>
            <w:tcW w:w="4349" w:type="dxa"/>
          </w:tcPr>
          <w:p w14:paraId="52976415" w14:textId="0E02DF04" w:rsidR="00C628F9" w:rsidRDefault="00C628F9" w:rsidP="00550023">
            <w:r>
              <w:t>Stores the hashed password</w:t>
            </w:r>
          </w:p>
        </w:tc>
      </w:tr>
    </w:tbl>
    <w:p w14:paraId="1603FA0F" w14:textId="695FDB3B" w:rsidR="00550023" w:rsidRDefault="00550023" w:rsidP="00550023"/>
    <w:p w14:paraId="1D6A5747" w14:textId="316B94BF" w:rsidR="00550023" w:rsidRPr="00550023" w:rsidRDefault="00550023" w:rsidP="00550023">
      <w:pPr>
        <w:pStyle w:val="Heading4"/>
      </w:pPr>
      <w:r>
        <w:t>code</w:t>
      </w:r>
    </w:p>
    <w:p w14:paraId="1C453144" w14:textId="77777777" w:rsidR="009E6E2D" w:rsidRPr="009E6E2D" w:rsidRDefault="009E6E2D" w:rsidP="009E6E2D">
      <w:pPr>
        <w:contextualSpacing/>
        <w:rPr>
          <w:rFonts w:ascii="Courier New" w:hAnsi="Courier New" w:cs="Courier New"/>
        </w:rPr>
      </w:pPr>
      <w:r w:rsidRPr="009E6E2D">
        <w:rPr>
          <w:rFonts w:ascii="Courier New" w:hAnsi="Courier New" w:cs="Courier New"/>
        </w:rPr>
        <w:t>def checkRegister(inputboxes):</w:t>
      </w:r>
    </w:p>
    <w:p w14:paraId="257FBA3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checkList = [" ", ";", "=", "'", '"']</w:t>
      </w:r>
    </w:p>
    <w:p w14:paraId="3018D3B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 = []</w:t>
      </w:r>
    </w:p>
    <w:p w14:paraId="437FACC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0</w:t>
      </w:r>
    </w:p>
    <w:p w14:paraId="14138A0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box in inputboxes:</w:t>
      </w:r>
    </w:p>
    <w:p w14:paraId="4CA342E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(box != "Lusername") and (box != "Lpassword"):</w:t>
      </w:r>
    </w:p>
    <w:p w14:paraId="2E4A6445"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only two inputboxes not valid to register</w:t>
      </w:r>
    </w:p>
    <w:p w14:paraId="76F5886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char in checkList:</w:t>
      </w:r>
    </w:p>
    <w:p w14:paraId="447FA3E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(inputboxes[box].getCap() == "") or (char in inputboxes[box].getCap()):</w:t>
      </w:r>
    </w:p>
    <w:p w14:paraId="6FBE9FF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1</w:t>
      </w:r>
    </w:p>
    <w:p w14:paraId="7F0BAD87"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boxes are empty or contain disallowed characters</w:t>
      </w:r>
    </w:p>
    <w:p w14:paraId="7E0D1C5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emptyCount &gt; 0:</w:t>
      </w:r>
    </w:p>
    <w:p w14:paraId="5804F8AA" w14:textId="77777777" w:rsidR="009E6E2D" w:rsidRPr="009E6E2D" w:rsidRDefault="009E6E2D" w:rsidP="009E6E2D">
      <w:pPr>
        <w:contextualSpacing/>
        <w:rPr>
          <w:rFonts w:ascii="Courier New" w:hAnsi="Courier New" w:cs="Courier New"/>
        </w:rPr>
      </w:pPr>
      <w:r w:rsidRPr="009E6E2D">
        <w:rPr>
          <w:rFonts w:ascii="Courier New" w:hAnsi="Courier New" w:cs="Courier New"/>
        </w:rPr>
        <w:lastRenderedPageBreak/>
        <w:t xml:space="preserve">        text = "All fields must be entered and cannot contain ;, =, ' or \""</w:t>
      </w:r>
    </w:p>
    <w:p w14:paraId="51C4817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7AA7F87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(not("@" in inputboxes['email'].getCap())) and (inputboxes['email'].getCap() != ""):</w:t>
      </w:r>
    </w:p>
    <w:p w14:paraId="18F4C51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 = "Please enter a valid email"</w:t>
      </w:r>
    </w:p>
    <w:p w14:paraId="013958E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10133D3B"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email is in correct format</w:t>
      </w:r>
    </w:p>
    <w:p w14:paraId="4D20A83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inputboxes['Rpassword'].getCap() != inputboxes['RpasswordC'].getCap():</w:t>
      </w:r>
    </w:p>
    <w:p w14:paraId="78E262F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 = "Passwords do not match"</w:t>
      </w:r>
    </w:p>
    <w:p w14:paraId="1FFC88F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361FF5CD"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 if passwords match</w:t>
      </w:r>
    </w:p>
    <w:p w14:paraId="0325938A" w14:textId="77777777" w:rsidR="009E6E2D" w:rsidRPr="009E6E2D" w:rsidRDefault="009E6E2D" w:rsidP="009E6E2D">
      <w:pPr>
        <w:contextualSpacing/>
        <w:rPr>
          <w:rFonts w:ascii="Courier New" w:hAnsi="Courier New" w:cs="Courier New"/>
        </w:rPr>
      </w:pPr>
    </w:p>
    <w:p w14:paraId="5399D55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error == []:</w:t>
      </w:r>
    </w:p>
    <w:p w14:paraId="4F9A845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username = inputboxes['Rusername'].getCap()</w:t>
      </w:r>
    </w:p>
    <w:p w14:paraId="75D4A3C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UsernameState = BridgeData.findUsername(username)</w:t>
      </w:r>
    </w:p>
    <w:p w14:paraId="799BC16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UsernameState != "":</w:t>
      </w:r>
    </w:p>
    <w:p w14:paraId="6757DB4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UsernameState == "Taken":</w:t>
      </w:r>
    </w:p>
    <w:p w14:paraId="3084B9B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error.append("Username taken")</w:t>
      </w:r>
    </w:p>
    <w:p w14:paraId="6ED589C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elif UsernameState == "Error":</w:t>
      </w:r>
    </w:p>
    <w:p w14:paraId="1113918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36C1BF3B"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username is taken</w:t>
      </w:r>
    </w:p>
    <w:p w14:paraId="41D20B35" w14:textId="77777777" w:rsidR="009E6E2D" w:rsidRPr="009E6E2D" w:rsidRDefault="009E6E2D" w:rsidP="009E6E2D">
      <w:pPr>
        <w:contextualSpacing/>
        <w:rPr>
          <w:rFonts w:ascii="Courier New" w:hAnsi="Courier New" w:cs="Courier New"/>
        </w:rPr>
      </w:pPr>
    </w:p>
    <w:p w14:paraId="3204C2C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email = inputboxes['email'].getCap()</w:t>
      </w:r>
    </w:p>
    <w:p w14:paraId="7BB0191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EmailState = BridgeData.findEmail(email)</w:t>
      </w:r>
    </w:p>
    <w:p w14:paraId="2DBE686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EmailState != "":</w:t>
      </w:r>
    </w:p>
    <w:p w14:paraId="7CB93A4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EmailState == "Taken":</w:t>
      </w:r>
    </w:p>
    <w:p w14:paraId="68FD620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error.append("Email taken")</w:t>
      </w:r>
    </w:p>
    <w:p w14:paraId="5BA57A6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elif EmailState == "Error":</w:t>
      </w:r>
    </w:p>
    <w:p w14:paraId="7656C56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3821DC59" w14:textId="135908B9"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email is taken</w:t>
      </w:r>
    </w:p>
    <w:p w14:paraId="5849E2DE" w14:textId="77777777" w:rsidR="009E6E2D" w:rsidRPr="009E6E2D" w:rsidRDefault="009E6E2D" w:rsidP="009E6E2D">
      <w:pPr>
        <w:contextualSpacing/>
        <w:rPr>
          <w:rFonts w:ascii="Courier New" w:hAnsi="Courier New" w:cs="Courier New"/>
        </w:rPr>
      </w:pPr>
    </w:p>
    <w:p w14:paraId="25913E4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error == []:</w:t>
      </w:r>
    </w:p>
    <w:p w14:paraId="500E3B2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Hash = hashlib.sha512()</w:t>
      </w:r>
    </w:p>
    <w:p w14:paraId="4CFF099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first = inputboxes['first'].getCap()</w:t>
      </w:r>
    </w:p>
    <w:p w14:paraId="6F201DA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sec = inputboxes['sec'].getCap()</w:t>
      </w:r>
    </w:p>
    <w:p w14:paraId="3E1E7F2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email = inputboxes['email'].getCap()</w:t>
      </w:r>
    </w:p>
    <w:p w14:paraId="33012C8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username = inputboxes['Rusername'].getCap()</w:t>
      </w:r>
    </w:p>
    <w:p w14:paraId="4F15E85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passCap = bytes(inputboxes['Rpassword'].getCap(), encoding='utf-8')</w:t>
      </w:r>
    </w:p>
    <w:p w14:paraId="167F65B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Hash.update(passCap)</w:t>
      </w:r>
    </w:p>
    <w:p w14:paraId="306EE17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password = Hash.hexdigest()</w:t>
      </w:r>
    </w:p>
    <w:p w14:paraId="28CCA252"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creates hash for password</w:t>
      </w:r>
    </w:p>
    <w:p w14:paraId="4D7BE294" w14:textId="77777777" w:rsidR="009E6E2D" w:rsidRPr="009E6E2D" w:rsidRDefault="009E6E2D" w:rsidP="009E6E2D">
      <w:pPr>
        <w:contextualSpacing/>
        <w:rPr>
          <w:rFonts w:ascii="Courier New" w:hAnsi="Courier New" w:cs="Courier New"/>
        </w:rPr>
      </w:pPr>
    </w:p>
    <w:p w14:paraId="24B029D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connect = BridgeData.addUser(first,sec,email,username,password)</w:t>
      </w:r>
    </w:p>
    <w:p w14:paraId="15423AC2"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adds details to database</w:t>
      </w:r>
    </w:p>
    <w:p w14:paraId="28D4DE8C" w14:textId="77777777" w:rsidR="009E6E2D" w:rsidRPr="009E6E2D" w:rsidRDefault="009E6E2D" w:rsidP="009E6E2D">
      <w:pPr>
        <w:contextualSpacing/>
        <w:rPr>
          <w:rFonts w:ascii="Courier New" w:hAnsi="Courier New" w:cs="Courier New"/>
        </w:rPr>
      </w:pPr>
    </w:p>
    <w:p w14:paraId="096A71E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connect != "":</w:t>
      </w:r>
    </w:p>
    <w:p w14:paraId="53A1A5D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59B04AA4" w14:textId="7B63A535" w:rsidR="009E6E2D" w:rsidRPr="009E6E2D" w:rsidRDefault="009E6E2D" w:rsidP="009E6E2D">
      <w:pPr>
        <w:contextualSpacing/>
        <w:rPr>
          <w:rFonts w:ascii="Courier New" w:hAnsi="Courier New" w:cs="Courier New"/>
        </w:rPr>
      </w:pPr>
      <w:r w:rsidRPr="009E6E2D">
        <w:rPr>
          <w:rFonts w:ascii="Courier New" w:hAnsi="Courier New" w:cs="Courier New"/>
        </w:rPr>
        <w:lastRenderedPageBreak/>
        <w:t xml:space="preserve">    return error</w:t>
      </w:r>
    </w:p>
    <w:p w14:paraId="01EC8E31" w14:textId="08A5FFEC" w:rsidR="009E6E2D" w:rsidRPr="009E6E2D" w:rsidRDefault="009E6E2D" w:rsidP="009E6E2D">
      <w:pPr>
        <w:rPr>
          <w:rFonts w:asciiTheme="majorHAnsi" w:eastAsiaTheme="majorEastAsia" w:hAnsiTheme="majorHAnsi" w:cstheme="majorBidi"/>
          <w:color w:val="1F4D78" w:themeColor="accent1" w:themeShade="7F"/>
          <w:sz w:val="24"/>
          <w:szCs w:val="24"/>
        </w:rPr>
      </w:pPr>
      <w:r>
        <w:br w:type="page"/>
      </w:r>
    </w:p>
    <w:p w14:paraId="31F45896" w14:textId="0A2173F8" w:rsidR="009E6E2D" w:rsidRDefault="004817F6" w:rsidP="004817F6">
      <w:pPr>
        <w:pStyle w:val="Heading3"/>
      </w:pPr>
      <w:bookmarkStart w:id="184" w:name="_Toc8207689"/>
      <w:r>
        <w:lastRenderedPageBreak/>
        <w:t>Main</w:t>
      </w:r>
      <w:bookmarkEnd w:id="184"/>
    </w:p>
    <w:p w14:paraId="54C57765" w14:textId="77777777" w:rsidR="00C628F9" w:rsidRDefault="00C628F9" w:rsidP="00C628F9">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C628F9" w14:paraId="6E58E693" w14:textId="77777777" w:rsidTr="006402E8">
        <w:tc>
          <w:tcPr>
            <w:tcW w:w="1599" w:type="dxa"/>
          </w:tcPr>
          <w:p w14:paraId="3682319D" w14:textId="77777777" w:rsidR="00C628F9" w:rsidRPr="006F5F29" w:rsidRDefault="00C628F9" w:rsidP="00D93C20">
            <w:pPr>
              <w:rPr>
                <w:b/>
              </w:rPr>
            </w:pPr>
            <w:r>
              <w:rPr>
                <w:b/>
              </w:rPr>
              <w:t>Variable</w:t>
            </w:r>
          </w:p>
        </w:tc>
        <w:tc>
          <w:tcPr>
            <w:tcW w:w="1390" w:type="dxa"/>
          </w:tcPr>
          <w:p w14:paraId="3BB6184C" w14:textId="77777777" w:rsidR="00C628F9" w:rsidRPr="006F5F29" w:rsidRDefault="00C628F9" w:rsidP="00D93C20">
            <w:pPr>
              <w:rPr>
                <w:b/>
              </w:rPr>
            </w:pPr>
            <w:r>
              <w:rPr>
                <w:b/>
              </w:rPr>
              <w:t>Scope</w:t>
            </w:r>
          </w:p>
        </w:tc>
        <w:tc>
          <w:tcPr>
            <w:tcW w:w="1678" w:type="dxa"/>
          </w:tcPr>
          <w:p w14:paraId="53CEE14B" w14:textId="77777777" w:rsidR="00C628F9" w:rsidRPr="006F5F29" w:rsidRDefault="00C628F9" w:rsidP="00D93C20">
            <w:pPr>
              <w:rPr>
                <w:b/>
              </w:rPr>
            </w:pPr>
            <w:r>
              <w:rPr>
                <w:b/>
              </w:rPr>
              <w:t>Variable type</w:t>
            </w:r>
          </w:p>
        </w:tc>
        <w:tc>
          <w:tcPr>
            <w:tcW w:w="4349" w:type="dxa"/>
          </w:tcPr>
          <w:p w14:paraId="42A5D13D" w14:textId="77777777" w:rsidR="00C628F9" w:rsidRPr="006F5F29" w:rsidRDefault="00C628F9" w:rsidP="00D93C20">
            <w:pPr>
              <w:rPr>
                <w:b/>
              </w:rPr>
            </w:pPr>
            <w:r>
              <w:rPr>
                <w:b/>
              </w:rPr>
              <w:t>Used for</w:t>
            </w:r>
          </w:p>
        </w:tc>
      </w:tr>
      <w:tr w:rsidR="00C628F9" w14:paraId="5FFC68BA" w14:textId="77777777" w:rsidTr="006402E8">
        <w:tc>
          <w:tcPr>
            <w:tcW w:w="1599" w:type="dxa"/>
          </w:tcPr>
          <w:p w14:paraId="6392984D" w14:textId="1CD2D21D" w:rsidR="00C628F9" w:rsidRDefault="00880679" w:rsidP="00D93C20">
            <w:r>
              <w:t>W</w:t>
            </w:r>
            <w:r w:rsidR="00C628F9">
              <w:t>indow</w:t>
            </w:r>
          </w:p>
        </w:tc>
        <w:tc>
          <w:tcPr>
            <w:tcW w:w="1390" w:type="dxa"/>
          </w:tcPr>
          <w:p w14:paraId="09E9A867" w14:textId="77777777" w:rsidR="00C628F9" w:rsidRDefault="00C628F9" w:rsidP="00D93C20">
            <w:r>
              <w:t>Local</w:t>
            </w:r>
          </w:p>
        </w:tc>
        <w:tc>
          <w:tcPr>
            <w:tcW w:w="1678" w:type="dxa"/>
          </w:tcPr>
          <w:p w14:paraId="63EE3681" w14:textId="20E8A8F2" w:rsidR="00C628F9" w:rsidRDefault="00C628F9" w:rsidP="00D93C20">
            <w:r>
              <w:t>Pygame object</w:t>
            </w:r>
          </w:p>
        </w:tc>
        <w:tc>
          <w:tcPr>
            <w:tcW w:w="4349" w:type="dxa"/>
          </w:tcPr>
          <w:p w14:paraId="44ADF0D1" w14:textId="3619104A" w:rsidR="00C628F9" w:rsidRDefault="00C628F9" w:rsidP="00D93C20">
            <w:r>
              <w:t>Stores the reference to the window</w:t>
            </w:r>
          </w:p>
        </w:tc>
      </w:tr>
      <w:tr w:rsidR="00C628F9" w14:paraId="7CD2D40F" w14:textId="77777777" w:rsidTr="006402E8">
        <w:tc>
          <w:tcPr>
            <w:tcW w:w="1599" w:type="dxa"/>
          </w:tcPr>
          <w:p w14:paraId="65DDC862" w14:textId="2FC94224" w:rsidR="00C628F9" w:rsidRDefault="00C628F9" w:rsidP="00D93C20">
            <w:r>
              <w:t>Next</w:t>
            </w:r>
          </w:p>
        </w:tc>
        <w:tc>
          <w:tcPr>
            <w:tcW w:w="1390" w:type="dxa"/>
          </w:tcPr>
          <w:p w14:paraId="085D4693" w14:textId="18975581" w:rsidR="00C628F9" w:rsidRDefault="00C628F9" w:rsidP="00D93C20">
            <w:r>
              <w:t>Local</w:t>
            </w:r>
          </w:p>
        </w:tc>
        <w:tc>
          <w:tcPr>
            <w:tcW w:w="1678" w:type="dxa"/>
          </w:tcPr>
          <w:p w14:paraId="7D692940" w14:textId="05E65D0F" w:rsidR="00C628F9" w:rsidRDefault="00C628F9" w:rsidP="00D93C20">
            <w:r>
              <w:t>String</w:t>
            </w:r>
          </w:p>
        </w:tc>
        <w:tc>
          <w:tcPr>
            <w:tcW w:w="4349" w:type="dxa"/>
          </w:tcPr>
          <w:p w14:paraId="466070C3" w14:textId="75A5A3B2" w:rsidR="00C628F9" w:rsidRDefault="00C628F9" w:rsidP="00D93C20">
            <w:r>
              <w:t>Stores the next menu to be displayed when returning to the menu module</w:t>
            </w:r>
          </w:p>
        </w:tc>
      </w:tr>
      <w:tr w:rsidR="00C628F9" w14:paraId="58D1C6E0" w14:textId="77777777" w:rsidTr="006402E8">
        <w:tc>
          <w:tcPr>
            <w:tcW w:w="1599" w:type="dxa"/>
          </w:tcPr>
          <w:p w14:paraId="3FAAD7C8" w14:textId="1A73E3A6" w:rsidR="00C628F9" w:rsidRDefault="00C628F9" w:rsidP="00D93C20">
            <w:r>
              <w:t>Info</w:t>
            </w:r>
          </w:p>
        </w:tc>
        <w:tc>
          <w:tcPr>
            <w:tcW w:w="1390" w:type="dxa"/>
          </w:tcPr>
          <w:p w14:paraId="1824ED6C" w14:textId="119E3BDE" w:rsidR="00C628F9" w:rsidRDefault="00C628F9" w:rsidP="00D93C20">
            <w:r>
              <w:t>Local</w:t>
            </w:r>
          </w:p>
        </w:tc>
        <w:tc>
          <w:tcPr>
            <w:tcW w:w="1678" w:type="dxa"/>
          </w:tcPr>
          <w:p w14:paraId="5BB512F0" w14:textId="0EF8D0E9" w:rsidR="00C628F9" w:rsidRDefault="00C628F9" w:rsidP="00D93C20">
            <w:r>
              <w:t>Dictionary</w:t>
            </w:r>
          </w:p>
        </w:tc>
        <w:tc>
          <w:tcPr>
            <w:tcW w:w="4349" w:type="dxa"/>
          </w:tcPr>
          <w:p w14:paraId="4CA45EB3" w14:textId="507A679D" w:rsidR="00C628F9" w:rsidRDefault="00C628F9" w:rsidP="00D93C20">
            <w:r>
              <w:t>Stores relevant information about the bridge and the user</w:t>
            </w:r>
          </w:p>
        </w:tc>
      </w:tr>
    </w:tbl>
    <w:p w14:paraId="1C1B04FE" w14:textId="77777777" w:rsidR="00C628F9" w:rsidRDefault="00C628F9" w:rsidP="00C628F9">
      <w:pPr>
        <w:pStyle w:val="Heading4"/>
      </w:pPr>
    </w:p>
    <w:p w14:paraId="6AEA59A8" w14:textId="0CA7CAC8" w:rsidR="00C628F9" w:rsidRPr="00C628F9" w:rsidRDefault="00C628F9" w:rsidP="00C628F9">
      <w:pPr>
        <w:pStyle w:val="Heading4"/>
      </w:pPr>
      <w:r>
        <w:t>code</w:t>
      </w:r>
    </w:p>
    <w:p w14:paraId="186335CD" w14:textId="77777777" w:rsidR="009E6E2D" w:rsidRPr="009E6E2D" w:rsidRDefault="009E6E2D" w:rsidP="009E6E2D">
      <w:pPr>
        <w:contextualSpacing/>
        <w:rPr>
          <w:rFonts w:ascii="Courier New" w:hAnsi="Courier New" w:cs="Courier New"/>
        </w:rPr>
      </w:pPr>
      <w:r w:rsidRPr="009E6E2D">
        <w:rPr>
          <w:rFonts w:ascii="Courier New" w:hAnsi="Courier New" w:cs="Courier New"/>
        </w:rPr>
        <w:t>def main():</w:t>
      </w:r>
    </w:p>
    <w:p w14:paraId="3113B62A"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first module called in game</w:t>
      </w:r>
    </w:p>
    <w:p w14:paraId="5C40480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pygame.init()</w:t>
      </w:r>
    </w:p>
    <w:p w14:paraId="29189F3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window = pygame.display.set_mode((1000,600),0,32)</w:t>
      </w:r>
    </w:p>
    <w:p w14:paraId="30A0FD4A"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initialise pygame and create window</w:t>
      </w:r>
    </w:p>
    <w:p w14:paraId="2B21C07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Next = "initial"</w:t>
      </w:r>
    </w:p>
    <w:p w14:paraId="48E1AB76"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initial is the the name of the first menu screen the user sees</w:t>
      </w:r>
    </w:p>
    <w:p w14:paraId="147BAEF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info = {'User_ID':0,'bridgeID':0,'build':False,'test':False}</w:t>
      </w:r>
    </w:p>
    <w:p w14:paraId="67F46FE1"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define info dictionary with required initial fields</w:t>
      </w:r>
    </w:p>
    <w:p w14:paraId="2774FA6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while True:</w:t>
      </w:r>
    </w:p>
    <w:p w14:paraId="4DB64DCE"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info['build'] == False and info['test'] == False:</w:t>
      </w:r>
    </w:p>
    <w:p w14:paraId="65D3A74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info = menuLoop(Next,window,info)</w:t>
      </w:r>
    </w:p>
    <w:p w14:paraId="03C47D80"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menus at the start of the game</w:t>
      </w:r>
    </w:p>
    <w:p w14:paraId="240F47E8"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info['build']:</w:t>
      </w:r>
    </w:p>
    <w:p w14:paraId="79464FC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Next,info = Build.Main(info,window)</w:t>
      </w:r>
    </w:p>
    <w:p w14:paraId="197007A6"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build module</w:t>
      </w:r>
    </w:p>
    <w:p w14:paraId="79E22A2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info['test']:</w:t>
      </w:r>
    </w:p>
    <w:p w14:paraId="74789CA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Next,info = Test.Main(info,window)</w:t>
      </w:r>
    </w:p>
    <w:p w14:paraId="7A0A3DC1" w14:textId="521F3F6F"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test module</w:t>
      </w:r>
    </w:p>
    <w:p w14:paraId="0A21FCFE" w14:textId="58C8E016" w:rsidR="004817F6" w:rsidRPr="009E6E2D" w:rsidRDefault="009E6E2D" w:rsidP="009E6E2D">
      <w:pPr>
        <w:rPr>
          <w:rFonts w:asciiTheme="majorHAnsi" w:eastAsiaTheme="majorEastAsia" w:hAnsiTheme="majorHAnsi" w:cstheme="majorBidi"/>
          <w:color w:val="1F4D78" w:themeColor="accent1" w:themeShade="7F"/>
          <w:sz w:val="24"/>
          <w:szCs w:val="24"/>
        </w:rPr>
      </w:pPr>
      <w:r>
        <w:br w:type="page"/>
      </w:r>
    </w:p>
    <w:p w14:paraId="73FC02E3" w14:textId="4B806966" w:rsidR="004817F6" w:rsidRDefault="004817F6" w:rsidP="004817F6">
      <w:pPr>
        <w:pStyle w:val="Heading2"/>
      </w:pPr>
      <w:bookmarkStart w:id="185" w:name="_Toc8207690"/>
      <w:r>
        <w:lastRenderedPageBreak/>
        <w:t>Save</w:t>
      </w:r>
      <w:bookmarkEnd w:id="185"/>
    </w:p>
    <w:p w14:paraId="50122DC5" w14:textId="411D1987" w:rsidR="004817F6" w:rsidRDefault="004817F6" w:rsidP="004817F6">
      <w:pPr>
        <w:pStyle w:val="Heading3"/>
      </w:pPr>
      <w:bookmarkStart w:id="186" w:name="_Toc8207691"/>
      <w:r>
        <w:t>checkSaveName</w:t>
      </w:r>
      <w:bookmarkEnd w:id="186"/>
      <w:r>
        <w:t xml:space="preserve"> </w:t>
      </w:r>
    </w:p>
    <w:p w14:paraId="1ECC738E" w14:textId="77777777" w:rsidR="00C628F9" w:rsidRDefault="00C628F9" w:rsidP="00C628F9">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C628F9" w14:paraId="0941FA6E" w14:textId="77777777" w:rsidTr="006402E8">
        <w:tc>
          <w:tcPr>
            <w:tcW w:w="1599" w:type="dxa"/>
          </w:tcPr>
          <w:p w14:paraId="2479D758" w14:textId="77777777" w:rsidR="00C628F9" w:rsidRPr="006F5F29" w:rsidRDefault="00C628F9" w:rsidP="00D93C20">
            <w:pPr>
              <w:rPr>
                <w:b/>
              </w:rPr>
            </w:pPr>
            <w:r>
              <w:rPr>
                <w:b/>
              </w:rPr>
              <w:t>Variable</w:t>
            </w:r>
          </w:p>
        </w:tc>
        <w:tc>
          <w:tcPr>
            <w:tcW w:w="1390" w:type="dxa"/>
          </w:tcPr>
          <w:p w14:paraId="71470CC1" w14:textId="77777777" w:rsidR="00C628F9" w:rsidRPr="006F5F29" w:rsidRDefault="00C628F9" w:rsidP="00D93C20">
            <w:pPr>
              <w:rPr>
                <w:b/>
              </w:rPr>
            </w:pPr>
            <w:r>
              <w:rPr>
                <w:b/>
              </w:rPr>
              <w:t>Scope</w:t>
            </w:r>
          </w:p>
        </w:tc>
        <w:tc>
          <w:tcPr>
            <w:tcW w:w="1678" w:type="dxa"/>
          </w:tcPr>
          <w:p w14:paraId="4DC13462" w14:textId="77777777" w:rsidR="00C628F9" w:rsidRPr="006F5F29" w:rsidRDefault="00C628F9" w:rsidP="00D93C20">
            <w:pPr>
              <w:rPr>
                <w:b/>
              </w:rPr>
            </w:pPr>
            <w:r>
              <w:rPr>
                <w:b/>
              </w:rPr>
              <w:t>Variable type</w:t>
            </w:r>
          </w:p>
        </w:tc>
        <w:tc>
          <w:tcPr>
            <w:tcW w:w="4349" w:type="dxa"/>
          </w:tcPr>
          <w:p w14:paraId="08037F94" w14:textId="77777777" w:rsidR="00C628F9" w:rsidRPr="006F5F29" w:rsidRDefault="00C628F9" w:rsidP="00D93C20">
            <w:pPr>
              <w:rPr>
                <w:b/>
              </w:rPr>
            </w:pPr>
            <w:r>
              <w:rPr>
                <w:b/>
              </w:rPr>
              <w:t>Used for</w:t>
            </w:r>
          </w:p>
        </w:tc>
      </w:tr>
      <w:tr w:rsidR="00880679" w14:paraId="7E672DA8" w14:textId="77777777" w:rsidTr="006402E8">
        <w:tc>
          <w:tcPr>
            <w:tcW w:w="1599" w:type="dxa"/>
          </w:tcPr>
          <w:p w14:paraId="43310123" w14:textId="14510727" w:rsidR="00880679" w:rsidRDefault="00880679" w:rsidP="00880679">
            <w:r>
              <w:t>CheckList</w:t>
            </w:r>
          </w:p>
        </w:tc>
        <w:tc>
          <w:tcPr>
            <w:tcW w:w="1390" w:type="dxa"/>
          </w:tcPr>
          <w:p w14:paraId="4A0577E0" w14:textId="316CFCAF" w:rsidR="00880679" w:rsidRDefault="00880679" w:rsidP="00880679">
            <w:r>
              <w:t>Local</w:t>
            </w:r>
          </w:p>
        </w:tc>
        <w:tc>
          <w:tcPr>
            <w:tcW w:w="1678" w:type="dxa"/>
          </w:tcPr>
          <w:p w14:paraId="4ED4B640" w14:textId="0968E91A" w:rsidR="00880679" w:rsidRDefault="00880679" w:rsidP="00880679">
            <w:r>
              <w:t>List</w:t>
            </w:r>
          </w:p>
        </w:tc>
        <w:tc>
          <w:tcPr>
            <w:tcW w:w="4349" w:type="dxa"/>
          </w:tcPr>
          <w:p w14:paraId="516081FA" w14:textId="17C63A68" w:rsidR="00880679" w:rsidRDefault="00880679" w:rsidP="00880679">
            <w:r>
              <w:t>Stores disallowed characters</w:t>
            </w:r>
          </w:p>
        </w:tc>
      </w:tr>
      <w:tr w:rsidR="00880679" w14:paraId="0DD40ADC" w14:textId="77777777" w:rsidTr="006402E8">
        <w:tc>
          <w:tcPr>
            <w:tcW w:w="1599" w:type="dxa"/>
          </w:tcPr>
          <w:p w14:paraId="7FA0D7FE" w14:textId="4E7CF295" w:rsidR="00880679" w:rsidRDefault="00880679" w:rsidP="00880679">
            <w:r>
              <w:t>Error</w:t>
            </w:r>
          </w:p>
        </w:tc>
        <w:tc>
          <w:tcPr>
            <w:tcW w:w="1390" w:type="dxa"/>
          </w:tcPr>
          <w:p w14:paraId="588B35D1" w14:textId="1ECDB569" w:rsidR="00880679" w:rsidRDefault="00880679" w:rsidP="00880679">
            <w:r>
              <w:t>Local</w:t>
            </w:r>
          </w:p>
        </w:tc>
        <w:tc>
          <w:tcPr>
            <w:tcW w:w="1678" w:type="dxa"/>
          </w:tcPr>
          <w:p w14:paraId="6F9C6738" w14:textId="54B53F61" w:rsidR="00880679" w:rsidRDefault="00880679" w:rsidP="00880679">
            <w:r>
              <w:t>List</w:t>
            </w:r>
          </w:p>
        </w:tc>
        <w:tc>
          <w:tcPr>
            <w:tcW w:w="4349" w:type="dxa"/>
          </w:tcPr>
          <w:p w14:paraId="5E30B672" w14:textId="484D5BF5" w:rsidR="00880679" w:rsidRDefault="00880679" w:rsidP="00880679">
            <w:r>
              <w:t>Stores error messages</w:t>
            </w:r>
          </w:p>
        </w:tc>
      </w:tr>
      <w:tr w:rsidR="00880679" w14:paraId="509F47BE" w14:textId="77777777" w:rsidTr="006402E8">
        <w:tc>
          <w:tcPr>
            <w:tcW w:w="1599" w:type="dxa"/>
          </w:tcPr>
          <w:p w14:paraId="5698D633" w14:textId="09901972" w:rsidR="00880679" w:rsidRDefault="00880679" w:rsidP="00880679">
            <w:r>
              <w:t>emptyCount</w:t>
            </w:r>
          </w:p>
        </w:tc>
        <w:tc>
          <w:tcPr>
            <w:tcW w:w="1390" w:type="dxa"/>
          </w:tcPr>
          <w:p w14:paraId="405E4D73" w14:textId="782CE096" w:rsidR="00880679" w:rsidRDefault="00880679" w:rsidP="00880679">
            <w:r>
              <w:t>Local</w:t>
            </w:r>
          </w:p>
        </w:tc>
        <w:tc>
          <w:tcPr>
            <w:tcW w:w="1678" w:type="dxa"/>
          </w:tcPr>
          <w:p w14:paraId="7CCE1655" w14:textId="6CB0C0D8" w:rsidR="00880679" w:rsidRDefault="00880679" w:rsidP="00880679">
            <w:r>
              <w:t>Integer</w:t>
            </w:r>
          </w:p>
        </w:tc>
        <w:tc>
          <w:tcPr>
            <w:tcW w:w="4349" w:type="dxa"/>
          </w:tcPr>
          <w:p w14:paraId="093BA7C1" w14:textId="53E2FD1A" w:rsidR="00880679" w:rsidRDefault="00880679" w:rsidP="00880679">
            <w:r>
              <w:t>Number of empty inputboxes</w:t>
            </w:r>
          </w:p>
        </w:tc>
      </w:tr>
      <w:tr w:rsidR="00880679" w14:paraId="74557F79" w14:textId="77777777" w:rsidTr="006402E8">
        <w:tc>
          <w:tcPr>
            <w:tcW w:w="1599" w:type="dxa"/>
          </w:tcPr>
          <w:p w14:paraId="29B96B86" w14:textId="4E3C5ED7" w:rsidR="00880679" w:rsidRDefault="00880679" w:rsidP="00880679">
            <w:r>
              <w:t>Box</w:t>
            </w:r>
          </w:p>
        </w:tc>
        <w:tc>
          <w:tcPr>
            <w:tcW w:w="1390" w:type="dxa"/>
          </w:tcPr>
          <w:p w14:paraId="495EC4C0" w14:textId="47BA3107" w:rsidR="00880679" w:rsidRDefault="00880679" w:rsidP="00880679">
            <w:r>
              <w:t>Local to for loop</w:t>
            </w:r>
          </w:p>
        </w:tc>
        <w:tc>
          <w:tcPr>
            <w:tcW w:w="1678" w:type="dxa"/>
          </w:tcPr>
          <w:p w14:paraId="53AEE81E" w14:textId="4CF7A1EC" w:rsidR="00880679" w:rsidRDefault="00880679" w:rsidP="00880679">
            <w:r>
              <w:t>String</w:t>
            </w:r>
          </w:p>
        </w:tc>
        <w:tc>
          <w:tcPr>
            <w:tcW w:w="4349" w:type="dxa"/>
          </w:tcPr>
          <w:p w14:paraId="780BB617" w14:textId="530BC668" w:rsidR="00880679" w:rsidRDefault="00880679" w:rsidP="00880679">
            <w:r>
              <w:t>Key in inputboxes</w:t>
            </w:r>
          </w:p>
        </w:tc>
      </w:tr>
      <w:tr w:rsidR="00880679" w14:paraId="6FF5E199" w14:textId="77777777" w:rsidTr="006402E8">
        <w:tc>
          <w:tcPr>
            <w:tcW w:w="1599" w:type="dxa"/>
          </w:tcPr>
          <w:p w14:paraId="35CA48D4" w14:textId="5136CB7C" w:rsidR="00880679" w:rsidRDefault="00880679" w:rsidP="00880679">
            <w:r>
              <w:t>Char</w:t>
            </w:r>
          </w:p>
        </w:tc>
        <w:tc>
          <w:tcPr>
            <w:tcW w:w="1390" w:type="dxa"/>
          </w:tcPr>
          <w:p w14:paraId="2C58BF5D" w14:textId="197CBF2F" w:rsidR="00880679" w:rsidRDefault="00880679" w:rsidP="00880679">
            <w:r>
              <w:t>Local to for loop</w:t>
            </w:r>
          </w:p>
        </w:tc>
        <w:tc>
          <w:tcPr>
            <w:tcW w:w="1678" w:type="dxa"/>
          </w:tcPr>
          <w:p w14:paraId="63B21E29" w14:textId="61BF340E" w:rsidR="00880679" w:rsidRDefault="00880679" w:rsidP="00880679">
            <w:r>
              <w:t>Char</w:t>
            </w:r>
          </w:p>
        </w:tc>
        <w:tc>
          <w:tcPr>
            <w:tcW w:w="4349" w:type="dxa"/>
          </w:tcPr>
          <w:p w14:paraId="433C00C2" w14:textId="7F3CEFF3" w:rsidR="00880679" w:rsidRDefault="00880679" w:rsidP="00880679">
            <w:r>
              <w:t>Element in checklist</w:t>
            </w:r>
          </w:p>
        </w:tc>
      </w:tr>
      <w:tr w:rsidR="00880679" w14:paraId="5D060B77" w14:textId="77777777" w:rsidTr="006402E8">
        <w:tc>
          <w:tcPr>
            <w:tcW w:w="1599" w:type="dxa"/>
          </w:tcPr>
          <w:p w14:paraId="0E065C2C" w14:textId="4845AE84" w:rsidR="00880679" w:rsidRDefault="00880679" w:rsidP="00880679">
            <w:r>
              <w:t>Text</w:t>
            </w:r>
          </w:p>
        </w:tc>
        <w:tc>
          <w:tcPr>
            <w:tcW w:w="1390" w:type="dxa"/>
          </w:tcPr>
          <w:p w14:paraId="250AC147" w14:textId="3B8D91DD" w:rsidR="00880679" w:rsidRDefault="00880679" w:rsidP="00880679">
            <w:r>
              <w:t>Local</w:t>
            </w:r>
          </w:p>
        </w:tc>
        <w:tc>
          <w:tcPr>
            <w:tcW w:w="1678" w:type="dxa"/>
          </w:tcPr>
          <w:p w14:paraId="28A58A99" w14:textId="412190E5" w:rsidR="00880679" w:rsidRDefault="00880679" w:rsidP="00880679">
            <w:r>
              <w:t>String</w:t>
            </w:r>
          </w:p>
        </w:tc>
        <w:tc>
          <w:tcPr>
            <w:tcW w:w="4349" w:type="dxa"/>
          </w:tcPr>
          <w:p w14:paraId="71C2E632" w14:textId="3FC07137" w:rsidR="00880679" w:rsidRDefault="00880679" w:rsidP="00880679">
            <w:r>
              <w:t>Stores error message</w:t>
            </w:r>
          </w:p>
        </w:tc>
      </w:tr>
      <w:tr w:rsidR="00880679" w14:paraId="1605854E" w14:textId="77777777" w:rsidTr="006402E8">
        <w:tc>
          <w:tcPr>
            <w:tcW w:w="1599" w:type="dxa"/>
          </w:tcPr>
          <w:p w14:paraId="58037EAA" w14:textId="144DFF4B" w:rsidR="00880679" w:rsidRDefault="00880679" w:rsidP="00880679">
            <w:r>
              <w:t>Name</w:t>
            </w:r>
          </w:p>
        </w:tc>
        <w:tc>
          <w:tcPr>
            <w:tcW w:w="1390" w:type="dxa"/>
          </w:tcPr>
          <w:p w14:paraId="191F37CC" w14:textId="2EDE27C1" w:rsidR="00880679" w:rsidRDefault="00880679" w:rsidP="00880679">
            <w:r>
              <w:t>Local</w:t>
            </w:r>
          </w:p>
        </w:tc>
        <w:tc>
          <w:tcPr>
            <w:tcW w:w="1678" w:type="dxa"/>
          </w:tcPr>
          <w:p w14:paraId="5DAC4022" w14:textId="75CABA8D" w:rsidR="00880679" w:rsidRDefault="00880679" w:rsidP="00880679">
            <w:r>
              <w:t>String</w:t>
            </w:r>
          </w:p>
        </w:tc>
        <w:tc>
          <w:tcPr>
            <w:tcW w:w="4349" w:type="dxa"/>
          </w:tcPr>
          <w:p w14:paraId="34254CF1" w14:textId="60E5489B" w:rsidR="00880679" w:rsidRDefault="00880679" w:rsidP="00880679">
            <w:r>
              <w:t>Stores inputted name</w:t>
            </w:r>
          </w:p>
        </w:tc>
      </w:tr>
      <w:tr w:rsidR="00880679" w14:paraId="78193F83" w14:textId="77777777" w:rsidTr="006402E8">
        <w:tc>
          <w:tcPr>
            <w:tcW w:w="1599" w:type="dxa"/>
          </w:tcPr>
          <w:p w14:paraId="144B1133" w14:textId="2A4F738A" w:rsidR="00880679" w:rsidRDefault="00880679" w:rsidP="00880679">
            <w:r>
              <w:t>nameState</w:t>
            </w:r>
          </w:p>
        </w:tc>
        <w:tc>
          <w:tcPr>
            <w:tcW w:w="1390" w:type="dxa"/>
          </w:tcPr>
          <w:p w14:paraId="1EDF97D0" w14:textId="7516D793" w:rsidR="00880679" w:rsidRDefault="00880679" w:rsidP="00880679">
            <w:r>
              <w:t>Local</w:t>
            </w:r>
          </w:p>
        </w:tc>
        <w:tc>
          <w:tcPr>
            <w:tcW w:w="1678" w:type="dxa"/>
          </w:tcPr>
          <w:p w14:paraId="02CFC894" w14:textId="7F2857B8" w:rsidR="00880679" w:rsidRDefault="00880679" w:rsidP="00880679">
            <w:r>
              <w:t>String</w:t>
            </w:r>
          </w:p>
        </w:tc>
        <w:tc>
          <w:tcPr>
            <w:tcW w:w="4349" w:type="dxa"/>
          </w:tcPr>
          <w:p w14:paraId="784E8A36" w14:textId="0E32EF9B" w:rsidR="00880679" w:rsidRDefault="00880679" w:rsidP="00880679">
            <w:r>
              <w:t>Stores the result of searching for duplicate names</w:t>
            </w:r>
          </w:p>
        </w:tc>
      </w:tr>
      <w:tr w:rsidR="00880679" w14:paraId="7F717651" w14:textId="77777777" w:rsidTr="006402E8">
        <w:tc>
          <w:tcPr>
            <w:tcW w:w="1599" w:type="dxa"/>
          </w:tcPr>
          <w:p w14:paraId="6AEB49BE" w14:textId="4535B9D0" w:rsidR="00880679" w:rsidRDefault="00880679" w:rsidP="00880679">
            <w:r>
              <w:t>filename</w:t>
            </w:r>
          </w:p>
        </w:tc>
        <w:tc>
          <w:tcPr>
            <w:tcW w:w="1390" w:type="dxa"/>
          </w:tcPr>
          <w:p w14:paraId="5F78F5FB" w14:textId="4E564B8F" w:rsidR="00880679" w:rsidRDefault="00880679" w:rsidP="00880679">
            <w:r>
              <w:t>Local</w:t>
            </w:r>
          </w:p>
        </w:tc>
        <w:tc>
          <w:tcPr>
            <w:tcW w:w="1678" w:type="dxa"/>
          </w:tcPr>
          <w:p w14:paraId="3E81970B" w14:textId="79ABDC4F" w:rsidR="00880679" w:rsidRDefault="00880679" w:rsidP="00880679">
            <w:r>
              <w:t>String</w:t>
            </w:r>
          </w:p>
        </w:tc>
        <w:tc>
          <w:tcPr>
            <w:tcW w:w="4349" w:type="dxa"/>
          </w:tcPr>
          <w:p w14:paraId="0C8C5A50" w14:textId="3A78AA86" w:rsidR="00880679" w:rsidRDefault="00880679" w:rsidP="00880679">
            <w:r>
              <w:t>The name of the file created when saving the bridge</w:t>
            </w:r>
          </w:p>
        </w:tc>
      </w:tr>
      <w:tr w:rsidR="00880679" w14:paraId="6CEDF1D6" w14:textId="77777777" w:rsidTr="006402E8">
        <w:tc>
          <w:tcPr>
            <w:tcW w:w="1599" w:type="dxa"/>
          </w:tcPr>
          <w:p w14:paraId="7FF1BE10" w14:textId="3544ED95" w:rsidR="00880679" w:rsidRDefault="00880679" w:rsidP="00880679">
            <w:r>
              <w:t>File</w:t>
            </w:r>
          </w:p>
        </w:tc>
        <w:tc>
          <w:tcPr>
            <w:tcW w:w="1390" w:type="dxa"/>
          </w:tcPr>
          <w:p w14:paraId="78157454" w14:textId="02A75AAB" w:rsidR="00880679" w:rsidRDefault="00880679" w:rsidP="00880679">
            <w:r>
              <w:t>Local</w:t>
            </w:r>
          </w:p>
        </w:tc>
        <w:tc>
          <w:tcPr>
            <w:tcW w:w="1678" w:type="dxa"/>
          </w:tcPr>
          <w:p w14:paraId="6A1CB8EB" w14:textId="7C2C37C2" w:rsidR="00880679" w:rsidRDefault="00880679" w:rsidP="00880679">
            <w:r>
              <w:t>File object</w:t>
            </w:r>
          </w:p>
        </w:tc>
        <w:tc>
          <w:tcPr>
            <w:tcW w:w="4349" w:type="dxa"/>
          </w:tcPr>
          <w:p w14:paraId="6AEEF9B1" w14:textId="558E11D3" w:rsidR="00880679" w:rsidRDefault="00880679" w:rsidP="00880679">
            <w:r>
              <w:t>Used to write to the file</w:t>
            </w:r>
          </w:p>
        </w:tc>
      </w:tr>
      <w:tr w:rsidR="00880679" w14:paraId="7251AC6B" w14:textId="77777777" w:rsidTr="006402E8">
        <w:tc>
          <w:tcPr>
            <w:tcW w:w="1599" w:type="dxa"/>
          </w:tcPr>
          <w:p w14:paraId="13675664" w14:textId="3DF4503D" w:rsidR="00880679" w:rsidRDefault="00880679" w:rsidP="00880679">
            <w:r>
              <w:t>openedFile</w:t>
            </w:r>
          </w:p>
        </w:tc>
        <w:tc>
          <w:tcPr>
            <w:tcW w:w="1390" w:type="dxa"/>
          </w:tcPr>
          <w:p w14:paraId="7E69E662" w14:textId="52B2C013" w:rsidR="00880679" w:rsidRDefault="00880679" w:rsidP="00880679">
            <w:r>
              <w:t>Local</w:t>
            </w:r>
          </w:p>
        </w:tc>
        <w:tc>
          <w:tcPr>
            <w:tcW w:w="1678" w:type="dxa"/>
          </w:tcPr>
          <w:p w14:paraId="3FB83650" w14:textId="4563BA8B" w:rsidR="00880679" w:rsidRDefault="00880679" w:rsidP="00880679">
            <w:r>
              <w:t>File object</w:t>
            </w:r>
          </w:p>
        </w:tc>
        <w:tc>
          <w:tcPr>
            <w:tcW w:w="4349" w:type="dxa"/>
          </w:tcPr>
          <w:p w14:paraId="19086685" w14:textId="043E5619" w:rsidR="00880679" w:rsidRDefault="00880679" w:rsidP="00880679">
            <w:r>
              <w:t>Used to read the file</w:t>
            </w:r>
          </w:p>
        </w:tc>
      </w:tr>
      <w:tr w:rsidR="00880679" w14:paraId="37A27FA7" w14:textId="77777777" w:rsidTr="006402E8">
        <w:tc>
          <w:tcPr>
            <w:tcW w:w="1599" w:type="dxa"/>
          </w:tcPr>
          <w:p w14:paraId="473297BB" w14:textId="4007D0B3" w:rsidR="00880679" w:rsidRDefault="00880679" w:rsidP="00880679">
            <w:r>
              <w:t>Connect</w:t>
            </w:r>
          </w:p>
        </w:tc>
        <w:tc>
          <w:tcPr>
            <w:tcW w:w="1390" w:type="dxa"/>
          </w:tcPr>
          <w:p w14:paraId="7AF3B587" w14:textId="565899B6" w:rsidR="00880679" w:rsidRDefault="00880679" w:rsidP="00880679">
            <w:r>
              <w:t>Local</w:t>
            </w:r>
          </w:p>
        </w:tc>
        <w:tc>
          <w:tcPr>
            <w:tcW w:w="1678" w:type="dxa"/>
          </w:tcPr>
          <w:p w14:paraId="7287EFA8" w14:textId="200DC3DF" w:rsidR="00880679" w:rsidRDefault="00880679" w:rsidP="00880679">
            <w:r>
              <w:t>String</w:t>
            </w:r>
          </w:p>
        </w:tc>
        <w:tc>
          <w:tcPr>
            <w:tcW w:w="4349" w:type="dxa"/>
          </w:tcPr>
          <w:p w14:paraId="6401E45C" w14:textId="4B1FF2F1" w:rsidR="00880679" w:rsidRDefault="00880679" w:rsidP="00880679">
            <w:r>
              <w:t>Store status of database query</w:t>
            </w:r>
          </w:p>
        </w:tc>
      </w:tr>
      <w:tr w:rsidR="00880679" w14:paraId="1269428D" w14:textId="77777777" w:rsidTr="006402E8">
        <w:tc>
          <w:tcPr>
            <w:tcW w:w="1599" w:type="dxa"/>
          </w:tcPr>
          <w:p w14:paraId="5C9B22E8" w14:textId="2083B3AD" w:rsidR="00880679" w:rsidRDefault="00880679" w:rsidP="00880679">
            <w:r>
              <w:t>bridgeID</w:t>
            </w:r>
          </w:p>
        </w:tc>
        <w:tc>
          <w:tcPr>
            <w:tcW w:w="1390" w:type="dxa"/>
          </w:tcPr>
          <w:p w14:paraId="46970C33" w14:textId="1216F44B" w:rsidR="00880679" w:rsidRDefault="00880679" w:rsidP="00880679">
            <w:r>
              <w:t>Local</w:t>
            </w:r>
          </w:p>
        </w:tc>
        <w:tc>
          <w:tcPr>
            <w:tcW w:w="1678" w:type="dxa"/>
          </w:tcPr>
          <w:p w14:paraId="2BBBEC47" w14:textId="3DFD96DF" w:rsidR="00880679" w:rsidRDefault="00880679" w:rsidP="00880679">
            <w:r>
              <w:t>Integer</w:t>
            </w:r>
          </w:p>
        </w:tc>
        <w:tc>
          <w:tcPr>
            <w:tcW w:w="4349" w:type="dxa"/>
          </w:tcPr>
          <w:p w14:paraId="63641AE9" w14:textId="5DC8E11D" w:rsidR="00880679" w:rsidRDefault="00880679" w:rsidP="00880679">
            <w:r>
              <w:t>Stores the bridge ID</w:t>
            </w:r>
          </w:p>
        </w:tc>
      </w:tr>
    </w:tbl>
    <w:p w14:paraId="1469180D" w14:textId="141C6874" w:rsidR="00C628F9" w:rsidRDefault="00C628F9" w:rsidP="00C628F9"/>
    <w:p w14:paraId="20DFF6F2" w14:textId="7BE43E52" w:rsidR="00C628F9" w:rsidRPr="00C628F9" w:rsidRDefault="00C628F9" w:rsidP="00C628F9">
      <w:pPr>
        <w:pStyle w:val="Heading4"/>
      </w:pPr>
      <w:r>
        <w:t>code</w:t>
      </w:r>
    </w:p>
    <w:p w14:paraId="37365FBB" w14:textId="77777777" w:rsidR="009E6E2D" w:rsidRPr="009E6E2D" w:rsidRDefault="009E6E2D" w:rsidP="009E6E2D">
      <w:pPr>
        <w:contextualSpacing/>
        <w:rPr>
          <w:rFonts w:ascii="Courier New" w:hAnsi="Courier New" w:cs="Courier New"/>
        </w:rPr>
      </w:pPr>
      <w:r w:rsidRPr="009E6E2D">
        <w:rPr>
          <w:rFonts w:ascii="Courier New" w:hAnsi="Courier New" w:cs="Courier New"/>
        </w:rPr>
        <w:t>def checkSaveName(inputboxes,info,adjacencyList):</w:t>
      </w:r>
    </w:p>
    <w:p w14:paraId="3C035F4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checkList = [" ", ";", "=", "'", '"']</w:t>
      </w:r>
    </w:p>
    <w:p w14:paraId="6869FDAD"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disallowed characters</w:t>
      </w:r>
    </w:p>
    <w:p w14:paraId="4535D77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 = []</w:t>
      </w:r>
    </w:p>
    <w:p w14:paraId="3D981FF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0</w:t>
      </w:r>
    </w:p>
    <w:p w14:paraId="100E120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bridgeID = ""</w:t>
      </w:r>
    </w:p>
    <w:p w14:paraId="06D585B6"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box in inputboxes:</w:t>
      </w:r>
    </w:p>
    <w:p w14:paraId="4877465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for char in checkList:</w:t>
      </w:r>
    </w:p>
    <w:p w14:paraId="22D1A24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(inputboxes[box].getCap() == "") or (char in inputboxes[box].getCap()):</w:t>
      </w:r>
    </w:p>
    <w:p w14:paraId="5F4AC27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emptyCount += 1</w:t>
      </w:r>
    </w:p>
    <w:p w14:paraId="52129503"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boxes are empty or contain invalid character</w:t>
      </w:r>
    </w:p>
    <w:p w14:paraId="2DEB68C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emptyCount &gt; 0:</w:t>
      </w:r>
    </w:p>
    <w:p w14:paraId="3B1EBE0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text = "All fields must be entered and cannot contain ;, =, ' or \""</w:t>
      </w:r>
    </w:p>
    <w:p w14:paraId="256E084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error.append(text)</w:t>
      </w:r>
    </w:p>
    <w:p w14:paraId="0940B343"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lastRenderedPageBreak/>
        <w:t># append error to display to user in another function</w:t>
      </w:r>
    </w:p>
    <w:p w14:paraId="1229C38C" w14:textId="77777777" w:rsidR="009E6E2D" w:rsidRPr="009E6E2D" w:rsidRDefault="009E6E2D" w:rsidP="009E6E2D">
      <w:pPr>
        <w:contextualSpacing/>
        <w:rPr>
          <w:rFonts w:ascii="Courier New" w:hAnsi="Courier New" w:cs="Courier New"/>
        </w:rPr>
      </w:pPr>
    </w:p>
    <w:p w14:paraId="673F79C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error == []:</w:t>
      </w:r>
    </w:p>
    <w:p w14:paraId="093059D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name = inputboxes['name'].getCap()</w:t>
      </w:r>
    </w:p>
    <w:p w14:paraId="1EF3083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nameState = BridgeData.findBridge(name,info['User_ID'])</w:t>
      </w:r>
    </w:p>
    <w:p w14:paraId="6C8FC70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nameState == "Taken":</w:t>
      </w:r>
    </w:p>
    <w:p w14:paraId="62D43515"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error.append("You have used this name already")</w:t>
      </w:r>
    </w:p>
    <w:p w14:paraId="02054E1C"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elif nameState == "Error":</w:t>
      </w:r>
    </w:p>
    <w:p w14:paraId="209235B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24240B33"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checks if bridge name has already been used</w:t>
      </w:r>
    </w:p>
    <w:p w14:paraId="15CE59DA"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tells user if they must change it</w:t>
      </w:r>
    </w:p>
    <w:p w14:paraId="2859CE1F" w14:textId="77777777" w:rsidR="009E6E2D" w:rsidRPr="009E6E2D" w:rsidRDefault="009E6E2D" w:rsidP="009E6E2D">
      <w:pPr>
        <w:contextualSpacing/>
        <w:rPr>
          <w:rFonts w:ascii="Courier New" w:hAnsi="Courier New" w:cs="Courier New"/>
        </w:rPr>
      </w:pPr>
    </w:p>
    <w:p w14:paraId="18455182"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error == []:</w:t>
      </w:r>
    </w:p>
    <w:p w14:paraId="36549E53"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fileName = (name+"_"+str(info['User_ID']))</w:t>
      </w:r>
    </w:p>
    <w:p w14:paraId="674AB589"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with open(fileName,'w') as File:</w:t>
      </w:r>
    </w:p>
    <w:p w14:paraId="38232B60"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File.write(str(adjacencyList))</w:t>
      </w:r>
    </w:p>
    <w:p w14:paraId="3843DD37"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with open(fileName,'r') as File:</w:t>
      </w:r>
    </w:p>
    <w:p w14:paraId="1E8A4A9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openedFile = File.read()</w:t>
      </w:r>
    </w:p>
    <w:p w14:paraId="3A5B705F"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connect = BridgeData.addBridge(name,openedFile,info)</w:t>
      </w:r>
    </w:p>
    <w:p w14:paraId="60F2C23A"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creates file and saves file to database</w:t>
      </w:r>
    </w:p>
    <w:p w14:paraId="5C12237B"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os.remove(fileName)</w:t>
      </w:r>
    </w:p>
    <w:p w14:paraId="3EE7FB8D"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deletes file</w:t>
      </w:r>
    </w:p>
    <w:p w14:paraId="64AA3034"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if connect != "":</w:t>
      </w:r>
    </w:p>
    <w:p w14:paraId="70082EE1"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error.append("Error connecting to database")</w:t>
      </w:r>
    </w:p>
    <w:p w14:paraId="04FB4E7A"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else:</w:t>
      </w:r>
    </w:p>
    <w:p w14:paraId="37FE3E9D" w14:textId="77777777" w:rsidR="009E6E2D" w:rsidRPr="009E6E2D" w:rsidRDefault="009E6E2D" w:rsidP="009E6E2D">
      <w:pPr>
        <w:contextualSpacing/>
        <w:rPr>
          <w:rFonts w:ascii="Courier New" w:hAnsi="Courier New" w:cs="Courier New"/>
        </w:rPr>
      </w:pPr>
      <w:r w:rsidRPr="009E6E2D">
        <w:rPr>
          <w:rFonts w:ascii="Courier New" w:hAnsi="Courier New" w:cs="Courier New"/>
        </w:rPr>
        <w:t xml:space="preserve">            bridgeID = BridgeData.getBridgeID(name,info['User_ID'])</w:t>
      </w:r>
    </w:p>
    <w:p w14:paraId="2FB4F1E4" w14:textId="77777777" w:rsidR="009E6E2D" w:rsidRPr="009E6E2D" w:rsidRDefault="009E6E2D" w:rsidP="009E6E2D">
      <w:pPr>
        <w:contextualSpacing/>
        <w:rPr>
          <w:rFonts w:ascii="Courier New" w:hAnsi="Courier New" w:cs="Courier New"/>
          <w:color w:val="00B050"/>
        </w:rPr>
      </w:pPr>
      <w:r w:rsidRPr="009E6E2D">
        <w:rPr>
          <w:rFonts w:ascii="Courier New" w:hAnsi="Courier New" w:cs="Courier New"/>
          <w:color w:val="00B050"/>
        </w:rPr>
        <w:t># if successful bridgeID retreived from database</w:t>
      </w:r>
    </w:p>
    <w:p w14:paraId="4BB07E09" w14:textId="77777777" w:rsidR="009E6E2D" w:rsidRPr="009E6E2D" w:rsidRDefault="009E6E2D" w:rsidP="009E6E2D">
      <w:pPr>
        <w:contextualSpacing/>
        <w:rPr>
          <w:rFonts w:ascii="Courier New" w:hAnsi="Courier New" w:cs="Courier New"/>
        </w:rPr>
      </w:pPr>
    </w:p>
    <w:p w14:paraId="4301F248" w14:textId="4CE000AD" w:rsidR="009E6E2D" w:rsidRDefault="009E6E2D" w:rsidP="009E6E2D">
      <w:pPr>
        <w:contextualSpacing/>
        <w:rPr>
          <w:rFonts w:asciiTheme="majorHAnsi" w:eastAsiaTheme="majorEastAsia" w:hAnsiTheme="majorHAnsi" w:cstheme="majorBidi"/>
          <w:color w:val="1F4D78" w:themeColor="accent1" w:themeShade="7F"/>
          <w:sz w:val="24"/>
          <w:szCs w:val="24"/>
        </w:rPr>
      </w:pPr>
      <w:r w:rsidRPr="009E6E2D">
        <w:rPr>
          <w:rFonts w:ascii="Courier New" w:hAnsi="Courier New" w:cs="Courier New"/>
        </w:rPr>
        <w:t xml:space="preserve">    return [error,bridgeID]</w:t>
      </w:r>
      <w:r>
        <w:br w:type="page"/>
      </w:r>
    </w:p>
    <w:p w14:paraId="18584B1E" w14:textId="28404B4A" w:rsidR="004817F6" w:rsidRDefault="004817F6" w:rsidP="004817F6">
      <w:pPr>
        <w:pStyle w:val="Heading3"/>
      </w:pPr>
      <w:bookmarkStart w:id="187" w:name="_Toc8207692"/>
      <w:r>
        <w:lastRenderedPageBreak/>
        <w:t>creating adjacencyList</w:t>
      </w:r>
      <w:r w:rsidR="00DB577D">
        <w:t xml:space="preserve"> / </w:t>
      </w:r>
      <w:r>
        <w:t>findConnections</w:t>
      </w:r>
      <w:bookmarkEnd w:id="187"/>
    </w:p>
    <w:p w14:paraId="03246E1F" w14:textId="77777777" w:rsidR="00880679" w:rsidRDefault="00880679" w:rsidP="00880679">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670"/>
        <w:gridCol w:w="1379"/>
        <w:gridCol w:w="1669"/>
        <w:gridCol w:w="4298"/>
      </w:tblGrid>
      <w:tr w:rsidR="00F25EDA" w14:paraId="4E7FE414" w14:textId="77777777" w:rsidTr="006402E8">
        <w:tc>
          <w:tcPr>
            <w:tcW w:w="1599" w:type="dxa"/>
          </w:tcPr>
          <w:p w14:paraId="27A150EA" w14:textId="77777777" w:rsidR="00880679" w:rsidRPr="006F5F29" w:rsidRDefault="00880679" w:rsidP="00D93C20">
            <w:pPr>
              <w:rPr>
                <w:b/>
              </w:rPr>
            </w:pPr>
            <w:r>
              <w:rPr>
                <w:b/>
              </w:rPr>
              <w:t>Variable</w:t>
            </w:r>
          </w:p>
        </w:tc>
        <w:tc>
          <w:tcPr>
            <w:tcW w:w="1390" w:type="dxa"/>
          </w:tcPr>
          <w:p w14:paraId="72A9D695" w14:textId="77777777" w:rsidR="00880679" w:rsidRPr="006F5F29" w:rsidRDefault="00880679" w:rsidP="00D93C20">
            <w:pPr>
              <w:rPr>
                <w:b/>
              </w:rPr>
            </w:pPr>
            <w:r>
              <w:rPr>
                <w:b/>
              </w:rPr>
              <w:t>Scope</w:t>
            </w:r>
          </w:p>
        </w:tc>
        <w:tc>
          <w:tcPr>
            <w:tcW w:w="1678" w:type="dxa"/>
          </w:tcPr>
          <w:p w14:paraId="7899FE19" w14:textId="77777777" w:rsidR="00880679" w:rsidRPr="006F5F29" w:rsidRDefault="00880679" w:rsidP="00D93C20">
            <w:pPr>
              <w:rPr>
                <w:b/>
              </w:rPr>
            </w:pPr>
            <w:r>
              <w:rPr>
                <w:b/>
              </w:rPr>
              <w:t>Variable type</w:t>
            </w:r>
          </w:p>
        </w:tc>
        <w:tc>
          <w:tcPr>
            <w:tcW w:w="4349" w:type="dxa"/>
          </w:tcPr>
          <w:p w14:paraId="46B5FB8B" w14:textId="77777777" w:rsidR="00880679" w:rsidRPr="006F5F29" w:rsidRDefault="00880679" w:rsidP="00D93C20">
            <w:pPr>
              <w:rPr>
                <w:b/>
              </w:rPr>
            </w:pPr>
            <w:r>
              <w:rPr>
                <w:b/>
              </w:rPr>
              <w:t>Used for</w:t>
            </w:r>
          </w:p>
        </w:tc>
      </w:tr>
      <w:tr w:rsidR="00F25EDA" w14:paraId="2AB44AF2" w14:textId="77777777" w:rsidTr="006402E8">
        <w:tc>
          <w:tcPr>
            <w:tcW w:w="1599" w:type="dxa"/>
          </w:tcPr>
          <w:p w14:paraId="1B5DB247" w14:textId="0281CE03" w:rsidR="00880679" w:rsidRDefault="00880679" w:rsidP="00D93C20">
            <w:r>
              <w:t>connectedTo</w:t>
            </w:r>
          </w:p>
        </w:tc>
        <w:tc>
          <w:tcPr>
            <w:tcW w:w="1390" w:type="dxa"/>
          </w:tcPr>
          <w:p w14:paraId="748D0D8E" w14:textId="77777777" w:rsidR="00880679" w:rsidRDefault="00880679" w:rsidP="00D93C20">
            <w:r>
              <w:t>Local</w:t>
            </w:r>
          </w:p>
        </w:tc>
        <w:tc>
          <w:tcPr>
            <w:tcW w:w="1678" w:type="dxa"/>
          </w:tcPr>
          <w:p w14:paraId="624DF087" w14:textId="77777777" w:rsidR="00880679" w:rsidRDefault="00880679" w:rsidP="00D93C20">
            <w:r>
              <w:t>List</w:t>
            </w:r>
          </w:p>
        </w:tc>
        <w:tc>
          <w:tcPr>
            <w:tcW w:w="4349" w:type="dxa"/>
          </w:tcPr>
          <w:p w14:paraId="63115344" w14:textId="3ED50C58" w:rsidR="00880679" w:rsidRDefault="00880679" w:rsidP="00D93C20">
            <w:r>
              <w:t>Stores dictionaries of connected joints and with what material the connected is made</w:t>
            </w:r>
          </w:p>
        </w:tc>
      </w:tr>
      <w:tr w:rsidR="00880679" w14:paraId="1C6E4D5D" w14:textId="77777777" w:rsidTr="006402E8">
        <w:tc>
          <w:tcPr>
            <w:tcW w:w="1599" w:type="dxa"/>
          </w:tcPr>
          <w:p w14:paraId="17266072" w14:textId="51C7AFA1" w:rsidR="00880679" w:rsidRDefault="00880679" w:rsidP="00D93C20">
            <w:r>
              <w:t>material</w:t>
            </w:r>
          </w:p>
        </w:tc>
        <w:tc>
          <w:tcPr>
            <w:tcW w:w="1390" w:type="dxa"/>
          </w:tcPr>
          <w:p w14:paraId="364EB6AD" w14:textId="007A0F44" w:rsidR="00880679" w:rsidRDefault="00880679" w:rsidP="00D93C20">
            <w:r>
              <w:t>Local to for loop</w:t>
            </w:r>
          </w:p>
        </w:tc>
        <w:tc>
          <w:tcPr>
            <w:tcW w:w="1678" w:type="dxa"/>
          </w:tcPr>
          <w:p w14:paraId="04C2ECB5" w14:textId="11FF2FF9" w:rsidR="00880679" w:rsidRDefault="00880679" w:rsidP="00D93C20">
            <w:r>
              <w:t>OOP object</w:t>
            </w:r>
          </w:p>
        </w:tc>
        <w:tc>
          <w:tcPr>
            <w:tcW w:w="4349" w:type="dxa"/>
          </w:tcPr>
          <w:p w14:paraId="44FF97C6" w14:textId="3DCE2C94" w:rsidR="00880679" w:rsidRDefault="00880679" w:rsidP="00D93C20">
            <w:r>
              <w:t>Material object</w:t>
            </w:r>
          </w:p>
        </w:tc>
      </w:tr>
      <w:tr w:rsidR="00F25EDA" w14:paraId="3E7B58D8" w14:textId="77777777" w:rsidTr="006402E8">
        <w:tc>
          <w:tcPr>
            <w:tcW w:w="1599" w:type="dxa"/>
          </w:tcPr>
          <w:p w14:paraId="16568377" w14:textId="04325BF8" w:rsidR="00F25EDA" w:rsidRDefault="00F25EDA" w:rsidP="00D93C20">
            <w:r>
              <w:t>Index</w:t>
            </w:r>
          </w:p>
        </w:tc>
        <w:tc>
          <w:tcPr>
            <w:tcW w:w="1390" w:type="dxa"/>
          </w:tcPr>
          <w:p w14:paraId="0FFE281A" w14:textId="3996E657" w:rsidR="00F25EDA" w:rsidRDefault="00F25EDA" w:rsidP="00D93C20">
            <w:r>
              <w:t>Local</w:t>
            </w:r>
          </w:p>
        </w:tc>
        <w:tc>
          <w:tcPr>
            <w:tcW w:w="1678" w:type="dxa"/>
          </w:tcPr>
          <w:p w14:paraId="245525F1" w14:textId="608E6B39" w:rsidR="00F25EDA" w:rsidRDefault="00F25EDA" w:rsidP="00D93C20">
            <w:r>
              <w:t>Integer</w:t>
            </w:r>
          </w:p>
        </w:tc>
        <w:tc>
          <w:tcPr>
            <w:tcW w:w="4349" w:type="dxa"/>
          </w:tcPr>
          <w:p w14:paraId="719D66BD" w14:textId="3A0BBA46" w:rsidR="00F25EDA" w:rsidRDefault="00F25EDA" w:rsidP="00D93C20">
            <w:r>
              <w:t>Joint index</w:t>
            </w:r>
          </w:p>
        </w:tc>
      </w:tr>
      <w:tr w:rsidR="00F25EDA" w14:paraId="5DBA90F0" w14:textId="77777777" w:rsidTr="006402E8">
        <w:tc>
          <w:tcPr>
            <w:tcW w:w="1599" w:type="dxa"/>
          </w:tcPr>
          <w:p w14:paraId="435056B0" w14:textId="05AED99D" w:rsidR="00F25EDA" w:rsidRDefault="00F25EDA" w:rsidP="00D93C20">
            <w:r>
              <w:t>adjacencyList</w:t>
            </w:r>
          </w:p>
        </w:tc>
        <w:tc>
          <w:tcPr>
            <w:tcW w:w="1390" w:type="dxa"/>
          </w:tcPr>
          <w:p w14:paraId="7C1A6E55" w14:textId="1BC6E332" w:rsidR="00F25EDA" w:rsidRDefault="00F25EDA" w:rsidP="00D93C20">
            <w:r>
              <w:t>Local</w:t>
            </w:r>
          </w:p>
        </w:tc>
        <w:tc>
          <w:tcPr>
            <w:tcW w:w="1678" w:type="dxa"/>
          </w:tcPr>
          <w:p w14:paraId="1D07AF43" w14:textId="7E764AC4" w:rsidR="00F25EDA" w:rsidRDefault="00F25EDA" w:rsidP="00D93C20">
            <w:r>
              <w:t>Dictionary</w:t>
            </w:r>
          </w:p>
        </w:tc>
        <w:tc>
          <w:tcPr>
            <w:tcW w:w="4349" w:type="dxa"/>
          </w:tcPr>
          <w:p w14:paraId="4ADB64E5" w14:textId="15F28BFF" w:rsidR="00F25EDA" w:rsidRDefault="00F25EDA" w:rsidP="00D93C20">
            <w:r>
              <w:t>Stores an adjacency list of the bridge</w:t>
            </w:r>
          </w:p>
        </w:tc>
      </w:tr>
      <w:tr w:rsidR="00F25EDA" w14:paraId="14B5ECA1" w14:textId="77777777" w:rsidTr="006402E8">
        <w:tc>
          <w:tcPr>
            <w:tcW w:w="1599" w:type="dxa"/>
          </w:tcPr>
          <w:p w14:paraId="435A86CE" w14:textId="7654F82C" w:rsidR="00F25EDA" w:rsidRDefault="00F25EDA" w:rsidP="00D93C20">
            <w:r>
              <w:t>Joint</w:t>
            </w:r>
          </w:p>
        </w:tc>
        <w:tc>
          <w:tcPr>
            <w:tcW w:w="1390" w:type="dxa"/>
          </w:tcPr>
          <w:p w14:paraId="02F272BE" w14:textId="28BD38A4" w:rsidR="00F25EDA" w:rsidRDefault="00F25EDA" w:rsidP="00D93C20">
            <w:r>
              <w:t>Local</w:t>
            </w:r>
          </w:p>
        </w:tc>
        <w:tc>
          <w:tcPr>
            <w:tcW w:w="1678" w:type="dxa"/>
          </w:tcPr>
          <w:p w14:paraId="2A2897B3" w14:textId="6870B333" w:rsidR="00F25EDA" w:rsidRDefault="00F25EDA" w:rsidP="00D93C20">
            <w:r>
              <w:t>Dictionary</w:t>
            </w:r>
          </w:p>
        </w:tc>
        <w:tc>
          <w:tcPr>
            <w:tcW w:w="4349" w:type="dxa"/>
          </w:tcPr>
          <w:p w14:paraId="72507C1A" w14:textId="6644883E" w:rsidR="00F25EDA" w:rsidRDefault="00F25EDA" w:rsidP="00D93C20">
            <w:r>
              <w:t>Stores the location and index of a joint</w:t>
            </w:r>
          </w:p>
        </w:tc>
      </w:tr>
      <w:tr w:rsidR="00F25EDA" w14:paraId="6258F003" w14:textId="77777777" w:rsidTr="006402E8">
        <w:tc>
          <w:tcPr>
            <w:tcW w:w="1599" w:type="dxa"/>
          </w:tcPr>
          <w:p w14:paraId="07C11AAD" w14:textId="5F6EA943" w:rsidR="00F25EDA" w:rsidRDefault="00F25EDA" w:rsidP="00D93C20">
            <w:r>
              <w:t>connectedJoints</w:t>
            </w:r>
          </w:p>
        </w:tc>
        <w:tc>
          <w:tcPr>
            <w:tcW w:w="1390" w:type="dxa"/>
          </w:tcPr>
          <w:p w14:paraId="16290CB5" w14:textId="67951883" w:rsidR="00F25EDA" w:rsidRDefault="00F25EDA" w:rsidP="00D93C20">
            <w:r>
              <w:t>Local</w:t>
            </w:r>
          </w:p>
        </w:tc>
        <w:tc>
          <w:tcPr>
            <w:tcW w:w="1678" w:type="dxa"/>
          </w:tcPr>
          <w:p w14:paraId="3FD93586" w14:textId="3800DF43" w:rsidR="00F25EDA" w:rsidRDefault="00F25EDA" w:rsidP="00D93C20">
            <w:r>
              <w:t>List</w:t>
            </w:r>
          </w:p>
        </w:tc>
        <w:tc>
          <w:tcPr>
            <w:tcW w:w="4349" w:type="dxa"/>
          </w:tcPr>
          <w:p w14:paraId="0AE7313F" w14:textId="65D17BE0" w:rsidR="00F25EDA" w:rsidRDefault="00F25EDA" w:rsidP="00D93C20">
            <w:r>
              <w:t>Stores what other joints a joint is connected to</w:t>
            </w:r>
          </w:p>
        </w:tc>
      </w:tr>
    </w:tbl>
    <w:p w14:paraId="459513C6" w14:textId="1AD64AF3" w:rsidR="00880679" w:rsidRDefault="00880679" w:rsidP="00880679"/>
    <w:p w14:paraId="2A06000E" w14:textId="5B1144F8" w:rsidR="00880679" w:rsidRPr="00880679" w:rsidRDefault="00880679" w:rsidP="00880679">
      <w:pPr>
        <w:pStyle w:val="Heading4"/>
      </w:pPr>
      <w:r>
        <w:t>code</w:t>
      </w:r>
    </w:p>
    <w:p w14:paraId="02D4D347" w14:textId="77777777" w:rsidR="006A3751" w:rsidRPr="006A3751" w:rsidRDefault="006A3751" w:rsidP="006A3751">
      <w:pPr>
        <w:contextualSpacing/>
        <w:rPr>
          <w:rFonts w:ascii="Courier New" w:hAnsi="Courier New" w:cs="Courier New"/>
        </w:rPr>
      </w:pPr>
      <w:r w:rsidRPr="006A3751">
        <w:rPr>
          <w:rFonts w:ascii="Courier New" w:hAnsi="Courier New" w:cs="Courier New"/>
        </w:rPr>
        <w:t>def findConnections(index,materials):</w:t>
      </w:r>
    </w:p>
    <w:p w14:paraId="39B9F7A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connectedTo = []</w:t>
      </w:r>
    </w:p>
    <w:p w14:paraId="2E5F7A1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materials:</w:t>
      </w:r>
    </w:p>
    <w:p w14:paraId="1FDCD2A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index == material.getJoint1():</w:t>
      </w:r>
    </w:p>
    <w:p w14:paraId="758B0166"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if materials first joint is current joint add materials second joint and what material with</w:t>
      </w:r>
    </w:p>
    <w:p w14:paraId="70C19BF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connectedTo.append({'joint':material.getJoint2(),'material':material.getMaterial()})</w:t>
      </w:r>
    </w:p>
    <w:p w14:paraId="4E8A358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index == material.getJoint2():</w:t>
      </w:r>
    </w:p>
    <w:p w14:paraId="2733E57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connectedTo.append({'joint':material.getJoint1(),'material':material.getMaterial()})</w:t>
      </w:r>
    </w:p>
    <w:p w14:paraId="0CF7D2C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return connectedTo</w:t>
      </w:r>
    </w:p>
    <w:p w14:paraId="1A5D6154" w14:textId="77777777" w:rsidR="006A3751" w:rsidRPr="006A3751" w:rsidRDefault="006A3751" w:rsidP="006A3751">
      <w:pPr>
        <w:contextualSpacing/>
        <w:rPr>
          <w:rFonts w:ascii="Courier New" w:hAnsi="Courier New" w:cs="Courier New"/>
        </w:rPr>
      </w:pPr>
    </w:p>
    <w:p w14:paraId="0B6B88DE" w14:textId="77777777" w:rsidR="006A3751" w:rsidRPr="006A3751" w:rsidRDefault="006A3751" w:rsidP="006A3751">
      <w:pPr>
        <w:contextualSpacing/>
        <w:rPr>
          <w:rFonts w:ascii="Courier New" w:hAnsi="Courier New" w:cs="Courier New"/>
        </w:rPr>
      </w:pPr>
      <w:r w:rsidRPr="006A3751">
        <w:rPr>
          <w:rFonts w:ascii="Courier New" w:hAnsi="Courier New" w:cs="Courier New"/>
        </w:rPr>
        <w:t>def Main(window,jointList,materialStack,info):</w:t>
      </w:r>
    </w:p>
    <w:p w14:paraId="376E6CB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adjacencyList = {}</w:t>
      </w:r>
    </w:p>
    <w:p w14:paraId="224D6792"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define variable as dictionary</w:t>
      </w:r>
    </w:p>
    <w:p w14:paraId="0E8B23A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joint in jointList:</w:t>
      </w:r>
    </w:p>
    <w:p w14:paraId="0AE2BE4B"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each element in teh dictionary is a joint</w:t>
      </w:r>
    </w:p>
    <w:p w14:paraId="37AAFED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index = joint['index']</w:t>
      </w:r>
    </w:p>
    <w:p w14:paraId="35FE5AEA"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the key is the index</w:t>
      </w:r>
    </w:p>
    <w:p w14:paraId="79F2855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x,y = joint['point']</w:t>
      </w:r>
    </w:p>
    <w:p w14:paraId="67F16B1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x /= 20</w:t>
      </w:r>
    </w:p>
    <w:p w14:paraId="33A7069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y = 30 - y/20</w:t>
      </w:r>
    </w:p>
    <w:p w14:paraId="29B4742C"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coordintes converted to meters</w:t>
      </w:r>
    </w:p>
    <w:p w14:paraId="0AD980F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location = (int(x),int(y))</w:t>
      </w:r>
    </w:p>
    <w:p w14:paraId="5536754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connectedJoints = findConnections(index,materialStack)</w:t>
      </w:r>
    </w:p>
    <w:p w14:paraId="253DF8F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adjacencyList[str(index)] = {'location':location, 'connectedJoints':connectedJoints}</w:t>
      </w:r>
    </w:p>
    <w:p w14:paraId="5583E85A"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record created, storing infomation on where the joint is, </w:t>
      </w:r>
    </w:p>
    <w:p w14:paraId="1402219A" w14:textId="4075A461" w:rsidR="006A3751" w:rsidRPr="006A3751" w:rsidRDefault="006A3751" w:rsidP="006A3751">
      <w:pPr>
        <w:contextualSpacing/>
        <w:rPr>
          <w:rFonts w:asciiTheme="majorHAnsi" w:eastAsiaTheme="majorEastAsia" w:hAnsiTheme="majorHAnsi" w:cstheme="majorBidi"/>
          <w:color w:val="00B050"/>
          <w:sz w:val="26"/>
          <w:szCs w:val="26"/>
        </w:rPr>
      </w:pPr>
      <w:r w:rsidRPr="006A3751">
        <w:rPr>
          <w:rFonts w:ascii="Courier New" w:hAnsi="Courier New" w:cs="Courier New"/>
          <w:color w:val="00B050"/>
        </w:rPr>
        <w:lastRenderedPageBreak/>
        <w:t># what other joints its connected to and with what material</w:t>
      </w:r>
      <w:r w:rsidRPr="006A3751">
        <w:rPr>
          <w:color w:val="00B050"/>
        </w:rPr>
        <w:br w:type="page"/>
      </w:r>
    </w:p>
    <w:p w14:paraId="668D9C83" w14:textId="651FE787" w:rsidR="004817F6" w:rsidRDefault="004817F6" w:rsidP="004817F6">
      <w:pPr>
        <w:pStyle w:val="Heading2"/>
      </w:pPr>
      <w:bookmarkStart w:id="188" w:name="_Toc8207693"/>
      <w:r>
        <w:lastRenderedPageBreak/>
        <w:t>Test</w:t>
      </w:r>
      <w:bookmarkEnd w:id="188"/>
    </w:p>
    <w:p w14:paraId="2273B6E5" w14:textId="5889CDD1" w:rsidR="00DB4391" w:rsidRDefault="004817F6" w:rsidP="004817F6">
      <w:pPr>
        <w:pStyle w:val="Heading3"/>
      </w:pPr>
      <w:bookmarkStart w:id="189" w:name="_Toc8207694"/>
      <w:r>
        <w:t>createJoints</w:t>
      </w:r>
      <w:bookmarkEnd w:id="189"/>
    </w:p>
    <w:p w14:paraId="3EC086BE" w14:textId="77777777" w:rsidR="00F25EDA" w:rsidRDefault="00F25EDA" w:rsidP="00F25EDA">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F25EDA" w14:paraId="61438D22" w14:textId="77777777" w:rsidTr="006402E8">
        <w:tc>
          <w:tcPr>
            <w:tcW w:w="1599" w:type="dxa"/>
          </w:tcPr>
          <w:p w14:paraId="7AFDFF49" w14:textId="77777777" w:rsidR="00F25EDA" w:rsidRPr="006F5F29" w:rsidRDefault="00F25EDA" w:rsidP="00D93C20">
            <w:pPr>
              <w:rPr>
                <w:b/>
              </w:rPr>
            </w:pPr>
            <w:r>
              <w:rPr>
                <w:b/>
              </w:rPr>
              <w:t>Variable</w:t>
            </w:r>
          </w:p>
        </w:tc>
        <w:tc>
          <w:tcPr>
            <w:tcW w:w="1390" w:type="dxa"/>
          </w:tcPr>
          <w:p w14:paraId="7D3792AB" w14:textId="77777777" w:rsidR="00F25EDA" w:rsidRPr="006F5F29" w:rsidRDefault="00F25EDA" w:rsidP="00D93C20">
            <w:pPr>
              <w:rPr>
                <w:b/>
              </w:rPr>
            </w:pPr>
            <w:r>
              <w:rPr>
                <w:b/>
              </w:rPr>
              <w:t>Scope</w:t>
            </w:r>
          </w:p>
        </w:tc>
        <w:tc>
          <w:tcPr>
            <w:tcW w:w="1678" w:type="dxa"/>
          </w:tcPr>
          <w:p w14:paraId="5802B3C3" w14:textId="77777777" w:rsidR="00F25EDA" w:rsidRPr="006F5F29" w:rsidRDefault="00F25EDA" w:rsidP="00D93C20">
            <w:pPr>
              <w:rPr>
                <w:b/>
              </w:rPr>
            </w:pPr>
            <w:r>
              <w:rPr>
                <w:b/>
              </w:rPr>
              <w:t>Variable type</w:t>
            </w:r>
          </w:p>
        </w:tc>
        <w:tc>
          <w:tcPr>
            <w:tcW w:w="4349" w:type="dxa"/>
          </w:tcPr>
          <w:p w14:paraId="7AB7339A" w14:textId="77777777" w:rsidR="00F25EDA" w:rsidRPr="006F5F29" w:rsidRDefault="00F25EDA" w:rsidP="00D93C20">
            <w:pPr>
              <w:rPr>
                <w:b/>
              </w:rPr>
            </w:pPr>
            <w:r>
              <w:rPr>
                <w:b/>
              </w:rPr>
              <w:t>Used for</w:t>
            </w:r>
          </w:p>
        </w:tc>
      </w:tr>
      <w:tr w:rsidR="00F25EDA" w14:paraId="22907377" w14:textId="77777777" w:rsidTr="006402E8">
        <w:tc>
          <w:tcPr>
            <w:tcW w:w="1599" w:type="dxa"/>
          </w:tcPr>
          <w:p w14:paraId="778A4AA8" w14:textId="6B031C54" w:rsidR="00F25EDA" w:rsidRDefault="00D93C20" w:rsidP="00D93C20">
            <w:r>
              <w:t>J</w:t>
            </w:r>
            <w:r w:rsidR="00513CDC">
              <w:t>oint</w:t>
            </w:r>
          </w:p>
        </w:tc>
        <w:tc>
          <w:tcPr>
            <w:tcW w:w="1390" w:type="dxa"/>
          </w:tcPr>
          <w:p w14:paraId="0F5F1229" w14:textId="77777777" w:rsidR="00F25EDA" w:rsidRDefault="00F25EDA" w:rsidP="00D93C20">
            <w:r>
              <w:t>Local</w:t>
            </w:r>
          </w:p>
        </w:tc>
        <w:tc>
          <w:tcPr>
            <w:tcW w:w="1678" w:type="dxa"/>
          </w:tcPr>
          <w:p w14:paraId="4D485D93" w14:textId="3DAF5D29" w:rsidR="00F25EDA" w:rsidRDefault="00513CDC" w:rsidP="00D93C20">
            <w:r>
              <w:t>Dictionary</w:t>
            </w:r>
          </w:p>
        </w:tc>
        <w:tc>
          <w:tcPr>
            <w:tcW w:w="4349" w:type="dxa"/>
          </w:tcPr>
          <w:p w14:paraId="6C3AB075" w14:textId="75286AD4" w:rsidR="00F25EDA" w:rsidRDefault="00513CDC" w:rsidP="00D93C20">
            <w:r>
              <w:t>Stores the location and index of a joints</w:t>
            </w:r>
          </w:p>
        </w:tc>
      </w:tr>
      <w:tr w:rsidR="00513CDC" w14:paraId="1F682504" w14:textId="77777777" w:rsidTr="006402E8">
        <w:tc>
          <w:tcPr>
            <w:tcW w:w="1599" w:type="dxa"/>
          </w:tcPr>
          <w:p w14:paraId="4BA0E9E8" w14:textId="24EAC53A" w:rsidR="00513CDC" w:rsidRDefault="00D93C20" w:rsidP="00D93C20">
            <w:r>
              <w:t>W</w:t>
            </w:r>
            <w:r w:rsidR="00513CDC">
              <w:t>orld</w:t>
            </w:r>
          </w:p>
        </w:tc>
        <w:tc>
          <w:tcPr>
            <w:tcW w:w="1390" w:type="dxa"/>
          </w:tcPr>
          <w:p w14:paraId="773A4FB5" w14:textId="54D1FE79" w:rsidR="00513CDC" w:rsidRDefault="00513CDC" w:rsidP="00D93C20">
            <w:r>
              <w:t>Local</w:t>
            </w:r>
          </w:p>
        </w:tc>
        <w:tc>
          <w:tcPr>
            <w:tcW w:w="1678" w:type="dxa"/>
          </w:tcPr>
          <w:p w14:paraId="1310B836" w14:textId="67769DB7" w:rsidR="00513CDC" w:rsidRDefault="00513CDC" w:rsidP="00D93C20">
            <w:r>
              <w:t>PyBox2D</w:t>
            </w:r>
            <w:r w:rsidR="00D81200">
              <w:t xml:space="preserve"> world</w:t>
            </w:r>
            <w:r>
              <w:t xml:space="preserve"> object</w:t>
            </w:r>
          </w:p>
        </w:tc>
        <w:tc>
          <w:tcPr>
            <w:tcW w:w="4349" w:type="dxa"/>
          </w:tcPr>
          <w:p w14:paraId="0377A100" w14:textId="105803D2" w:rsidR="001936CE" w:rsidRDefault="00513CDC" w:rsidP="00D93C20">
            <w:r>
              <w:t>Stores the reference</w:t>
            </w:r>
            <w:r w:rsidR="001936CE">
              <w:t xml:space="preserve"> to the simulated world</w:t>
            </w:r>
          </w:p>
        </w:tc>
      </w:tr>
      <w:tr w:rsidR="001936CE" w14:paraId="241CF97B" w14:textId="77777777" w:rsidTr="006402E8">
        <w:tc>
          <w:tcPr>
            <w:tcW w:w="1599" w:type="dxa"/>
          </w:tcPr>
          <w:p w14:paraId="25DF8813" w14:textId="1B412A7E" w:rsidR="001936CE" w:rsidRDefault="001936CE" w:rsidP="00D93C20">
            <w:r>
              <w:t>groundBody1</w:t>
            </w:r>
          </w:p>
        </w:tc>
        <w:tc>
          <w:tcPr>
            <w:tcW w:w="1390" w:type="dxa"/>
          </w:tcPr>
          <w:p w14:paraId="0B740025" w14:textId="71E97C0A" w:rsidR="001936CE" w:rsidRDefault="001936CE" w:rsidP="00D93C20">
            <w:r>
              <w:t>Local</w:t>
            </w:r>
          </w:p>
        </w:tc>
        <w:tc>
          <w:tcPr>
            <w:tcW w:w="1678" w:type="dxa"/>
          </w:tcPr>
          <w:p w14:paraId="7C364A9A" w14:textId="155960A6" w:rsidR="001936CE" w:rsidRDefault="001936CE" w:rsidP="00D93C20">
            <w:r>
              <w:t>PyBox2D</w:t>
            </w:r>
            <w:r w:rsidR="00D81200">
              <w:t xml:space="preserve"> body object</w:t>
            </w:r>
          </w:p>
        </w:tc>
        <w:tc>
          <w:tcPr>
            <w:tcW w:w="4349" w:type="dxa"/>
          </w:tcPr>
          <w:p w14:paraId="49D8FADE" w14:textId="56FC2320" w:rsidR="001936CE" w:rsidRDefault="001936CE" w:rsidP="00D93C20">
            <w:r>
              <w:t>Stores the reference to the first ground body</w:t>
            </w:r>
          </w:p>
        </w:tc>
      </w:tr>
      <w:tr w:rsidR="001936CE" w14:paraId="575858E4" w14:textId="77777777" w:rsidTr="006402E8">
        <w:tc>
          <w:tcPr>
            <w:tcW w:w="1599" w:type="dxa"/>
          </w:tcPr>
          <w:p w14:paraId="22B6EBCC" w14:textId="0B40A761" w:rsidR="001936CE" w:rsidRDefault="001936CE" w:rsidP="001936CE">
            <w:r>
              <w:t>groundBody2</w:t>
            </w:r>
          </w:p>
        </w:tc>
        <w:tc>
          <w:tcPr>
            <w:tcW w:w="1390" w:type="dxa"/>
          </w:tcPr>
          <w:p w14:paraId="5E80BE95" w14:textId="3BD43B17" w:rsidR="001936CE" w:rsidRDefault="001936CE" w:rsidP="001936CE">
            <w:r>
              <w:t>Local</w:t>
            </w:r>
          </w:p>
        </w:tc>
        <w:tc>
          <w:tcPr>
            <w:tcW w:w="1678" w:type="dxa"/>
          </w:tcPr>
          <w:p w14:paraId="0C1C534B" w14:textId="4FCDFC7D" w:rsidR="001936CE" w:rsidRDefault="001936CE" w:rsidP="001936CE">
            <w:r>
              <w:t>PyBox2D</w:t>
            </w:r>
            <w:r w:rsidR="00D81200">
              <w:t xml:space="preserve"> body object</w:t>
            </w:r>
          </w:p>
        </w:tc>
        <w:tc>
          <w:tcPr>
            <w:tcW w:w="4349" w:type="dxa"/>
          </w:tcPr>
          <w:p w14:paraId="35B40CB5" w14:textId="11CF33F0" w:rsidR="001936CE" w:rsidRDefault="001936CE" w:rsidP="001936CE">
            <w:r>
              <w:t>Stores the reference to the second ground body</w:t>
            </w:r>
          </w:p>
        </w:tc>
      </w:tr>
      <w:tr w:rsidR="00D81200" w14:paraId="671CE04B" w14:textId="77777777" w:rsidTr="006402E8">
        <w:tc>
          <w:tcPr>
            <w:tcW w:w="1599" w:type="dxa"/>
          </w:tcPr>
          <w:p w14:paraId="2D994793" w14:textId="342D9CF1" w:rsidR="00D81200" w:rsidRDefault="00D81200" w:rsidP="001936CE">
            <w:r>
              <w:t>materialA</w:t>
            </w:r>
          </w:p>
        </w:tc>
        <w:tc>
          <w:tcPr>
            <w:tcW w:w="1390" w:type="dxa"/>
          </w:tcPr>
          <w:p w14:paraId="6C5BA918" w14:textId="1E624A72" w:rsidR="00D81200" w:rsidRDefault="00D81200" w:rsidP="001936CE">
            <w:r>
              <w:t>Local</w:t>
            </w:r>
          </w:p>
        </w:tc>
        <w:tc>
          <w:tcPr>
            <w:tcW w:w="1678" w:type="dxa"/>
          </w:tcPr>
          <w:p w14:paraId="1372DDA1" w14:textId="74C10973" w:rsidR="00D81200" w:rsidRDefault="00D81200" w:rsidP="001936CE">
            <w:r>
              <w:t>OOP object</w:t>
            </w:r>
          </w:p>
        </w:tc>
        <w:tc>
          <w:tcPr>
            <w:tcW w:w="4349" w:type="dxa"/>
          </w:tcPr>
          <w:p w14:paraId="38AD3025" w14:textId="79109EC6" w:rsidR="00D81200" w:rsidRDefault="00D81200" w:rsidP="001936CE">
            <w:r>
              <w:t>Material object</w:t>
            </w:r>
          </w:p>
        </w:tc>
      </w:tr>
      <w:tr w:rsidR="00D81200" w14:paraId="6AA8CEC9" w14:textId="77777777" w:rsidTr="006402E8">
        <w:tc>
          <w:tcPr>
            <w:tcW w:w="1599" w:type="dxa"/>
          </w:tcPr>
          <w:p w14:paraId="543A8998" w14:textId="7404AA59" w:rsidR="00D81200" w:rsidRDefault="00D81200" w:rsidP="00D81200">
            <w:r>
              <w:t>materialB</w:t>
            </w:r>
          </w:p>
        </w:tc>
        <w:tc>
          <w:tcPr>
            <w:tcW w:w="1390" w:type="dxa"/>
          </w:tcPr>
          <w:p w14:paraId="64BD77F7" w14:textId="40BEF90A" w:rsidR="00D81200" w:rsidRDefault="00D81200" w:rsidP="00D81200">
            <w:r>
              <w:t>Local</w:t>
            </w:r>
          </w:p>
        </w:tc>
        <w:tc>
          <w:tcPr>
            <w:tcW w:w="1678" w:type="dxa"/>
          </w:tcPr>
          <w:p w14:paraId="53B03737" w14:textId="7964D4EA" w:rsidR="00D81200" w:rsidRDefault="00D81200" w:rsidP="00D81200">
            <w:r>
              <w:t>OOP object</w:t>
            </w:r>
          </w:p>
        </w:tc>
        <w:tc>
          <w:tcPr>
            <w:tcW w:w="4349" w:type="dxa"/>
          </w:tcPr>
          <w:p w14:paraId="2A4315D1" w14:textId="2C48FE82" w:rsidR="00D81200" w:rsidRDefault="00D81200" w:rsidP="00D81200">
            <w:r>
              <w:t>Material object</w:t>
            </w:r>
          </w:p>
        </w:tc>
      </w:tr>
      <w:tr w:rsidR="00D81200" w14:paraId="12A71334" w14:textId="77777777" w:rsidTr="006402E8">
        <w:tc>
          <w:tcPr>
            <w:tcW w:w="1599" w:type="dxa"/>
          </w:tcPr>
          <w:p w14:paraId="2743DE61" w14:textId="4C20DFAF" w:rsidR="00D81200" w:rsidRDefault="00D81200" w:rsidP="00D81200">
            <w:r>
              <w:t>bodyA</w:t>
            </w:r>
          </w:p>
        </w:tc>
        <w:tc>
          <w:tcPr>
            <w:tcW w:w="1390" w:type="dxa"/>
          </w:tcPr>
          <w:p w14:paraId="71B6F54B" w14:textId="7E1CFA1C" w:rsidR="00D81200" w:rsidRDefault="00D81200" w:rsidP="00D81200">
            <w:r>
              <w:t>Local</w:t>
            </w:r>
          </w:p>
        </w:tc>
        <w:tc>
          <w:tcPr>
            <w:tcW w:w="1678" w:type="dxa"/>
          </w:tcPr>
          <w:p w14:paraId="12ED3815" w14:textId="2DCBD7A7" w:rsidR="00D81200" w:rsidRDefault="00D81200" w:rsidP="00D81200">
            <w:r>
              <w:t>PyBox2D body object</w:t>
            </w:r>
          </w:p>
        </w:tc>
        <w:tc>
          <w:tcPr>
            <w:tcW w:w="4349" w:type="dxa"/>
          </w:tcPr>
          <w:p w14:paraId="318D3E98" w14:textId="3557A8C7" w:rsidR="00D81200" w:rsidRDefault="00D81200" w:rsidP="00D81200">
            <w:r>
              <w:t>Stores the body of the first body connected to a joint</w:t>
            </w:r>
          </w:p>
        </w:tc>
      </w:tr>
      <w:tr w:rsidR="00D81200" w14:paraId="76AC6FCD" w14:textId="77777777" w:rsidTr="006402E8">
        <w:tc>
          <w:tcPr>
            <w:tcW w:w="1599" w:type="dxa"/>
          </w:tcPr>
          <w:p w14:paraId="20897A56" w14:textId="380F0A3E" w:rsidR="00D81200" w:rsidRDefault="00D81200" w:rsidP="00D81200">
            <w:r>
              <w:t>bodyB</w:t>
            </w:r>
          </w:p>
        </w:tc>
        <w:tc>
          <w:tcPr>
            <w:tcW w:w="1390" w:type="dxa"/>
          </w:tcPr>
          <w:p w14:paraId="55270976" w14:textId="6AD454FD" w:rsidR="00D81200" w:rsidRDefault="00D81200" w:rsidP="00D81200">
            <w:r>
              <w:t>Local</w:t>
            </w:r>
          </w:p>
        </w:tc>
        <w:tc>
          <w:tcPr>
            <w:tcW w:w="1678" w:type="dxa"/>
          </w:tcPr>
          <w:p w14:paraId="55A2D400" w14:textId="6ECD51B6" w:rsidR="00D81200" w:rsidRDefault="00D81200" w:rsidP="00D81200">
            <w:r>
              <w:t>PyBox2D body object</w:t>
            </w:r>
          </w:p>
        </w:tc>
        <w:tc>
          <w:tcPr>
            <w:tcW w:w="4349" w:type="dxa"/>
          </w:tcPr>
          <w:p w14:paraId="62ABDF90" w14:textId="376BD4A8" w:rsidR="00D81200" w:rsidRDefault="00D81200" w:rsidP="00D81200">
            <w:r>
              <w:t>Stores the body of the second body connected to a joint</w:t>
            </w:r>
          </w:p>
        </w:tc>
      </w:tr>
      <w:tr w:rsidR="00D81200" w14:paraId="4F8D8FEC" w14:textId="77777777" w:rsidTr="006402E8">
        <w:tc>
          <w:tcPr>
            <w:tcW w:w="1599" w:type="dxa"/>
          </w:tcPr>
          <w:p w14:paraId="4B61340B" w14:textId="66CAFCE0" w:rsidR="00D81200" w:rsidRDefault="00D81200" w:rsidP="00D81200">
            <w:r>
              <w:t>Joint</w:t>
            </w:r>
          </w:p>
        </w:tc>
        <w:tc>
          <w:tcPr>
            <w:tcW w:w="1390" w:type="dxa"/>
          </w:tcPr>
          <w:p w14:paraId="6B165E70" w14:textId="7F06062F" w:rsidR="00D81200" w:rsidRDefault="00D81200" w:rsidP="00D81200">
            <w:r>
              <w:t>Local</w:t>
            </w:r>
          </w:p>
        </w:tc>
        <w:tc>
          <w:tcPr>
            <w:tcW w:w="1678" w:type="dxa"/>
          </w:tcPr>
          <w:p w14:paraId="5431E3B9" w14:textId="0755FCC1" w:rsidR="00D81200" w:rsidRDefault="00D81200" w:rsidP="00D81200">
            <w:r>
              <w:t>PyBox2D joint object</w:t>
            </w:r>
          </w:p>
        </w:tc>
        <w:tc>
          <w:tcPr>
            <w:tcW w:w="4349" w:type="dxa"/>
          </w:tcPr>
          <w:p w14:paraId="18FA25EC" w14:textId="652C348F" w:rsidR="00D81200" w:rsidRDefault="00D81200" w:rsidP="00D81200">
            <w:r>
              <w:t>Stores the reference to the current joint</w:t>
            </w:r>
          </w:p>
        </w:tc>
      </w:tr>
    </w:tbl>
    <w:p w14:paraId="39A9B639" w14:textId="132DDF84" w:rsidR="00F25EDA" w:rsidRDefault="00F25EDA" w:rsidP="00F25EDA"/>
    <w:p w14:paraId="00C49A05" w14:textId="0DF7D1AB" w:rsidR="00F25EDA" w:rsidRPr="00F25EDA" w:rsidRDefault="00F25EDA" w:rsidP="00F25EDA">
      <w:pPr>
        <w:pStyle w:val="Heading4"/>
      </w:pPr>
      <w:r>
        <w:t>code</w:t>
      </w:r>
    </w:p>
    <w:p w14:paraId="23884DDB" w14:textId="77777777" w:rsidR="006A3751" w:rsidRPr="006A3751" w:rsidRDefault="006A3751" w:rsidP="006A3751">
      <w:pPr>
        <w:contextualSpacing/>
        <w:rPr>
          <w:rFonts w:ascii="Courier New" w:hAnsi="Courier New" w:cs="Courier New"/>
        </w:rPr>
      </w:pPr>
      <w:r w:rsidRPr="006A3751">
        <w:rPr>
          <w:rFonts w:ascii="Courier New" w:hAnsi="Courier New" w:cs="Courier New"/>
        </w:rPr>
        <w:t>def createJoints(joint,world,groundBody1,groundBody2):</w:t>
      </w:r>
    </w:p>
    <w:p w14:paraId="3F1F8DB2" w14:textId="09453860"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materialA in joint['materials']:</w:t>
      </w:r>
    </w:p>
    <w:p w14:paraId="388BB5E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materialB in joint['materials']:</w:t>
      </w:r>
    </w:p>
    <w:p w14:paraId="62CE9A16"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each material connects to every other material about a point in two directions</w:t>
      </w:r>
    </w:p>
    <w:p w14:paraId="2AFA342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materialA != materialB:</w:t>
      </w:r>
    </w:p>
    <w:p w14:paraId="5BAFA72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materialA.getMaterial() == "Rope" or materialA.getMaterial()== "Cable":</w:t>
      </w:r>
    </w:p>
    <w:p w14:paraId="7CACDEC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joint['index'] == materialA.getJoint1():</w:t>
      </w:r>
    </w:p>
    <w:p w14:paraId="0EEB876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bodyA = materialA.getBody()[0]</w:t>
      </w:r>
    </w:p>
    <w:p w14:paraId="7CB6783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joint['index'] == materialA.getJoint2():</w:t>
      </w:r>
    </w:p>
    <w:p w14:paraId="7F2EFB9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bodyA = materialA.getBody()[-1]</w:t>
      </w:r>
    </w:p>
    <w:p w14:paraId="4875FA5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else:</w:t>
      </w:r>
    </w:p>
    <w:p w14:paraId="7112920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bodyA = materialA.getBody()</w:t>
      </w:r>
    </w:p>
    <w:p w14:paraId="70792B59"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rope and cable bodies consist of a list of 10 bodies</w:t>
      </w:r>
    </w:p>
    <w:p w14:paraId="7380EBA4"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depending on whether the joint is the material's joint1 or joint2 the PyBox2D joint must</w:t>
      </w:r>
    </w:p>
    <w:p w14:paraId="33DCEB97"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connect to either the first or last body</w:t>
      </w:r>
    </w:p>
    <w:p w14:paraId="3D46C0D2" w14:textId="77777777" w:rsidR="006A3751" w:rsidRPr="006A3751" w:rsidRDefault="006A3751" w:rsidP="006A3751">
      <w:pPr>
        <w:contextualSpacing/>
        <w:rPr>
          <w:rFonts w:ascii="Courier New" w:hAnsi="Courier New" w:cs="Courier New"/>
        </w:rPr>
      </w:pPr>
    </w:p>
    <w:p w14:paraId="5E5FFE45"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materialB.getMaterial() == "Rope" or materialB.getMaterial()== "Cable":</w:t>
      </w:r>
    </w:p>
    <w:p w14:paraId="23AA8FEF" w14:textId="77777777" w:rsidR="006A3751" w:rsidRPr="006A3751" w:rsidRDefault="006A3751" w:rsidP="006A3751">
      <w:pPr>
        <w:contextualSpacing/>
        <w:rPr>
          <w:rFonts w:ascii="Courier New" w:hAnsi="Courier New" w:cs="Courier New"/>
        </w:rPr>
      </w:pPr>
      <w:r w:rsidRPr="006A3751">
        <w:rPr>
          <w:rFonts w:ascii="Courier New" w:hAnsi="Courier New" w:cs="Courier New"/>
        </w:rPr>
        <w:lastRenderedPageBreak/>
        <w:t xml:space="preserve">                    if joint['index'] == materialB.getJoint1():</w:t>
      </w:r>
    </w:p>
    <w:p w14:paraId="616088C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materialB.getBody()[0]</w:t>
      </w:r>
    </w:p>
    <w:p w14:paraId="4F6B5883"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joint['index'] == materialB.getJoint2():</w:t>
      </w:r>
    </w:p>
    <w:p w14:paraId="642F71D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materialB.getBody()[-1]</w:t>
      </w:r>
    </w:p>
    <w:p w14:paraId="0B2FB75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else:</w:t>
      </w:r>
    </w:p>
    <w:p w14:paraId="4099B48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materialB.getBody()</w:t>
      </w:r>
    </w:p>
    <w:p w14:paraId="63AFD87D" w14:textId="77777777" w:rsidR="006A3751" w:rsidRPr="006A3751" w:rsidRDefault="006A3751" w:rsidP="006A3751">
      <w:pPr>
        <w:contextualSpacing/>
        <w:rPr>
          <w:rFonts w:ascii="Courier New" w:hAnsi="Courier New" w:cs="Courier New"/>
        </w:rPr>
      </w:pPr>
    </w:p>
    <w:p w14:paraId="6C1122C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 = world.CreateRevoluteJoint(bodyA=bodyA,bodyB=bodyB,anchor=joint['point'],collideConnected=False)</w:t>
      </w:r>
    </w:p>
    <w:p w14:paraId="686F1CCE"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creates revolute joint at the position given by joint['point']</w:t>
      </w:r>
    </w:p>
    <w:p w14:paraId="09B0EAD3"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final parameter allows the materials to collide</w:t>
      </w:r>
    </w:p>
    <w:p w14:paraId="632D47E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joint['index'] == materialB.getJoint1():</w:t>
      </w:r>
    </w:p>
    <w:p w14:paraId="5B2CBCB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materialB.addB2joints1({"reference":Joint,"maxForce":materialA.getMaxForce()})</w:t>
      </w:r>
    </w:p>
    <w:p w14:paraId="5E518B9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joint['index'] == materialB.getJoint2():</w:t>
      </w:r>
    </w:p>
    <w:p w14:paraId="7965973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materialB.addB2joints2({"reference":Joint,"maxForce":materialA.getMaxForce()})</w:t>
      </w:r>
    </w:p>
    <w:p w14:paraId="4966237E"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adds joint to materialB's joint list, used in calculating the reaction force</w:t>
      </w:r>
    </w:p>
    <w:p w14:paraId="6E6C79CE" w14:textId="77777777" w:rsidR="006A3751" w:rsidRPr="006A3751" w:rsidRDefault="006A3751" w:rsidP="006A3751">
      <w:pPr>
        <w:contextualSpacing/>
        <w:rPr>
          <w:rFonts w:ascii="Courier New" w:hAnsi="Courier New" w:cs="Courier New"/>
        </w:rPr>
      </w:pPr>
    </w:p>
    <w:p w14:paraId="5289B64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joint['onGround1']:</w:t>
      </w:r>
    </w:p>
    <w:p w14:paraId="082328C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bodyA = groundBody1</w:t>
      </w:r>
    </w:p>
    <w:p w14:paraId="47E0F3E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joint['onGround2']:</w:t>
      </w:r>
    </w:p>
    <w:p w14:paraId="1BF8A315"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bodyA = groundBody2</w:t>
      </w:r>
    </w:p>
    <w:p w14:paraId="0A6165B8"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checks if the joint is connected to the ground</w:t>
      </w:r>
    </w:p>
    <w:p w14:paraId="28BDFE65" w14:textId="77777777" w:rsidR="006A3751" w:rsidRPr="006A3751" w:rsidRDefault="006A3751" w:rsidP="006A3751">
      <w:pPr>
        <w:contextualSpacing/>
        <w:rPr>
          <w:rFonts w:ascii="Courier New" w:hAnsi="Courier New" w:cs="Courier New"/>
        </w:rPr>
      </w:pPr>
    </w:p>
    <w:p w14:paraId="1BD534A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joint['onGround1'] or joint['onGround2']:</w:t>
      </w:r>
    </w:p>
    <w:p w14:paraId="5D52650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joint['materials']:</w:t>
      </w:r>
    </w:p>
    <w:p w14:paraId="3CF9ABE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material.getMaterial() == "Rope" or material.getMaterial()== "Cable":</w:t>
      </w:r>
    </w:p>
    <w:p w14:paraId="5143D2B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joint['index'] == material.getJoint1():</w:t>
      </w:r>
    </w:p>
    <w:p w14:paraId="31F8B47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material.getBody()[0]</w:t>
      </w:r>
    </w:p>
    <w:p w14:paraId="2D30133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joint['index'] == material.getJoint2():</w:t>
      </w:r>
    </w:p>
    <w:p w14:paraId="285E2AF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material.getBody()[-1]</w:t>
      </w:r>
    </w:p>
    <w:p w14:paraId="3FA2A3C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else:</w:t>
      </w:r>
    </w:p>
    <w:p w14:paraId="5D724B5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bodyB = material.getBody()</w:t>
      </w:r>
    </w:p>
    <w:p w14:paraId="04C1CD23" w14:textId="77777777" w:rsidR="006A3751" w:rsidRPr="006A3751" w:rsidRDefault="006A3751" w:rsidP="006A3751">
      <w:pPr>
        <w:contextualSpacing/>
        <w:rPr>
          <w:rFonts w:ascii="Courier New" w:hAnsi="Courier New" w:cs="Courier New"/>
        </w:rPr>
      </w:pPr>
    </w:p>
    <w:p w14:paraId="19E75A7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 = world.CreateRevoluteJoint(bodyA=bodyA,bodyB=bodyB,anchor=joint['point'],collideConnected=False)</w:t>
      </w:r>
    </w:p>
    <w:p w14:paraId="5B870550" w14:textId="77777777" w:rsidR="006A3751" w:rsidRPr="006A3751" w:rsidRDefault="006A3751" w:rsidP="006A3751">
      <w:pPr>
        <w:contextualSpacing/>
        <w:rPr>
          <w:rFonts w:ascii="Courier New" w:hAnsi="Courier New" w:cs="Courier New"/>
        </w:rPr>
      </w:pPr>
    </w:p>
    <w:p w14:paraId="65E3A5B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joint['index'] == material.getJoint1():</w:t>
      </w:r>
    </w:p>
    <w:p w14:paraId="6959BE5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material.addB2joints1({"reference":Joint,"maxForce":material.getMaxForce()})</w:t>
      </w:r>
    </w:p>
    <w:p w14:paraId="32E7ED6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joint['index'] == material.getJoint2():</w:t>
      </w:r>
    </w:p>
    <w:p w14:paraId="068BE53C" w14:textId="77777777" w:rsidR="006A3751" w:rsidRPr="006A3751" w:rsidRDefault="006A3751" w:rsidP="006A3751">
      <w:pPr>
        <w:contextualSpacing/>
        <w:rPr>
          <w:rFonts w:ascii="Courier New" w:hAnsi="Courier New" w:cs="Courier New"/>
        </w:rPr>
      </w:pPr>
      <w:r w:rsidRPr="006A3751">
        <w:rPr>
          <w:rFonts w:ascii="Courier New" w:hAnsi="Courier New" w:cs="Courier New"/>
        </w:rPr>
        <w:lastRenderedPageBreak/>
        <w:t xml:space="preserve">                material.addB2joints2({"reference":Joint,"maxForce":material.getMaxForce()})</w:t>
      </w:r>
    </w:p>
    <w:p w14:paraId="122A836C" w14:textId="3FE5ED96" w:rsidR="006A3751" w:rsidRDefault="006A3751" w:rsidP="006A3751">
      <w:pPr>
        <w:contextualSpacing/>
        <w:rPr>
          <w:rFonts w:asciiTheme="majorHAnsi" w:eastAsiaTheme="majorEastAsia" w:hAnsiTheme="majorHAnsi" w:cstheme="majorBidi"/>
          <w:color w:val="1F4D78" w:themeColor="accent1" w:themeShade="7F"/>
          <w:sz w:val="24"/>
          <w:szCs w:val="24"/>
        </w:rPr>
      </w:pPr>
      <w:r w:rsidRPr="006A3751">
        <w:rPr>
          <w:rFonts w:ascii="Courier New" w:hAnsi="Courier New" w:cs="Courier New"/>
          <w:color w:val="00B050"/>
        </w:rPr>
        <w:t># connects each material about that joint to the ground</w:t>
      </w:r>
      <w:r>
        <w:br w:type="page"/>
      </w:r>
    </w:p>
    <w:p w14:paraId="07E2399E" w14:textId="773B1074" w:rsidR="00DB4391" w:rsidRDefault="004817F6" w:rsidP="004817F6">
      <w:pPr>
        <w:pStyle w:val="Heading3"/>
      </w:pPr>
      <w:bookmarkStart w:id="190" w:name="_Toc8207695"/>
      <w:r>
        <w:lastRenderedPageBreak/>
        <w:t>loadBridge</w:t>
      </w:r>
      <w:bookmarkEnd w:id="190"/>
    </w:p>
    <w:p w14:paraId="1EBFB8A7" w14:textId="77777777" w:rsidR="00D81200" w:rsidRDefault="00D81200" w:rsidP="00D81200">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D81200" w14:paraId="6F7DA64C" w14:textId="77777777" w:rsidTr="006402E8">
        <w:tc>
          <w:tcPr>
            <w:tcW w:w="1599" w:type="dxa"/>
          </w:tcPr>
          <w:p w14:paraId="3C1B8EC6" w14:textId="77777777" w:rsidR="00D81200" w:rsidRPr="006F5F29" w:rsidRDefault="00D81200" w:rsidP="00D93C20">
            <w:pPr>
              <w:rPr>
                <w:b/>
              </w:rPr>
            </w:pPr>
            <w:r>
              <w:rPr>
                <w:b/>
              </w:rPr>
              <w:t>Variable</w:t>
            </w:r>
          </w:p>
        </w:tc>
        <w:tc>
          <w:tcPr>
            <w:tcW w:w="1390" w:type="dxa"/>
          </w:tcPr>
          <w:p w14:paraId="08410CF0" w14:textId="77777777" w:rsidR="00D81200" w:rsidRPr="006F5F29" w:rsidRDefault="00D81200" w:rsidP="00D93C20">
            <w:pPr>
              <w:rPr>
                <w:b/>
              </w:rPr>
            </w:pPr>
            <w:r>
              <w:rPr>
                <w:b/>
              </w:rPr>
              <w:t>Scope</w:t>
            </w:r>
          </w:p>
        </w:tc>
        <w:tc>
          <w:tcPr>
            <w:tcW w:w="1678" w:type="dxa"/>
          </w:tcPr>
          <w:p w14:paraId="4299FFD8" w14:textId="77777777" w:rsidR="00D81200" w:rsidRPr="006F5F29" w:rsidRDefault="00D81200" w:rsidP="00D93C20">
            <w:pPr>
              <w:rPr>
                <w:b/>
              </w:rPr>
            </w:pPr>
            <w:r>
              <w:rPr>
                <w:b/>
              </w:rPr>
              <w:t>Variable type</w:t>
            </w:r>
          </w:p>
        </w:tc>
        <w:tc>
          <w:tcPr>
            <w:tcW w:w="4349" w:type="dxa"/>
          </w:tcPr>
          <w:p w14:paraId="28F8E533" w14:textId="77777777" w:rsidR="00D81200" w:rsidRPr="006F5F29" w:rsidRDefault="00D81200" w:rsidP="00D93C20">
            <w:pPr>
              <w:rPr>
                <w:b/>
              </w:rPr>
            </w:pPr>
            <w:r>
              <w:rPr>
                <w:b/>
              </w:rPr>
              <w:t>Used for</w:t>
            </w:r>
          </w:p>
        </w:tc>
      </w:tr>
      <w:tr w:rsidR="00D81200" w14:paraId="3C5B078D" w14:textId="77777777" w:rsidTr="006402E8">
        <w:tc>
          <w:tcPr>
            <w:tcW w:w="1599" w:type="dxa"/>
          </w:tcPr>
          <w:p w14:paraId="4261AA78" w14:textId="4E70A3A6" w:rsidR="00D81200" w:rsidRDefault="00D81200" w:rsidP="00D93C20">
            <w:r>
              <w:t>bridgeID</w:t>
            </w:r>
          </w:p>
        </w:tc>
        <w:tc>
          <w:tcPr>
            <w:tcW w:w="1390" w:type="dxa"/>
          </w:tcPr>
          <w:p w14:paraId="37D596FC" w14:textId="77777777" w:rsidR="00D81200" w:rsidRDefault="00D81200" w:rsidP="00D93C20">
            <w:r>
              <w:t>Local</w:t>
            </w:r>
          </w:p>
        </w:tc>
        <w:tc>
          <w:tcPr>
            <w:tcW w:w="1678" w:type="dxa"/>
          </w:tcPr>
          <w:p w14:paraId="180E0FC6" w14:textId="07F4FAEF" w:rsidR="00D81200" w:rsidRDefault="00D81200" w:rsidP="00D93C20">
            <w:r>
              <w:t>Integer</w:t>
            </w:r>
          </w:p>
        </w:tc>
        <w:tc>
          <w:tcPr>
            <w:tcW w:w="4349" w:type="dxa"/>
          </w:tcPr>
          <w:p w14:paraId="6E7FEAAE" w14:textId="513E6725" w:rsidR="00D81200" w:rsidRDefault="00D81200" w:rsidP="00D93C20">
            <w:r>
              <w:t>Stores the bridge ID of the bridge being retrieved</w:t>
            </w:r>
          </w:p>
        </w:tc>
      </w:tr>
      <w:tr w:rsidR="00D81200" w14:paraId="19867449" w14:textId="77777777" w:rsidTr="006402E8">
        <w:tc>
          <w:tcPr>
            <w:tcW w:w="1599" w:type="dxa"/>
          </w:tcPr>
          <w:p w14:paraId="0EF6B8E1" w14:textId="357BD315" w:rsidR="00D81200" w:rsidRDefault="00D93C20" w:rsidP="00D93C20">
            <w:r>
              <w:t>W</w:t>
            </w:r>
            <w:r w:rsidR="00D81200">
              <w:t>orld</w:t>
            </w:r>
          </w:p>
        </w:tc>
        <w:tc>
          <w:tcPr>
            <w:tcW w:w="1390" w:type="dxa"/>
          </w:tcPr>
          <w:p w14:paraId="2A1F4371" w14:textId="5643147A" w:rsidR="00D81200" w:rsidRDefault="00D81200" w:rsidP="00D93C20">
            <w:r>
              <w:t>Local</w:t>
            </w:r>
          </w:p>
        </w:tc>
        <w:tc>
          <w:tcPr>
            <w:tcW w:w="1678" w:type="dxa"/>
          </w:tcPr>
          <w:p w14:paraId="0C6B0645" w14:textId="53B33CA6" w:rsidR="00D81200" w:rsidRDefault="00D81200" w:rsidP="00D93C20">
            <w:r>
              <w:t>PyBox2D world object</w:t>
            </w:r>
          </w:p>
        </w:tc>
        <w:tc>
          <w:tcPr>
            <w:tcW w:w="4349" w:type="dxa"/>
          </w:tcPr>
          <w:p w14:paraId="00DC2BBC" w14:textId="5757699C" w:rsidR="00D81200" w:rsidRDefault="00D81200" w:rsidP="00D93C20">
            <w:r>
              <w:t>Stores the reference to the simulated world</w:t>
            </w:r>
          </w:p>
        </w:tc>
      </w:tr>
      <w:tr w:rsidR="00D81200" w14:paraId="4238D05A" w14:textId="77777777" w:rsidTr="006402E8">
        <w:tc>
          <w:tcPr>
            <w:tcW w:w="1599" w:type="dxa"/>
          </w:tcPr>
          <w:p w14:paraId="5AF28BFA" w14:textId="4B26DA33" w:rsidR="00D81200" w:rsidRDefault="00D81200" w:rsidP="00D93C20">
            <w:r>
              <w:t>materialStack</w:t>
            </w:r>
          </w:p>
        </w:tc>
        <w:tc>
          <w:tcPr>
            <w:tcW w:w="1390" w:type="dxa"/>
          </w:tcPr>
          <w:p w14:paraId="25F0E6BD" w14:textId="45A3448B" w:rsidR="00D81200" w:rsidRDefault="00D81200" w:rsidP="00D93C20">
            <w:r>
              <w:t>Local</w:t>
            </w:r>
          </w:p>
        </w:tc>
        <w:tc>
          <w:tcPr>
            <w:tcW w:w="1678" w:type="dxa"/>
          </w:tcPr>
          <w:p w14:paraId="25D0B03C" w14:textId="2519DB68" w:rsidR="00D81200" w:rsidRDefault="00D81200" w:rsidP="00D93C20">
            <w:r>
              <w:t>List</w:t>
            </w:r>
          </w:p>
        </w:tc>
        <w:tc>
          <w:tcPr>
            <w:tcW w:w="4349" w:type="dxa"/>
          </w:tcPr>
          <w:p w14:paraId="5205C3E4" w14:textId="31972006" w:rsidR="00D81200" w:rsidRDefault="00D81200" w:rsidP="00D93C20">
            <w:r>
              <w:t>Stores the existing material objects in a bridge</w:t>
            </w:r>
          </w:p>
        </w:tc>
      </w:tr>
      <w:tr w:rsidR="00D81200" w14:paraId="6FF54A78" w14:textId="77777777" w:rsidTr="006402E8">
        <w:tc>
          <w:tcPr>
            <w:tcW w:w="1599" w:type="dxa"/>
          </w:tcPr>
          <w:p w14:paraId="066A9874" w14:textId="10ED51CA" w:rsidR="00D81200" w:rsidRDefault="00D81200" w:rsidP="00D93C20">
            <w:r>
              <w:t>jointList</w:t>
            </w:r>
          </w:p>
        </w:tc>
        <w:tc>
          <w:tcPr>
            <w:tcW w:w="1390" w:type="dxa"/>
          </w:tcPr>
          <w:p w14:paraId="42675D6D" w14:textId="04AA7989" w:rsidR="00D81200" w:rsidRDefault="00D81200" w:rsidP="00D93C20">
            <w:r>
              <w:t>Local</w:t>
            </w:r>
          </w:p>
        </w:tc>
        <w:tc>
          <w:tcPr>
            <w:tcW w:w="1678" w:type="dxa"/>
          </w:tcPr>
          <w:p w14:paraId="1277FCC9" w14:textId="1D32F1F4" w:rsidR="00D81200" w:rsidRDefault="00D81200" w:rsidP="00D93C20">
            <w:r>
              <w:t>List</w:t>
            </w:r>
          </w:p>
        </w:tc>
        <w:tc>
          <w:tcPr>
            <w:tcW w:w="4349" w:type="dxa"/>
          </w:tcPr>
          <w:p w14:paraId="20296ADC" w14:textId="1D1E8898" w:rsidR="00D81200" w:rsidRDefault="00D81200" w:rsidP="00D93C20">
            <w:r>
              <w:t>Stores the dictionary of each joint</w:t>
            </w:r>
          </w:p>
        </w:tc>
      </w:tr>
      <w:tr w:rsidR="00D81200" w14:paraId="5D3C7325" w14:textId="77777777" w:rsidTr="006402E8">
        <w:tc>
          <w:tcPr>
            <w:tcW w:w="1599" w:type="dxa"/>
          </w:tcPr>
          <w:p w14:paraId="74A0B636" w14:textId="6B2799B3" w:rsidR="00D81200" w:rsidRDefault="00D81200" w:rsidP="00D93C20">
            <w:r>
              <w:t>jointNum</w:t>
            </w:r>
          </w:p>
        </w:tc>
        <w:tc>
          <w:tcPr>
            <w:tcW w:w="1390" w:type="dxa"/>
          </w:tcPr>
          <w:p w14:paraId="547B2449" w14:textId="6063DCD6" w:rsidR="00D81200" w:rsidRDefault="00D81200" w:rsidP="00D93C20">
            <w:r>
              <w:t>Local</w:t>
            </w:r>
          </w:p>
        </w:tc>
        <w:tc>
          <w:tcPr>
            <w:tcW w:w="1678" w:type="dxa"/>
          </w:tcPr>
          <w:p w14:paraId="132BE94D" w14:textId="1684E38D" w:rsidR="00D81200" w:rsidRDefault="00D81200" w:rsidP="00D93C20">
            <w:r>
              <w:t>Integer</w:t>
            </w:r>
          </w:p>
        </w:tc>
        <w:tc>
          <w:tcPr>
            <w:tcW w:w="4349" w:type="dxa"/>
          </w:tcPr>
          <w:p w14:paraId="16A1EE37" w14:textId="7AACEC84" w:rsidR="00D81200" w:rsidRDefault="00D81200" w:rsidP="00D93C20">
            <w:r>
              <w:t>Stores the number of joints</w:t>
            </w:r>
          </w:p>
        </w:tc>
      </w:tr>
      <w:tr w:rsidR="00D81200" w14:paraId="15E65588" w14:textId="77777777" w:rsidTr="006402E8">
        <w:tc>
          <w:tcPr>
            <w:tcW w:w="1599" w:type="dxa"/>
          </w:tcPr>
          <w:p w14:paraId="497104D4" w14:textId="738681E6" w:rsidR="00D81200" w:rsidRDefault="00D81200" w:rsidP="00D93C20">
            <w:r>
              <w:t>Dif</w:t>
            </w:r>
          </w:p>
        </w:tc>
        <w:tc>
          <w:tcPr>
            <w:tcW w:w="1390" w:type="dxa"/>
          </w:tcPr>
          <w:p w14:paraId="0FD31435" w14:textId="7507AA83" w:rsidR="00D81200" w:rsidRDefault="00D81200" w:rsidP="00D93C20">
            <w:r>
              <w:t>Local</w:t>
            </w:r>
          </w:p>
        </w:tc>
        <w:tc>
          <w:tcPr>
            <w:tcW w:w="1678" w:type="dxa"/>
          </w:tcPr>
          <w:p w14:paraId="2FBAEAE7" w14:textId="2421EBA5" w:rsidR="00D81200" w:rsidRDefault="00D81200" w:rsidP="00D93C20">
            <w:r>
              <w:t>String</w:t>
            </w:r>
          </w:p>
        </w:tc>
        <w:tc>
          <w:tcPr>
            <w:tcW w:w="4349" w:type="dxa"/>
          </w:tcPr>
          <w:p w14:paraId="30D27BDB" w14:textId="5C68FB4A" w:rsidR="00D81200" w:rsidRDefault="00D81200" w:rsidP="00D93C20">
            <w:r>
              <w:t>States the difficulty of the land the bridge is on</w:t>
            </w:r>
          </w:p>
        </w:tc>
      </w:tr>
      <w:tr w:rsidR="00D81200" w14:paraId="7C887B37" w14:textId="77777777" w:rsidTr="006402E8">
        <w:tc>
          <w:tcPr>
            <w:tcW w:w="1599" w:type="dxa"/>
          </w:tcPr>
          <w:p w14:paraId="42099388" w14:textId="1AA759BD" w:rsidR="00D81200" w:rsidRDefault="00D81200" w:rsidP="00D93C20">
            <w:r>
              <w:t>Land</w:t>
            </w:r>
          </w:p>
        </w:tc>
        <w:tc>
          <w:tcPr>
            <w:tcW w:w="1390" w:type="dxa"/>
          </w:tcPr>
          <w:p w14:paraId="046D9510" w14:textId="6F500351" w:rsidR="00D81200" w:rsidRDefault="00D81200" w:rsidP="00D93C20">
            <w:r>
              <w:t>Local</w:t>
            </w:r>
          </w:p>
        </w:tc>
        <w:tc>
          <w:tcPr>
            <w:tcW w:w="1678" w:type="dxa"/>
          </w:tcPr>
          <w:p w14:paraId="7AFC3351" w14:textId="1C57C919" w:rsidR="00D81200" w:rsidRDefault="00D81200" w:rsidP="00D93C20">
            <w:r>
              <w:t>Integer</w:t>
            </w:r>
          </w:p>
        </w:tc>
        <w:tc>
          <w:tcPr>
            <w:tcW w:w="4349" w:type="dxa"/>
          </w:tcPr>
          <w:p w14:paraId="3849A695" w14:textId="2248A7CA" w:rsidR="00D81200" w:rsidRDefault="00D81200" w:rsidP="00D93C20">
            <w:r>
              <w:t>States the type of land the material is on</w:t>
            </w:r>
          </w:p>
        </w:tc>
      </w:tr>
      <w:tr w:rsidR="00D81200" w14:paraId="13B14CA0" w14:textId="77777777" w:rsidTr="006402E8">
        <w:tc>
          <w:tcPr>
            <w:tcW w:w="1599" w:type="dxa"/>
          </w:tcPr>
          <w:p w14:paraId="33DEB6CA" w14:textId="4E598AB8" w:rsidR="00D81200" w:rsidRDefault="00D81200" w:rsidP="00D81200">
            <w:r w:rsidRPr="00D81200">
              <w:t>Dirt1Y</w:t>
            </w:r>
          </w:p>
        </w:tc>
        <w:tc>
          <w:tcPr>
            <w:tcW w:w="1390" w:type="dxa"/>
          </w:tcPr>
          <w:p w14:paraId="02171FA1" w14:textId="67B69A6A" w:rsidR="00D81200" w:rsidRDefault="00D81200" w:rsidP="00D81200">
            <w:r>
              <w:t>Local</w:t>
            </w:r>
          </w:p>
        </w:tc>
        <w:tc>
          <w:tcPr>
            <w:tcW w:w="1678" w:type="dxa"/>
          </w:tcPr>
          <w:p w14:paraId="4C251876" w14:textId="634EC2B0" w:rsidR="00D81200" w:rsidRDefault="00D81200" w:rsidP="00D81200">
            <w:r>
              <w:t>Integer</w:t>
            </w:r>
          </w:p>
        </w:tc>
        <w:tc>
          <w:tcPr>
            <w:tcW w:w="4349" w:type="dxa"/>
          </w:tcPr>
          <w:p w14:paraId="462850D1" w14:textId="0A7BDF8B" w:rsidR="00D81200" w:rsidRDefault="00D81200" w:rsidP="00D81200">
            <w:r>
              <w:t>Stores the y coordinate of the first ground body</w:t>
            </w:r>
          </w:p>
        </w:tc>
      </w:tr>
      <w:tr w:rsidR="00D81200" w14:paraId="28E93BE9" w14:textId="77777777" w:rsidTr="006402E8">
        <w:tc>
          <w:tcPr>
            <w:tcW w:w="1599" w:type="dxa"/>
          </w:tcPr>
          <w:p w14:paraId="744DBB6A" w14:textId="383FA421" w:rsidR="00D81200" w:rsidRPr="00D81200" w:rsidRDefault="00D81200" w:rsidP="00D81200">
            <w:r w:rsidRPr="00D81200">
              <w:t>Dirt1width</w:t>
            </w:r>
          </w:p>
        </w:tc>
        <w:tc>
          <w:tcPr>
            <w:tcW w:w="1390" w:type="dxa"/>
          </w:tcPr>
          <w:p w14:paraId="651BBF20" w14:textId="079CD3E8" w:rsidR="00D81200" w:rsidRDefault="00D81200" w:rsidP="00D81200">
            <w:r>
              <w:t>Local</w:t>
            </w:r>
          </w:p>
        </w:tc>
        <w:tc>
          <w:tcPr>
            <w:tcW w:w="1678" w:type="dxa"/>
          </w:tcPr>
          <w:p w14:paraId="748024EF" w14:textId="267A0E0D" w:rsidR="00D81200" w:rsidRDefault="00D81200" w:rsidP="00D81200">
            <w:r>
              <w:t>Integer</w:t>
            </w:r>
          </w:p>
        </w:tc>
        <w:tc>
          <w:tcPr>
            <w:tcW w:w="4349" w:type="dxa"/>
          </w:tcPr>
          <w:p w14:paraId="7315DDC1" w14:textId="1AE0493A" w:rsidR="00D81200" w:rsidRDefault="00D81200" w:rsidP="00D81200">
            <w:r>
              <w:t>Stores the width of the first ground body</w:t>
            </w:r>
          </w:p>
        </w:tc>
      </w:tr>
      <w:tr w:rsidR="00D81200" w14:paraId="05ECA0C6" w14:textId="77777777" w:rsidTr="006402E8">
        <w:tc>
          <w:tcPr>
            <w:tcW w:w="1599" w:type="dxa"/>
          </w:tcPr>
          <w:p w14:paraId="1CC6DAF8" w14:textId="73753F6C" w:rsidR="00D81200" w:rsidRPr="00D81200" w:rsidRDefault="00D81200" w:rsidP="00D81200">
            <w:r w:rsidRPr="00D81200">
              <w:t>Dirt1height</w:t>
            </w:r>
          </w:p>
        </w:tc>
        <w:tc>
          <w:tcPr>
            <w:tcW w:w="1390" w:type="dxa"/>
          </w:tcPr>
          <w:p w14:paraId="13CB1830" w14:textId="1AF6DD6C" w:rsidR="00D81200" w:rsidRDefault="00D81200" w:rsidP="00D81200">
            <w:r>
              <w:t>Local</w:t>
            </w:r>
          </w:p>
        </w:tc>
        <w:tc>
          <w:tcPr>
            <w:tcW w:w="1678" w:type="dxa"/>
          </w:tcPr>
          <w:p w14:paraId="716BB6D6" w14:textId="0B99329B" w:rsidR="00D81200" w:rsidRDefault="00D81200" w:rsidP="00D81200">
            <w:r>
              <w:t>Integer</w:t>
            </w:r>
          </w:p>
        </w:tc>
        <w:tc>
          <w:tcPr>
            <w:tcW w:w="4349" w:type="dxa"/>
          </w:tcPr>
          <w:p w14:paraId="4C5221EF" w14:textId="777F3103" w:rsidR="00D81200" w:rsidRDefault="00D81200" w:rsidP="00D81200">
            <w:r>
              <w:t>Stores the height of the first ground body</w:t>
            </w:r>
          </w:p>
        </w:tc>
      </w:tr>
      <w:tr w:rsidR="00D81200" w14:paraId="779FADD7" w14:textId="77777777" w:rsidTr="006402E8">
        <w:tc>
          <w:tcPr>
            <w:tcW w:w="1599" w:type="dxa"/>
          </w:tcPr>
          <w:p w14:paraId="640F5E50" w14:textId="1F0A0387" w:rsidR="00D81200" w:rsidRPr="00D81200" w:rsidRDefault="00D81200" w:rsidP="00D81200">
            <w:r w:rsidRPr="00D81200">
              <w:t>Dirt2X</w:t>
            </w:r>
          </w:p>
        </w:tc>
        <w:tc>
          <w:tcPr>
            <w:tcW w:w="1390" w:type="dxa"/>
          </w:tcPr>
          <w:p w14:paraId="3CA20080" w14:textId="06B71FF8" w:rsidR="00D81200" w:rsidRDefault="00D81200" w:rsidP="00D81200">
            <w:r>
              <w:t>Local</w:t>
            </w:r>
          </w:p>
        </w:tc>
        <w:tc>
          <w:tcPr>
            <w:tcW w:w="1678" w:type="dxa"/>
          </w:tcPr>
          <w:p w14:paraId="2DF9F562" w14:textId="3A521B2D" w:rsidR="00D81200" w:rsidRDefault="00D81200" w:rsidP="00D81200">
            <w:r>
              <w:t>Integer</w:t>
            </w:r>
          </w:p>
        </w:tc>
        <w:tc>
          <w:tcPr>
            <w:tcW w:w="4349" w:type="dxa"/>
          </w:tcPr>
          <w:p w14:paraId="694783FF" w14:textId="4A392377" w:rsidR="00D81200" w:rsidRDefault="00D81200" w:rsidP="00D81200">
            <w:r>
              <w:t>Stores the x coordinate of the second ground body</w:t>
            </w:r>
          </w:p>
        </w:tc>
      </w:tr>
      <w:tr w:rsidR="00D81200" w14:paraId="651D6F94" w14:textId="77777777" w:rsidTr="006402E8">
        <w:tc>
          <w:tcPr>
            <w:tcW w:w="1599" w:type="dxa"/>
          </w:tcPr>
          <w:p w14:paraId="0D4C1C95" w14:textId="0657CC37" w:rsidR="00D81200" w:rsidRPr="00D81200" w:rsidRDefault="00D81200" w:rsidP="00D81200">
            <w:r w:rsidRPr="00D81200">
              <w:t>Dirt2Y</w:t>
            </w:r>
          </w:p>
        </w:tc>
        <w:tc>
          <w:tcPr>
            <w:tcW w:w="1390" w:type="dxa"/>
          </w:tcPr>
          <w:p w14:paraId="3BF13D32" w14:textId="720EECCB" w:rsidR="00D81200" w:rsidRDefault="00D81200" w:rsidP="00D81200">
            <w:r>
              <w:t>Local</w:t>
            </w:r>
          </w:p>
        </w:tc>
        <w:tc>
          <w:tcPr>
            <w:tcW w:w="1678" w:type="dxa"/>
          </w:tcPr>
          <w:p w14:paraId="30C5826E" w14:textId="419F1BA9" w:rsidR="00D81200" w:rsidRDefault="00D81200" w:rsidP="00D81200">
            <w:r>
              <w:t>Integer</w:t>
            </w:r>
          </w:p>
        </w:tc>
        <w:tc>
          <w:tcPr>
            <w:tcW w:w="4349" w:type="dxa"/>
          </w:tcPr>
          <w:p w14:paraId="24297294" w14:textId="546B07FA" w:rsidR="00D81200" w:rsidRDefault="00D81200" w:rsidP="00D81200">
            <w:r>
              <w:t>Stores the y coordinate of the second ground body</w:t>
            </w:r>
          </w:p>
        </w:tc>
      </w:tr>
      <w:tr w:rsidR="008F5884" w14:paraId="1BC9A4BA" w14:textId="77777777" w:rsidTr="006402E8">
        <w:tc>
          <w:tcPr>
            <w:tcW w:w="1599" w:type="dxa"/>
          </w:tcPr>
          <w:p w14:paraId="6978BC2F" w14:textId="2BC647E1" w:rsidR="008F5884" w:rsidRPr="00D81200" w:rsidRDefault="008F5884" w:rsidP="008F5884">
            <w:r w:rsidRPr="00D81200">
              <w:t>Dirt2width</w:t>
            </w:r>
          </w:p>
        </w:tc>
        <w:tc>
          <w:tcPr>
            <w:tcW w:w="1390" w:type="dxa"/>
          </w:tcPr>
          <w:p w14:paraId="57D85028" w14:textId="7E525FAE" w:rsidR="008F5884" w:rsidRDefault="008F5884" w:rsidP="008F5884">
            <w:r>
              <w:t>Local</w:t>
            </w:r>
          </w:p>
        </w:tc>
        <w:tc>
          <w:tcPr>
            <w:tcW w:w="1678" w:type="dxa"/>
          </w:tcPr>
          <w:p w14:paraId="2087FCC1" w14:textId="392D888D" w:rsidR="008F5884" w:rsidRDefault="008F5884" w:rsidP="008F5884">
            <w:r>
              <w:t>Integer</w:t>
            </w:r>
          </w:p>
        </w:tc>
        <w:tc>
          <w:tcPr>
            <w:tcW w:w="4349" w:type="dxa"/>
          </w:tcPr>
          <w:p w14:paraId="1BF83302" w14:textId="75BE87A8" w:rsidR="008F5884" w:rsidRDefault="008F5884" w:rsidP="008F5884">
            <w:r>
              <w:t>Stores the width of the second ground body</w:t>
            </w:r>
          </w:p>
        </w:tc>
      </w:tr>
      <w:tr w:rsidR="008F5884" w14:paraId="65CF22B6" w14:textId="77777777" w:rsidTr="006402E8">
        <w:tc>
          <w:tcPr>
            <w:tcW w:w="1599" w:type="dxa"/>
          </w:tcPr>
          <w:p w14:paraId="6250EC60" w14:textId="56739920" w:rsidR="008F5884" w:rsidRPr="00D81200" w:rsidRDefault="008F5884" w:rsidP="008F5884">
            <w:r w:rsidRPr="00D81200">
              <w:t>Dirt2height</w:t>
            </w:r>
          </w:p>
        </w:tc>
        <w:tc>
          <w:tcPr>
            <w:tcW w:w="1390" w:type="dxa"/>
          </w:tcPr>
          <w:p w14:paraId="55891795" w14:textId="28704222" w:rsidR="008F5884" w:rsidRDefault="008F5884" w:rsidP="008F5884">
            <w:r>
              <w:t>Local</w:t>
            </w:r>
          </w:p>
        </w:tc>
        <w:tc>
          <w:tcPr>
            <w:tcW w:w="1678" w:type="dxa"/>
          </w:tcPr>
          <w:p w14:paraId="075AA0E0" w14:textId="75A5CB98" w:rsidR="008F5884" w:rsidRDefault="008F5884" w:rsidP="008F5884">
            <w:r>
              <w:t>Integer</w:t>
            </w:r>
          </w:p>
        </w:tc>
        <w:tc>
          <w:tcPr>
            <w:tcW w:w="4349" w:type="dxa"/>
          </w:tcPr>
          <w:p w14:paraId="3ADA5A83" w14:textId="16F2E789" w:rsidR="008F5884" w:rsidRDefault="008F5884" w:rsidP="008F5884">
            <w:r>
              <w:t>Stores the height of the second ground body</w:t>
            </w:r>
          </w:p>
        </w:tc>
      </w:tr>
      <w:tr w:rsidR="008F5884" w14:paraId="14240FE8" w14:textId="77777777" w:rsidTr="006402E8">
        <w:tc>
          <w:tcPr>
            <w:tcW w:w="1599" w:type="dxa"/>
          </w:tcPr>
          <w:p w14:paraId="758A1ADB" w14:textId="01F6320E" w:rsidR="008F5884" w:rsidRPr="00D81200" w:rsidRDefault="00D93C20" w:rsidP="008F5884">
            <w:r>
              <w:t>J</w:t>
            </w:r>
            <w:r w:rsidR="008F5884">
              <w:t>oint</w:t>
            </w:r>
          </w:p>
        </w:tc>
        <w:tc>
          <w:tcPr>
            <w:tcW w:w="1390" w:type="dxa"/>
          </w:tcPr>
          <w:p w14:paraId="4E354D20" w14:textId="71EFB283" w:rsidR="008F5884" w:rsidRDefault="008F5884" w:rsidP="008F5884">
            <w:r>
              <w:t>Local to for loop</w:t>
            </w:r>
          </w:p>
        </w:tc>
        <w:tc>
          <w:tcPr>
            <w:tcW w:w="1678" w:type="dxa"/>
          </w:tcPr>
          <w:p w14:paraId="6DDCB158" w14:textId="48D9C6B4" w:rsidR="008F5884" w:rsidRDefault="008F5884" w:rsidP="008F5884">
            <w:r>
              <w:t>Dictionary</w:t>
            </w:r>
          </w:p>
        </w:tc>
        <w:tc>
          <w:tcPr>
            <w:tcW w:w="4349" w:type="dxa"/>
          </w:tcPr>
          <w:p w14:paraId="468C6C50" w14:textId="44D1B0DB" w:rsidR="008F5884" w:rsidRDefault="008F5884" w:rsidP="008F5884">
            <w:r>
              <w:t>Stores the location and index of a joint</w:t>
            </w:r>
          </w:p>
        </w:tc>
      </w:tr>
      <w:tr w:rsidR="008F5884" w14:paraId="023F38C6" w14:textId="77777777" w:rsidTr="006402E8">
        <w:tc>
          <w:tcPr>
            <w:tcW w:w="1599" w:type="dxa"/>
          </w:tcPr>
          <w:p w14:paraId="2BBFFD66" w14:textId="278C54F9" w:rsidR="008F5884" w:rsidRDefault="008F5884" w:rsidP="008F5884">
            <w:r>
              <w:t>convx</w:t>
            </w:r>
          </w:p>
        </w:tc>
        <w:tc>
          <w:tcPr>
            <w:tcW w:w="1390" w:type="dxa"/>
          </w:tcPr>
          <w:p w14:paraId="7F68FDCE" w14:textId="64EEE8B4" w:rsidR="008F5884" w:rsidRDefault="008F5884" w:rsidP="008F5884">
            <w:r>
              <w:t>Local</w:t>
            </w:r>
          </w:p>
        </w:tc>
        <w:tc>
          <w:tcPr>
            <w:tcW w:w="1678" w:type="dxa"/>
          </w:tcPr>
          <w:p w14:paraId="79DDBA2C" w14:textId="0A196C49" w:rsidR="008F5884" w:rsidRDefault="008F5884" w:rsidP="008F5884">
            <w:r>
              <w:t>integer</w:t>
            </w:r>
          </w:p>
        </w:tc>
        <w:tc>
          <w:tcPr>
            <w:tcW w:w="4349" w:type="dxa"/>
          </w:tcPr>
          <w:p w14:paraId="4A3C3161" w14:textId="45A754DE" w:rsidR="008F5884" w:rsidRDefault="008F5884" w:rsidP="008F5884">
            <w:r>
              <w:t>Stores the x variable of a joint so it can be converted to meters</w:t>
            </w:r>
          </w:p>
        </w:tc>
      </w:tr>
      <w:tr w:rsidR="008F5884" w14:paraId="729296AE" w14:textId="77777777" w:rsidTr="006402E8">
        <w:tc>
          <w:tcPr>
            <w:tcW w:w="1599" w:type="dxa"/>
          </w:tcPr>
          <w:p w14:paraId="702A13A9" w14:textId="3F115D05" w:rsidR="008F5884" w:rsidRDefault="008F5884" w:rsidP="008F5884">
            <w:r>
              <w:t>convy</w:t>
            </w:r>
          </w:p>
        </w:tc>
        <w:tc>
          <w:tcPr>
            <w:tcW w:w="1390" w:type="dxa"/>
          </w:tcPr>
          <w:p w14:paraId="19413C19" w14:textId="325BE7AE" w:rsidR="008F5884" w:rsidRDefault="008F5884" w:rsidP="008F5884">
            <w:r>
              <w:t>Local</w:t>
            </w:r>
          </w:p>
        </w:tc>
        <w:tc>
          <w:tcPr>
            <w:tcW w:w="1678" w:type="dxa"/>
          </w:tcPr>
          <w:p w14:paraId="76AB4EBD" w14:textId="0AD3DA27" w:rsidR="008F5884" w:rsidRDefault="008F5884" w:rsidP="008F5884">
            <w:r>
              <w:t>integer</w:t>
            </w:r>
          </w:p>
        </w:tc>
        <w:tc>
          <w:tcPr>
            <w:tcW w:w="4349" w:type="dxa"/>
          </w:tcPr>
          <w:p w14:paraId="24F8A9B0" w14:textId="6552E5DD" w:rsidR="008F5884" w:rsidRDefault="008F5884" w:rsidP="008F5884">
            <w:r>
              <w:t>Stores the y variable of a joint so it can be converted to meters</w:t>
            </w:r>
          </w:p>
        </w:tc>
      </w:tr>
      <w:tr w:rsidR="008F5884" w14:paraId="6A44D13F" w14:textId="77777777" w:rsidTr="006402E8">
        <w:tc>
          <w:tcPr>
            <w:tcW w:w="1599" w:type="dxa"/>
          </w:tcPr>
          <w:p w14:paraId="595696F5" w14:textId="781007C6" w:rsidR="008F5884" w:rsidRDefault="008F5884" w:rsidP="008F5884">
            <w:r>
              <w:t>GB1fix</w:t>
            </w:r>
          </w:p>
        </w:tc>
        <w:tc>
          <w:tcPr>
            <w:tcW w:w="1390" w:type="dxa"/>
          </w:tcPr>
          <w:p w14:paraId="69EA2AB7" w14:textId="6E5CA3D0" w:rsidR="008F5884" w:rsidRDefault="008F5884" w:rsidP="008F5884">
            <w:r>
              <w:t>Local</w:t>
            </w:r>
          </w:p>
        </w:tc>
        <w:tc>
          <w:tcPr>
            <w:tcW w:w="1678" w:type="dxa"/>
          </w:tcPr>
          <w:p w14:paraId="57759608" w14:textId="0B568A14" w:rsidR="008F5884" w:rsidRDefault="008F5884" w:rsidP="008F5884">
            <w:r>
              <w:t>PyBox2D fixture definition</w:t>
            </w:r>
          </w:p>
        </w:tc>
        <w:tc>
          <w:tcPr>
            <w:tcW w:w="4349" w:type="dxa"/>
          </w:tcPr>
          <w:p w14:paraId="55098BCB" w14:textId="69DB463C" w:rsidR="008F5884" w:rsidRDefault="008F5884" w:rsidP="008F5884">
            <w:r>
              <w:t>Stores the body definition of the first ground body</w:t>
            </w:r>
          </w:p>
        </w:tc>
      </w:tr>
      <w:tr w:rsidR="008F5884" w14:paraId="49711776" w14:textId="77777777" w:rsidTr="006402E8">
        <w:tc>
          <w:tcPr>
            <w:tcW w:w="1599" w:type="dxa"/>
          </w:tcPr>
          <w:p w14:paraId="6432E06D" w14:textId="67D16540" w:rsidR="008F5884" w:rsidRDefault="008F5884" w:rsidP="008F5884">
            <w:r>
              <w:t>groundBody1</w:t>
            </w:r>
          </w:p>
        </w:tc>
        <w:tc>
          <w:tcPr>
            <w:tcW w:w="1390" w:type="dxa"/>
          </w:tcPr>
          <w:p w14:paraId="0ED8AC83" w14:textId="35B46E6C" w:rsidR="008F5884" w:rsidRDefault="008F5884" w:rsidP="008F5884">
            <w:r>
              <w:t>Local</w:t>
            </w:r>
          </w:p>
        </w:tc>
        <w:tc>
          <w:tcPr>
            <w:tcW w:w="1678" w:type="dxa"/>
          </w:tcPr>
          <w:p w14:paraId="295EDB2F" w14:textId="321EEF5C" w:rsidR="008F5884" w:rsidRDefault="008F5884" w:rsidP="008F5884">
            <w:r>
              <w:t>PyBox2D body object</w:t>
            </w:r>
          </w:p>
        </w:tc>
        <w:tc>
          <w:tcPr>
            <w:tcW w:w="4349" w:type="dxa"/>
          </w:tcPr>
          <w:p w14:paraId="370B5964" w14:textId="7D04B7F8" w:rsidR="008F5884" w:rsidRDefault="008F5884" w:rsidP="008F5884">
            <w:r>
              <w:t>Stores the reference to the body of the first ground body</w:t>
            </w:r>
          </w:p>
        </w:tc>
      </w:tr>
      <w:tr w:rsidR="008F5884" w14:paraId="0E9ECDA4" w14:textId="77777777" w:rsidTr="006402E8">
        <w:tc>
          <w:tcPr>
            <w:tcW w:w="1599" w:type="dxa"/>
          </w:tcPr>
          <w:p w14:paraId="0E00BF78" w14:textId="5F0DC969" w:rsidR="008F5884" w:rsidRDefault="008F5884" w:rsidP="008F5884">
            <w:r>
              <w:t>GB2fix</w:t>
            </w:r>
          </w:p>
        </w:tc>
        <w:tc>
          <w:tcPr>
            <w:tcW w:w="1390" w:type="dxa"/>
          </w:tcPr>
          <w:p w14:paraId="4DBE0EFF" w14:textId="1A06682E" w:rsidR="008F5884" w:rsidRDefault="008F5884" w:rsidP="008F5884">
            <w:r>
              <w:t>Local</w:t>
            </w:r>
          </w:p>
        </w:tc>
        <w:tc>
          <w:tcPr>
            <w:tcW w:w="1678" w:type="dxa"/>
          </w:tcPr>
          <w:p w14:paraId="0F523384" w14:textId="02D76057" w:rsidR="008F5884" w:rsidRDefault="008F5884" w:rsidP="008F5884">
            <w:r>
              <w:t>PyBox2D fixture definition</w:t>
            </w:r>
          </w:p>
        </w:tc>
        <w:tc>
          <w:tcPr>
            <w:tcW w:w="4349" w:type="dxa"/>
          </w:tcPr>
          <w:p w14:paraId="5F8F117D" w14:textId="3CBD7F66" w:rsidR="008F5884" w:rsidRDefault="008F5884" w:rsidP="008F5884">
            <w:r>
              <w:t>Stores the body definition of the second ground body</w:t>
            </w:r>
          </w:p>
        </w:tc>
      </w:tr>
      <w:tr w:rsidR="008F5884" w14:paraId="35FA5FEE" w14:textId="77777777" w:rsidTr="006402E8">
        <w:tc>
          <w:tcPr>
            <w:tcW w:w="1599" w:type="dxa"/>
          </w:tcPr>
          <w:p w14:paraId="14A01B7F" w14:textId="79E1BC18" w:rsidR="008F5884" w:rsidRDefault="008F5884" w:rsidP="008F5884">
            <w:r>
              <w:lastRenderedPageBreak/>
              <w:t>groundBody2</w:t>
            </w:r>
          </w:p>
        </w:tc>
        <w:tc>
          <w:tcPr>
            <w:tcW w:w="1390" w:type="dxa"/>
          </w:tcPr>
          <w:p w14:paraId="5D4B8178" w14:textId="4910B1C4" w:rsidR="008F5884" w:rsidRDefault="008F5884" w:rsidP="008F5884">
            <w:r>
              <w:t>Local</w:t>
            </w:r>
          </w:p>
        </w:tc>
        <w:tc>
          <w:tcPr>
            <w:tcW w:w="1678" w:type="dxa"/>
          </w:tcPr>
          <w:p w14:paraId="34B2CA7C" w14:textId="20808EBC" w:rsidR="008F5884" w:rsidRDefault="008F5884" w:rsidP="008F5884">
            <w:r>
              <w:t>PyBox2D body object</w:t>
            </w:r>
          </w:p>
        </w:tc>
        <w:tc>
          <w:tcPr>
            <w:tcW w:w="4349" w:type="dxa"/>
          </w:tcPr>
          <w:p w14:paraId="4A0ED47B" w14:textId="38486F18" w:rsidR="008F5884" w:rsidRDefault="008F5884" w:rsidP="008F5884">
            <w:r>
              <w:t>Stores the reference to the body of the second ground body</w:t>
            </w:r>
          </w:p>
        </w:tc>
      </w:tr>
      <w:tr w:rsidR="008F5884" w14:paraId="70F08ACF" w14:textId="77777777" w:rsidTr="006402E8">
        <w:tc>
          <w:tcPr>
            <w:tcW w:w="1599" w:type="dxa"/>
          </w:tcPr>
          <w:p w14:paraId="15EA8AA5" w14:textId="2F0214E8" w:rsidR="008F5884" w:rsidRDefault="008F5884" w:rsidP="008F5884">
            <w:r>
              <w:t>wallfix</w:t>
            </w:r>
          </w:p>
        </w:tc>
        <w:tc>
          <w:tcPr>
            <w:tcW w:w="1390" w:type="dxa"/>
          </w:tcPr>
          <w:p w14:paraId="61D58D3E" w14:textId="57E8BEC6" w:rsidR="008F5884" w:rsidRDefault="008F5884" w:rsidP="008F5884">
            <w:r>
              <w:t>Local</w:t>
            </w:r>
          </w:p>
        </w:tc>
        <w:tc>
          <w:tcPr>
            <w:tcW w:w="1678" w:type="dxa"/>
          </w:tcPr>
          <w:p w14:paraId="5898714B" w14:textId="16EB992F" w:rsidR="008F5884" w:rsidRDefault="008F5884" w:rsidP="008F5884">
            <w:r>
              <w:t>PyBox2D fixture definition</w:t>
            </w:r>
          </w:p>
        </w:tc>
        <w:tc>
          <w:tcPr>
            <w:tcW w:w="4349" w:type="dxa"/>
          </w:tcPr>
          <w:p w14:paraId="6B3F280E" w14:textId="07DD2569" w:rsidR="008F5884" w:rsidRDefault="008F5884" w:rsidP="008F5884">
            <w:r>
              <w:t>Stores the body definition of the two boundary walls</w:t>
            </w:r>
          </w:p>
        </w:tc>
      </w:tr>
      <w:tr w:rsidR="008F5884" w14:paraId="668B2B1B" w14:textId="77777777" w:rsidTr="006402E8">
        <w:tc>
          <w:tcPr>
            <w:tcW w:w="1599" w:type="dxa"/>
          </w:tcPr>
          <w:p w14:paraId="37DBB17C" w14:textId="657FEE4F" w:rsidR="008F5884" w:rsidRDefault="008F5884" w:rsidP="008F5884">
            <w:r>
              <w:t>wall1</w:t>
            </w:r>
          </w:p>
        </w:tc>
        <w:tc>
          <w:tcPr>
            <w:tcW w:w="1390" w:type="dxa"/>
          </w:tcPr>
          <w:p w14:paraId="0234BDC3" w14:textId="626836DE" w:rsidR="008F5884" w:rsidRDefault="008F5884" w:rsidP="008F5884">
            <w:r>
              <w:t>Local</w:t>
            </w:r>
          </w:p>
        </w:tc>
        <w:tc>
          <w:tcPr>
            <w:tcW w:w="1678" w:type="dxa"/>
          </w:tcPr>
          <w:p w14:paraId="3C60A1E7" w14:textId="530DC986" w:rsidR="008F5884" w:rsidRDefault="008F5884" w:rsidP="008F5884">
            <w:r>
              <w:t>PyBox2D body object</w:t>
            </w:r>
          </w:p>
        </w:tc>
        <w:tc>
          <w:tcPr>
            <w:tcW w:w="4349" w:type="dxa"/>
          </w:tcPr>
          <w:p w14:paraId="6230005F" w14:textId="16097C7B" w:rsidR="008F5884" w:rsidRDefault="008F5884" w:rsidP="008F5884">
            <w:r>
              <w:t>Stores the reference to the body of the first boundary wall</w:t>
            </w:r>
          </w:p>
        </w:tc>
      </w:tr>
      <w:tr w:rsidR="008F5884" w14:paraId="3F0EEB39" w14:textId="77777777" w:rsidTr="006402E8">
        <w:tc>
          <w:tcPr>
            <w:tcW w:w="1599" w:type="dxa"/>
          </w:tcPr>
          <w:p w14:paraId="2F2778ED" w14:textId="0EE31C8C" w:rsidR="008F5884" w:rsidRDefault="008F5884" w:rsidP="008F5884">
            <w:r>
              <w:t>wall2</w:t>
            </w:r>
          </w:p>
        </w:tc>
        <w:tc>
          <w:tcPr>
            <w:tcW w:w="1390" w:type="dxa"/>
          </w:tcPr>
          <w:p w14:paraId="1856D918" w14:textId="225B9B55" w:rsidR="008F5884" w:rsidRDefault="008F5884" w:rsidP="008F5884">
            <w:r>
              <w:t>Local</w:t>
            </w:r>
          </w:p>
        </w:tc>
        <w:tc>
          <w:tcPr>
            <w:tcW w:w="1678" w:type="dxa"/>
          </w:tcPr>
          <w:p w14:paraId="56D31BA6" w14:textId="2F62BF48" w:rsidR="008F5884" w:rsidRDefault="008F5884" w:rsidP="008F5884">
            <w:r>
              <w:t>PyBox2D body object</w:t>
            </w:r>
          </w:p>
        </w:tc>
        <w:tc>
          <w:tcPr>
            <w:tcW w:w="4349" w:type="dxa"/>
          </w:tcPr>
          <w:p w14:paraId="7BD89667" w14:textId="10884183" w:rsidR="008F5884" w:rsidRDefault="008F5884" w:rsidP="008F5884">
            <w:r>
              <w:t>Stores the reference to the body of the second boundary wall</w:t>
            </w:r>
          </w:p>
        </w:tc>
      </w:tr>
      <w:tr w:rsidR="00D93C20" w14:paraId="335BBC98" w14:textId="77777777" w:rsidTr="006402E8">
        <w:tc>
          <w:tcPr>
            <w:tcW w:w="1599" w:type="dxa"/>
          </w:tcPr>
          <w:p w14:paraId="675EF8DA" w14:textId="70DE432A" w:rsidR="00D93C20" w:rsidRDefault="00D93C20" w:rsidP="008F5884">
            <w:r>
              <w:t>material</w:t>
            </w:r>
          </w:p>
        </w:tc>
        <w:tc>
          <w:tcPr>
            <w:tcW w:w="1390" w:type="dxa"/>
          </w:tcPr>
          <w:p w14:paraId="417DC366" w14:textId="23959080" w:rsidR="00D93C20" w:rsidRDefault="00D93C20" w:rsidP="008F5884">
            <w:r>
              <w:t>Local</w:t>
            </w:r>
          </w:p>
        </w:tc>
        <w:tc>
          <w:tcPr>
            <w:tcW w:w="1678" w:type="dxa"/>
          </w:tcPr>
          <w:p w14:paraId="10BDF1BB" w14:textId="7E372AA0" w:rsidR="00D93C20" w:rsidRDefault="00D93C20" w:rsidP="008F5884">
            <w:r>
              <w:t>OOP object</w:t>
            </w:r>
          </w:p>
        </w:tc>
        <w:tc>
          <w:tcPr>
            <w:tcW w:w="4349" w:type="dxa"/>
          </w:tcPr>
          <w:p w14:paraId="61EF45F5" w14:textId="42B0963D" w:rsidR="00D93C20" w:rsidRDefault="00D93C20" w:rsidP="008F5884">
            <w:r>
              <w:t>Material object</w:t>
            </w:r>
          </w:p>
        </w:tc>
      </w:tr>
      <w:tr w:rsidR="00D93C20" w14:paraId="1B27EAE7" w14:textId="77777777" w:rsidTr="006402E8">
        <w:tc>
          <w:tcPr>
            <w:tcW w:w="1599" w:type="dxa"/>
          </w:tcPr>
          <w:p w14:paraId="2FED7EBB" w14:textId="3546956B" w:rsidR="00D93C20" w:rsidRDefault="00D93C20" w:rsidP="008F5884">
            <w:r>
              <w:t>materialAbout-Joint</w:t>
            </w:r>
          </w:p>
        </w:tc>
        <w:tc>
          <w:tcPr>
            <w:tcW w:w="1390" w:type="dxa"/>
          </w:tcPr>
          <w:p w14:paraId="4523A6AC" w14:textId="0FD09F54" w:rsidR="00D93C20" w:rsidRDefault="00D93C20" w:rsidP="008F5884">
            <w:r>
              <w:t>Local</w:t>
            </w:r>
          </w:p>
        </w:tc>
        <w:tc>
          <w:tcPr>
            <w:tcW w:w="1678" w:type="dxa"/>
          </w:tcPr>
          <w:p w14:paraId="03BDED0E" w14:textId="28920758" w:rsidR="00D93C20" w:rsidRDefault="00D93C20" w:rsidP="008F5884">
            <w:r>
              <w:t>List</w:t>
            </w:r>
          </w:p>
        </w:tc>
        <w:tc>
          <w:tcPr>
            <w:tcW w:w="4349" w:type="dxa"/>
          </w:tcPr>
          <w:p w14:paraId="283BDA06" w14:textId="59F5FBD2" w:rsidR="00D93C20" w:rsidRDefault="00D93C20" w:rsidP="008F5884">
            <w:r>
              <w:t>Stores the materials that connect to the current joint</w:t>
            </w:r>
          </w:p>
        </w:tc>
      </w:tr>
      <w:tr w:rsidR="00D93C20" w14:paraId="38703CC7" w14:textId="77777777" w:rsidTr="006402E8">
        <w:tc>
          <w:tcPr>
            <w:tcW w:w="1599" w:type="dxa"/>
          </w:tcPr>
          <w:p w14:paraId="366E9BB1" w14:textId="2D802514" w:rsidR="00D93C20" w:rsidRDefault="00D93C20" w:rsidP="008F5884">
            <w:r>
              <w:t>Jointx</w:t>
            </w:r>
          </w:p>
        </w:tc>
        <w:tc>
          <w:tcPr>
            <w:tcW w:w="1390" w:type="dxa"/>
          </w:tcPr>
          <w:p w14:paraId="4C57B12A" w14:textId="4B24C838" w:rsidR="00D93C20" w:rsidRDefault="00D93C20" w:rsidP="008F5884">
            <w:r>
              <w:t>Local</w:t>
            </w:r>
          </w:p>
        </w:tc>
        <w:tc>
          <w:tcPr>
            <w:tcW w:w="1678" w:type="dxa"/>
          </w:tcPr>
          <w:p w14:paraId="5B346642" w14:textId="5EBD3A41" w:rsidR="00D93C20" w:rsidRDefault="00D93C20" w:rsidP="008F5884">
            <w:r>
              <w:t>Integer</w:t>
            </w:r>
          </w:p>
        </w:tc>
        <w:tc>
          <w:tcPr>
            <w:tcW w:w="4349" w:type="dxa"/>
          </w:tcPr>
          <w:p w14:paraId="0443CF31" w14:textId="4BD05EBE" w:rsidR="00D93C20" w:rsidRDefault="00D93C20" w:rsidP="008F5884">
            <w:r>
              <w:t>The x coordinate of a joint</w:t>
            </w:r>
          </w:p>
        </w:tc>
      </w:tr>
      <w:tr w:rsidR="00D93C20" w14:paraId="7364DF10" w14:textId="77777777" w:rsidTr="006402E8">
        <w:tc>
          <w:tcPr>
            <w:tcW w:w="1599" w:type="dxa"/>
          </w:tcPr>
          <w:p w14:paraId="2CFD812A" w14:textId="42D00BE2" w:rsidR="00D93C20" w:rsidRDefault="00D93C20" w:rsidP="00D93C20">
            <w:r>
              <w:t>Jointy</w:t>
            </w:r>
          </w:p>
        </w:tc>
        <w:tc>
          <w:tcPr>
            <w:tcW w:w="1390" w:type="dxa"/>
          </w:tcPr>
          <w:p w14:paraId="1450F6A3" w14:textId="17D803BC" w:rsidR="00D93C20" w:rsidRDefault="00D93C20" w:rsidP="00D93C20">
            <w:r>
              <w:t>Local</w:t>
            </w:r>
          </w:p>
        </w:tc>
        <w:tc>
          <w:tcPr>
            <w:tcW w:w="1678" w:type="dxa"/>
          </w:tcPr>
          <w:p w14:paraId="01127E8B" w14:textId="66BAC17E" w:rsidR="00D93C20" w:rsidRDefault="00D93C20" w:rsidP="00D93C20">
            <w:r>
              <w:t>integer</w:t>
            </w:r>
          </w:p>
        </w:tc>
        <w:tc>
          <w:tcPr>
            <w:tcW w:w="4349" w:type="dxa"/>
          </w:tcPr>
          <w:p w14:paraId="3D8D5E3B" w14:textId="11AA927A" w:rsidR="00D93C20" w:rsidRDefault="00D93C20" w:rsidP="00D93C20">
            <w:r>
              <w:t>The y coordinate of a joint</w:t>
            </w:r>
          </w:p>
        </w:tc>
      </w:tr>
    </w:tbl>
    <w:p w14:paraId="2FF32ADA" w14:textId="1AEB6D61" w:rsidR="00D81200" w:rsidRDefault="00D81200" w:rsidP="00D81200"/>
    <w:p w14:paraId="54CFF52F" w14:textId="4A431F85" w:rsidR="00D81200" w:rsidRPr="00D81200" w:rsidRDefault="00D81200" w:rsidP="00D81200">
      <w:pPr>
        <w:pStyle w:val="Heading4"/>
      </w:pPr>
      <w:r>
        <w:t>code</w:t>
      </w:r>
    </w:p>
    <w:p w14:paraId="6EB4C6CF" w14:textId="77777777" w:rsidR="006A3751" w:rsidRPr="006A3751" w:rsidRDefault="006A3751" w:rsidP="006A3751">
      <w:pPr>
        <w:contextualSpacing/>
        <w:rPr>
          <w:rFonts w:ascii="Courier New" w:hAnsi="Courier New" w:cs="Courier New"/>
        </w:rPr>
      </w:pPr>
      <w:r w:rsidRPr="006A3751">
        <w:rPr>
          <w:rFonts w:ascii="Courier New" w:hAnsi="Courier New" w:cs="Courier New"/>
        </w:rPr>
        <w:t>def loadBridge(bridgeID,world):</w:t>
      </w:r>
    </w:p>
    <w:p w14:paraId="283BEB9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materialStack,jointList,jointNum,dif,land = Build.loadBridge(bridgeID)</w:t>
      </w:r>
    </w:p>
    <w:p w14:paraId="1DCA959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Dirt1Y,Dirt1width,Dirt1height,Dirt2X,Dirt2Y,Dirt2width,Dirt2height = Graphics.dirtSize(dif,land)</w:t>
      </w:r>
    </w:p>
    <w:p w14:paraId="7FDA8EFC"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uses these variables to determine whether a joint is connected to the ground and to create the ground</w:t>
      </w:r>
    </w:p>
    <w:p w14:paraId="7EAC4969" w14:textId="77777777" w:rsidR="006A3751" w:rsidRPr="006A3751" w:rsidRDefault="006A3751" w:rsidP="006A3751">
      <w:pPr>
        <w:contextualSpacing/>
        <w:rPr>
          <w:rFonts w:ascii="Courier New" w:hAnsi="Courier New" w:cs="Courier New"/>
        </w:rPr>
      </w:pPr>
    </w:p>
    <w:p w14:paraId="328948B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Dirt1Y = 30 - Dirt1Y/20</w:t>
      </w:r>
    </w:p>
    <w:p w14:paraId="57B6786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Dirt1width = Dirt1width/20</w:t>
      </w:r>
    </w:p>
    <w:p w14:paraId="0E35F9E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Dirt1height = Dirt1height/20</w:t>
      </w:r>
    </w:p>
    <w:p w14:paraId="47C1281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Dirt2X = Dirt2X/20</w:t>
      </w:r>
    </w:p>
    <w:p w14:paraId="582C39B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Dirt2Y = 30 - Dirt2Y/20</w:t>
      </w:r>
    </w:p>
    <w:p w14:paraId="33AF449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Dirt2width = Dirt2width/20</w:t>
      </w:r>
    </w:p>
    <w:p w14:paraId="65E78BF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Dirt2height = Dirt2height/20</w:t>
      </w:r>
    </w:p>
    <w:p w14:paraId="7EF1F352"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converts to meters</w:t>
      </w:r>
    </w:p>
    <w:p w14:paraId="23109A82" w14:textId="77777777" w:rsidR="006A3751" w:rsidRPr="006A3751" w:rsidRDefault="006A3751" w:rsidP="006A3751">
      <w:pPr>
        <w:contextualSpacing/>
        <w:rPr>
          <w:rFonts w:ascii="Courier New" w:hAnsi="Courier New" w:cs="Courier New"/>
        </w:rPr>
      </w:pPr>
    </w:p>
    <w:p w14:paraId="4F0441A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joint in jointList:</w:t>
      </w:r>
    </w:p>
    <w:p w14:paraId="7158322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convx,convy = joint['point']</w:t>
      </w:r>
    </w:p>
    <w:p w14:paraId="5F891E1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joint['point'] = (convx/20,30-convy/20)</w:t>
      </w:r>
    </w:p>
    <w:p w14:paraId="2A545869"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converts each joint to meters</w:t>
      </w:r>
    </w:p>
    <w:p w14:paraId="00D077E2" w14:textId="77777777" w:rsidR="006A3751" w:rsidRPr="006A3751" w:rsidRDefault="006A3751" w:rsidP="006A3751">
      <w:pPr>
        <w:contextualSpacing/>
        <w:rPr>
          <w:rFonts w:ascii="Courier New" w:hAnsi="Courier New" w:cs="Courier New"/>
        </w:rPr>
      </w:pPr>
    </w:p>
    <w:p w14:paraId="5893D45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GB1fix = b2FixtureDef(shape=b2PolygonShape(box=(Dirt1width/2,Dirt1height/2)),friction=0.2,categoryBits=0x0002,maskBits=0x0004)</w:t>
      </w:r>
    </w:p>
    <w:p w14:paraId="3A470DF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groundBody1 = world.CreateStaticBody(position=(Dirt1width/2,Dirt1height/2),fixtures = GB1fix)</w:t>
      </w:r>
    </w:p>
    <w:p w14:paraId="52F0812B" w14:textId="77777777" w:rsidR="006A3751" w:rsidRPr="006A3751" w:rsidRDefault="006A3751" w:rsidP="006A3751">
      <w:pPr>
        <w:contextualSpacing/>
        <w:rPr>
          <w:rFonts w:ascii="Courier New" w:hAnsi="Courier New" w:cs="Courier New"/>
        </w:rPr>
      </w:pPr>
    </w:p>
    <w:p w14:paraId="6F983BC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GB2fix = b2FixtureDef(shape=b2PolygonShape(box=(Dirt2width/2,Dirt2height/2)),friction=0.2,categoryBits=0x0002,maskBits=0x0004)</w:t>
      </w:r>
    </w:p>
    <w:p w14:paraId="3E3AA72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groundBody2 = world.CreateStaticBody(position=(50-Dirt2width/2,Dirt2height/2),fixtures = GB2fix)</w:t>
      </w:r>
    </w:p>
    <w:p w14:paraId="6B2C2750"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creates two ground bodies, the left and right island</w:t>
      </w:r>
    </w:p>
    <w:p w14:paraId="17ED0A39" w14:textId="77777777" w:rsidR="006A3751" w:rsidRPr="006A3751" w:rsidRDefault="006A3751" w:rsidP="006A3751">
      <w:pPr>
        <w:contextualSpacing/>
        <w:rPr>
          <w:rFonts w:ascii="Courier New" w:hAnsi="Courier New" w:cs="Courier New"/>
        </w:rPr>
      </w:pPr>
    </w:p>
    <w:p w14:paraId="7BADDE6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wallfix = b2FixtureDef(shape=b2PolygonShape(box=(1,15)),friction=0.2,categoryBits=0x0002,maskBits=0x0004)</w:t>
      </w:r>
    </w:p>
    <w:p w14:paraId="58393FD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wall1 = world.CreateStaticBody(position=(-1,15),fixtures = wallfix)</w:t>
      </w:r>
    </w:p>
    <w:p w14:paraId="2753578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wall2 = world.CreateStaticBody(position=(51,15),fixtures = wallfix)</w:t>
      </w:r>
    </w:p>
    <w:p w14:paraId="43528F65"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creates 2 walls to prevent user's vehicle from falling over the edge</w:t>
      </w:r>
    </w:p>
    <w:p w14:paraId="5153E0FE" w14:textId="77777777" w:rsidR="006A3751" w:rsidRPr="006A3751" w:rsidRDefault="006A3751" w:rsidP="006A3751">
      <w:pPr>
        <w:contextualSpacing/>
        <w:rPr>
          <w:rFonts w:ascii="Courier New" w:hAnsi="Courier New" w:cs="Courier New"/>
        </w:rPr>
      </w:pPr>
    </w:p>
    <w:p w14:paraId="19EB5F2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materialStack:</w:t>
      </w:r>
    </w:p>
    <w:p w14:paraId="75AEC7D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material.createBody(world)</w:t>
      </w:r>
    </w:p>
    <w:p w14:paraId="44EFA1CE"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creates body for each material</w:t>
      </w:r>
    </w:p>
    <w:p w14:paraId="1B007699" w14:textId="77777777" w:rsidR="006A3751" w:rsidRPr="006A3751" w:rsidRDefault="006A3751" w:rsidP="006A3751">
      <w:pPr>
        <w:contextualSpacing/>
        <w:rPr>
          <w:rFonts w:ascii="Courier New" w:hAnsi="Courier New" w:cs="Courier New"/>
        </w:rPr>
      </w:pPr>
    </w:p>
    <w:p w14:paraId="7BD278E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joint in jointList:</w:t>
      </w:r>
    </w:p>
    <w:p w14:paraId="54757EB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materialAboutJoint = []</w:t>
      </w:r>
    </w:p>
    <w:p w14:paraId="3A8B779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materialStack:</w:t>
      </w:r>
    </w:p>
    <w:p w14:paraId="1378BE45"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joint['index'] == material.getJoint1() or joint['index'] == material.getJoint2():</w:t>
      </w:r>
    </w:p>
    <w:p w14:paraId="1A2816B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materialAboutJoint.append(material)</w:t>
      </w:r>
    </w:p>
    <w:p w14:paraId="0EFB2B9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joint['materials'] = materialAboutJoint</w:t>
      </w:r>
    </w:p>
    <w:p w14:paraId="54C3140B"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determines what materials connect to current joint</w:t>
      </w:r>
    </w:p>
    <w:p w14:paraId="5AE4D6F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jointx,jointy = joint['point']</w:t>
      </w:r>
    </w:p>
    <w:p w14:paraId="1816B970" w14:textId="77777777" w:rsidR="006A3751" w:rsidRPr="006A3751" w:rsidRDefault="006A3751" w:rsidP="006A3751">
      <w:pPr>
        <w:contextualSpacing/>
        <w:rPr>
          <w:rFonts w:ascii="Courier New" w:hAnsi="Courier New" w:cs="Courier New"/>
        </w:rPr>
      </w:pPr>
    </w:p>
    <w:p w14:paraId="3AD4C80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(jointx == Dirt1width and jointy &lt;= Dirt1Y) or (jointx &lt;= Dirt1width and jointy == Dirt1Y):</w:t>
      </w:r>
    </w:p>
    <w:p w14:paraId="100A227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joint['onGround1'] = True</w:t>
      </w:r>
    </w:p>
    <w:p w14:paraId="6FD9D18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joint['onGround2'] = False</w:t>
      </w:r>
    </w:p>
    <w:p w14:paraId="12470F4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(jointx == Dirt2X and jointy &lt;= Dirt2Y) or (jointx &gt;= Dirt2X and jointy == Dirt2Y):</w:t>
      </w:r>
    </w:p>
    <w:p w14:paraId="4B216F9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joint['onGround1'] = False</w:t>
      </w:r>
    </w:p>
    <w:p w14:paraId="5CC3673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joint['onGround2'] = True</w:t>
      </w:r>
    </w:p>
    <w:p w14:paraId="4F5BCE5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else:</w:t>
      </w:r>
    </w:p>
    <w:p w14:paraId="1008019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joint['onGround1'] = False</w:t>
      </w:r>
    </w:p>
    <w:p w14:paraId="1E323F8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joint['onGround2'] = False</w:t>
      </w:r>
    </w:p>
    <w:p w14:paraId="08BCA618"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determines whether joint is connected to the ground</w:t>
      </w:r>
    </w:p>
    <w:p w14:paraId="483C9E17" w14:textId="77777777" w:rsidR="006A3751" w:rsidRPr="006A3751" w:rsidRDefault="006A3751" w:rsidP="006A3751">
      <w:pPr>
        <w:contextualSpacing/>
        <w:rPr>
          <w:rFonts w:ascii="Courier New" w:hAnsi="Courier New" w:cs="Courier New"/>
        </w:rPr>
      </w:pPr>
    </w:p>
    <w:p w14:paraId="5889BB1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createJoints(joint,world,groundBody1,groundBody2)</w:t>
      </w:r>
    </w:p>
    <w:p w14:paraId="36DC0A72" w14:textId="77777777" w:rsidR="006A3751" w:rsidRPr="006A3751" w:rsidRDefault="006A3751" w:rsidP="006A3751">
      <w:pPr>
        <w:contextualSpacing/>
        <w:rPr>
          <w:rFonts w:ascii="Courier New" w:hAnsi="Courier New" w:cs="Courier New"/>
        </w:rPr>
      </w:pPr>
    </w:p>
    <w:p w14:paraId="04B5F656" w14:textId="3289991F" w:rsidR="006A3751" w:rsidRDefault="006A3751" w:rsidP="006A3751">
      <w:pPr>
        <w:contextualSpacing/>
        <w:rPr>
          <w:rFonts w:asciiTheme="majorHAnsi" w:eastAsiaTheme="majorEastAsia" w:hAnsiTheme="majorHAnsi" w:cstheme="majorBidi"/>
          <w:color w:val="1F4D78" w:themeColor="accent1" w:themeShade="7F"/>
          <w:sz w:val="24"/>
          <w:szCs w:val="24"/>
        </w:rPr>
      </w:pPr>
      <w:r w:rsidRPr="006A3751">
        <w:rPr>
          <w:rFonts w:ascii="Courier New" w:hAnsi="Courier New" w:cs="Courier New"/>
        </w:rPr>
        <w:t xml:space="preserve">    return (materialStack,jointList,dif,land)</w:t>
      </w:r>
      <w:r>
        <w:br w:type="page"/>
      </w:r>
    </w:p>
    <w:p w14:paraId="21443201" w14:textId="50D4D562" w:rsidR="004817F6" w:rsidRDefault="00DB4391" w:rsidP="004817F6">
      <w:pPr>
        <w:pStyle w:val="Heading3"/>
      </w:pPr>
      <w:bookmarkStart w:id="191" w:name="_Toc8207696"/>
      <w:r>
        <w:lastRenderedPageBreak/>
        <w:t>Main</w:t>
      </w:r>
      <w:bookmarkEnd w:id="191"/>
    </w:p>
    <w:p w14:paraId="1176F8B2" w14:textId="77777777" w:rsidR="00D93C20" w:rsidRDefault="00D93C20" w:rsidP="00D93C20">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D93C20" w14:paraId="356CAF7B" w14:textId="77777777" w:rsidTr="006402E8">
        <w:tc>
          <w:tcPr>
            <w:tcW w:w="1599" w:type="dxa"/>
          </w:tcPr>
          <w:p w14:paraId="1C2F7B11" w14:textId="77777777" w:rsidR="00D93C20" w:rsidRPr="006F5F29" w:rsidRDefault="00D93C20" w:rsidP="00D93C20">
            <w:pPr>
              <w:rPr>
                <w:b/>
              </w:rPr>
            </w:pPr>
            <w:r>
              <w:rPr>
                <w:b/>
              </w:rPr>
              <w:t>Variable</w:t>
            </w:r>
          </w:p>
        </w:tc>
        <w:tc>
          <w:tcPr>
            <w:tcW w:w="1390" w:type="dxa"/>
          </w:tcPr>
          <w:p w14:paraId="6490E9B4" w14:textId="77777777" w:rsidR="00D93C20" w:rsidRPr="006F5F29" w:rsidRDefault="00D93C20" w:rsidP="00D93C20">
            <w:pPr>
              <w:rPr>
                <w:b/>
              </w:rPr>
            </w:pPr>
            <w:r>
              <w:rPr>
                <w:b/>
              </w:rPr>
              <w:t>Scope</w:t>
            </w:r>
          </w:p>
        </w:tc>
        <w:tc>
          <w:tcPr>
            <w:tcW w:w="1678" w:type="dxa"/>
          </w:tcPr>
          <w:p w14:paraId="266296E1" w14:textId="77777777" w:rsidR="00D93C20" w:rsidRPr="006F5F29" w:rsidRDefault="00D93C20" w:rsidP="00D93C20">
            <w:pPr>
              <w:rPr>
                <w:b/>
              </w:rPr>
            </w:pPr>
            <w:r>
              <w:rPr>
                <w:b/>
              </w:rPr>
              <w:t>Variable type</w:t>
            </w:r>
          </w:p>
        </w:tc>
        <w:tc>
          <w:tcPr>
            <w:tcW w:w="4349" w:type="dxa"/>
          </w:tcPr>
          <w:p w14:paraId="2F42EC36" w14:textId="77777777" w:rsidR="00D93C20" w:rsidRPr="006F5F29" w:rsidRDefault="00D93C20" w:rsidP="00D93C20">
            <w:pPr>
              <w:rPr>
                <w:b/>
              </w:rPr>
            </w:pPr>
            <w:r>
              <w:rPr>
                <w:b/>
              </w:rPr>
              <w:t>Used for</w:t>
            </w:r>
          </w:p>
        </w:tc>
      </w:tr>
      <w:tr w:rsidR="00D93C20" w14:paraId="5FA984CB" w14:textId="77777777" w:rsidTr="006402E8">
        <w:tc>
          <w:tcPr>
            <w:tcW w:w="1599" w:type="dxa"/>
          </w:tcPr>
          <w:p w14:paraId="2594CFB0" w14:textId="71C565B2" w:rsidR="00D93C20" w:rsidRDefault="00D93C20" w:rsidP="00D93C20">
            <w:r>
              <w:t>World</w:t>
            </w:r>
          </w:p>
        </w:tc>
        <w:tc>
          <w:tcPr>
            <w:tcW w:w="1390" w:type="dxa"/>
          </w:tcPr>
          <w:p w14:paraId="58F049C9" w14:textId="58F4D471" w:rsidR="00D93C20" w:rsidRDefault="00D93C20" w:rsidP="00D93C20">
            <w:r>
              <w:t>Local</w:t>
            </w:r>
          </w:p>
        </w:tc>
        <w:tc>
          <w:tcPr>
            <w:tcW w:w="1678" w:type="dxa"/>
          </w:tcPr>
          <w:p w14:paraId="154B7C5D" w14:textId="2546DA50" w:rsidR="00D93C20" w:rsidRDefault="00D93C20" w:rsidP="00D93C20">
            <w:r>
              <w:t>PyBox2D world object</w:t>
            </w:r>
          </w:p>
        </w:tc>
        <w:tc>
          <w:tcPr>
            <w:tcW w:w="4349" w:type="dxa"/>
          </w:tcPr>
          <w:p w14:paraId="0BEEB52F" w14:textId="59A0F937" w:rsidR="00D93C20" w:rsidRDefault="00D93C20" w:rsidP="00D93C20">
            <w:r>
              <w:t>Stores the reference to the simulated world</w:t>
            </w:r>
          </w:p>
        </w:tc>
      </w:tr>
      <w:tr w:rsidR="00D93C20" w14:paraId="43A0B0DC" w14:textId="77777777" w:rsidTr="006402E8">
        <w:tc>
          <w:tcPr>
            <w:tcW w:w="1599" w:type="dxa"/>
          </w:tcPr>
          <w:p w14:paraId="24E16EA6" w14:textId="06ADBC25" w:rsidR="00D93C20" w:rsidRDefault="00D93C20" w:rsidP="00D93C20">
            <w:r>
              <w:t>materialStack</w:t>
            </w:r>
          </w:p>
        </w:tc>
        <w:tc>
          <w:tcPr>
            <w:tcW w:w="1390" w:type="dxa"/>
          </w:tcPr>
          <w:p w14:paraId="775E9158" w14:textId="52179136" w:rsidR="00D93C20" w:rsidRDefault="00D93C20" w:rsidP="00D93C20">
            <w:r>
              <w:t>Local</w:t>
            </w:r>
          </w:p>
        </w:tc>
        <w:tc>
          <w:tcPr>
            <w:tcW w:w="1678" w:type="dxa"/>
          </w:tcPr>
          <w:p w14:paraId="01FAE245" w14:textId="6D2AA02D" w:rsidR="00D93C20" w:rsidRDefault="00D93C20" w:rsidP="00D93C20">
            <w:r>
              <w:t>List</w:t>
            </w:r>
          </w:p>
        </w:tc>
        <w:tc>
          <w:tcPr>
            <w:tcW w:w="4349" w:type="dxa"/>
          </w:tcPr>
          <w:p w14:paraId="10C729F1" w14:textId="174FDD34" w:rsidR="00D93C20" w:rsidRDefault="00D93C20" w:rsidP="00D93C20">
            <w:r>
              <w:t>Stores the existing material objects in a bridge</w:t>
            </w:r>
          </w:p>
        </w:tc>
      </w:tr>
      <w:tr w:rsidR="00D93C20" w14:paraId="7B3DCB5F" w14:textId="77777777" w:rsidTr="006402E8">
        <w:tc>
          <w:tcPr>
            <w:tcW w:w="1599" w:type="dxa"/>
          </w:tcPr>
          <w:p w14:paraId="1A02ACBF" w14:textId="0CAFE3BE" w:rsidR="00D93C20" w:rsidRDefault="00D93C20" w:rsidP="00D93C20">
            <w:r>
              <w:t>jointList</w:t>
            </w:r>
          </w:p>
        </w:tc>
        <w:tc>
          <w:tcPr>
            <w:tcW w:w="1390" w:type="dxa"/>
          </w:tcPr>
          <w:p w14:paraId="73A9D3E1" w14:textId="52C0969C" w:rsidR="00D93C20" w:rsidRDefault="00D93C20" w:rsidP="00D93C20">
            <w:r>
              <w:t>Local</w:t>
            </w:r>
          </w:p>
        </w:tc>
        <w:tc>
          <w:tcPr>
            <w:tcW w:w="1678" w:type="dxa"/>
          </w:tcPr>
          <w:p w14:paraId="55325D4B" w14:textId="415ECD6B" w:rsidR="00D93C20" w:rsidRDefault="00D93C20" w:rsidP="00D93C20">
            <w:r>
              <w:t>List</w:t>
            </w:r>
          </w:p>
        </w:tc>
        <w:tc>
          <w:tcPr>
            <w:tcW w:w="4349" w:type="dxa"/>
          </w:tcPr>
          <w:p w14:paraId="0831D825" w14:textId="6CFB472D" w:rsidR="00D93C20" w:rsidRDefault="00D93C20" w:rsidP="00D93C20">
            <w:r>
              <w:t>Stores the dictionary of each joint</w:t>
            </w:r>
          </w:p>
        </w:tc>
      </w:tr>
      <w:tr w:rsidR="00D93C20" w14:paraId="212AF17E" w14:textId="77777777" w:rsidTr="006402E8">
        <w:tc>
          <w:tcPr>
            <w:tcW w:w="1599" w:type="dxa"/>
          </w:tcPr>
          <w:p w14:paraId="487EF96A" w14:textId="77777777" w:rsidR="00D93C20" w:rsidRDefault="00D93C20" w:rsidP="00D93C20">
            <w:r>
              <w:t>Dif</w:t>
            </w:r>
          </w:p>
        </w:tc>
        <w:tc>
          <w:tcPr>
            <w:tcW w:w="1390" w:type="dxa"/>
          </w:tcPr>
          <w:p w14:paraId="4A3345BA" w14:textId="77777777" w:rsidR="00D93C20" w:rsidRDefault="00D93C20" w:rsidP="00D93C20">
            <w:r>
              <w:t>Local</w:t>
            </w:r>
          </w:p>
        </w:tc>
        <w:tc>
          <w:tcPr>
            <w:tcW w:w="1678" w:type="dxa"/>
          </w:tcPr>
          <w:p w14:paraId="2C06D1D4" w14:textId="77777777" w:rsidR="00D93C20" w:rsidRDefault="00D93C20" w:rsidP="00D93C20">
            <w:r>
              <w:t>String</w:t>
            </w:r>
          </w:p>
        </w:tc>
        <w:tc>
          <w:tcPr>
            <w:tcW w:w="4349" w:type="dxa"/>
          </w:tcPr>
          <w:p w14:paraId="1CAC8304" w14:textId="77777777" w:rsidR="00D93C20" w:rsidRDefault="00D93C20" w:rsidP="00D93C20">
            <w:r>
              <w:t>States the difficulty of the land the bridge is on</w:t>
            </w:r>
          </w:p>
        </w:tc>
      </w:tr>
      <w:tr w:rsidR="00D93C20" w14:paraId="1B850E69" w14:textId="77777777" w:rsidTr="006402E8">
        <w:tc>
          <w:tcPr>
            <w:tcW w:w="1599" w:type="dxa"/>
          </w:tcPr>
          <w:p w14:paraId="077F3BBB" w14:textId="77777777" w:rsidR="00D93C20" w:rsidRDefault="00D93C20" w:rsidP="00D93C20">
            <w:r>
              <w:t>Land</w:t>
            </w:r>
          </w:p>
        </w:tc>
        <w:tc>
          <w:tcPr>
            <w:tcW w:w="1390" w:type="dxa"/>
          </w:tcPr>
          <w:p w14:paraId="372316F4" w14:textId="77777777" w:rsidR="00D93C20" w:rsidRDefault="00D93C20" w:rsidP="00D93C20">
            <w:r>
              <w:t>Local</w:t>
            </w:r>
          </w:p>
        </w:tc>
        <w:tc>
          <w:tcPr>
            <w:tcW w:w="1678" w:type="dxa"/>
          </w:tcPr>
          <w:p w14:paraId="583453F3" w14:textId="77777777" w:rsidR="00D93C20" w:rsidRDefault="00D93C20" w:rsidP="00D93C20">
            <w:r>
              <w:t>Integer</w:t>
            </w:r>
          </w:p>
        </w:tc>
        <w:tc>
          <w:tcPr>
            <w:tcW w:w="4349" w:type="dxa"/>
          </w:tcPr>
          <w:p w14:paraId="6A856BCA" w14:textId="77777777" w:rsidR="00D93C20" w:rsidRDefault="00D93C20" w:rsidP="00D93C20">
            <w:r>
              <w:t>States the type of land the material is on</w:t>
            </w:r>
          </w:p>
        </w:tc>
      </w:tr>
      <w:tr w:rsidR="00D93C20" w14:paraId="7BC4D07B" w14:textId="77777777" w:rsidTr="006402E8">
        <w:tc>
          <w:tcPr>
            <w:tcW w:w="1599" w:type="dxa"/>
          </w:tcPr>
          <w:p w14:paraId="602D2A3B" w14:textId="437D4D53" w:rsidR="00D93C20" w:rsidRDefault="00D93C20" w:rsidP="00D93C20">
            <w:r>
              <w:t>Info</w:t>
            </w:r>
          </w:p>
        </w:tc>
        <w:tc>
          <w:tcPr>
            <w:tcW w:w="1390" w:type="dxa"/>
          </w:tcPr>
          <w:p w14:paraId="3FBA06AE" w14:textId="16E639C5" w:rsidR="00D93C20" w:rsidRDefault="00D93C20" w:rsidP="00D93C20">
            <w:r>
              <w:t>Local</w:t>
            </w:r>
          </w:p>
        </w:tc>
        <w:tc>
          <w:tcPr>
            <w:tcW w:w="1678" w:type="dxa"/>
          </w:tcPr>
          <w:p w14:paraId="5E9F149B" w14:textId="4BC5CB07" w:rsidR="00D93C20" w:rsidRDefault="00D93C20" w:rsidP="00D93C20">
            <w:r>
              <w:t>Dictionary</w:t>
            </w:r>
          </w:p>
        </w:tc>
        <w:tc>
          <w:tcPr>
            <w:tcW w:w="4349" w:type="dxa"/>
          </w:tcPr>
          <w:p w14:paraId="17E65E85" w14:textId="76B6981B" w:rsidR="00D93C20" w:rsidRDefault="00D93C20" w:rsidP="00D93C20">
            <w:r>
              <w:t>Stores relevant information about the user and bridge</w:t>
            </w:r>
          </w:p>
        </w:tc>
      </w:tr>
      <w:tr w:rsidR="00D93C20" w14:paraId="21D7FBB1" w14:textId="77777777" w:rsidTr="006402E8">
        <w:tc>
          <w:tcPr>
            <w:tcW w:w="1599" w:type="dxa"/>
          </w:tcPr>
          <w:p w14:paraId="25ABD093" w14:textId="0160E8DB" w:rsidR="00D93C20" w:rsidRDefault="00D93C20" w:rsidP="00D93C20">
            <w:r>
              <w:t>Clock</w:t>
            </w:r>
          </w:p>
        </w:tc>
        <w:tc>
          <w:tcPr>
            <w:tcW w:w="1390" w:type="dxa"/>
          </w:tcPr>
          <w:p w14:paraId="4B6D6328" w14:textId="7F325DBA" w:rsidR="00D93C20" w:rsidRDefault="00D93C20" w:rsidP="00D93C20">
            <w:r>
              <w:t>Local</w:t>
            </w:r>
          </w:p>
        </w:tc>
        <w:tc>
          <w:tcPr>
            <w:tcW w:w="1678" w:type="dxa"/>
          </w:tcPr>
          <w:p w14:paraId="3E81C182" w14:textId="4A42B210" w:rsidR="00D93C20" w:rsidRDefault="00D93C20" w:rsidP="00D93C20">
            <w:r>
              <w:t>Pygame clock object</w:t>
            </w:r>
          </w:p>
        </w:tc>
        <w:tc>
          <w:tcPr>
            <w:tcW w:w="4349" w:type="dxa"/>
          </w:tcPr>
          <w:p w14:paraId="12E9791D" w14:textId="7BB5F5A3" w:rsidR="00D93C20" w:rsidRDefault="00D93C20" w:rsidP="00D93C20">
            <w:r>
              <w:t>Used to calculate framerate</w:t>
            </w:r>
          </w:p>
        </w:tc>
      </w:tr>
      <w:tr w:rsidR="00D93C20" w14:paraId="4D09C111" w14:textId="77777777" w:rsidTr="006402E8">
        <w:tc>
          <w:tcPr>
            <w:tcW w:w="1599" w:type="dxa"/>
          </w:tcPr>
          <w:p w14:paraId="79605A0B" w14:textId="3F346AE7" w:rsidR="00D93C20" w:rsidRDefault="00DA1EEE" w:rsidP="00D93C20">
            <w:r>
              <w:t>T</w:t>
            </w:r>
            <w:r w:rsidR="00D93C20">
              <w:t>imestep</w:t>
            </w:r>
          </w:p>
        </w:tc>
        <w:tc>
          <w:tcPr>
            <w:tcW w:w="1390" w:type="dxa"/>
          </w:tcPr>
          <w:p w14:paraId="006B5103" w14:textId="1BFB5F2A" w:rsidR="00D93C20" w:rsidRDefault="00D93C20" w:rsidP="00D93C20">
            <w:r>
              <w:t>Local</w:t>
            </w:r>
          </w:p>
        </w:tc>
        <w:tc>
          <w:tcPr>
            <w:tcW w:w="1678" w:type="dxa"/>
          </w:tcPr>
          <w:p w14:paraId="300F919E" w14:textId="46F49ED5" w:rsidR="00D93C20" w:rsidRDefault="00D93C20" w:rsidP="00D93C20">
            <w:r>
              <w:t>Real</w:t>
            </w:r>
          </w:p>
        </w:tc>
        <w:tc>
          <w:tcPr>
            <w:tcW w:w="4349" w:type="dxa"/>
          </w:tcPr>
          <w:p w14:paraId="605236B6" w14:textId="046D79F1" w:rsidR="00D93C20" w:rsidRDefault="00D93C20" w:rsidP="00D93C20">
            <w:r>
              <w:t>The length of time to simulate with each step</w:t>
            </w:r>
          </w:p>
        </w:tc>
      </w:tr>
      <w:tr w:rsidR="00D93C20" w14:paraId="4A34FCAE" w14:textId="77777777" w:rsidTr="006402E8">
        <w:tc>
          <w:tcPr>
            <w:tcW w:w="1599" w:type="dxa"/>
          </w:tcPr>
          <w:p w14:paraId="6210F3C0" w14:textId="556C600D" w:rsidR="00D93C20" w:rsidRDefault="00D93C20" w:rsidP="00D93C20">
            <w:r>
              <w:t>Vel_iters</w:t>
            </w:r>
          </w:p>
        </w:tc>
        <w:tc>
          <w:tcPr>
            <w:tcW w:w="1390" w:type="dxa"/>
          </w:tcPr>
          <w:p w14:paraId="3F63EF81" w14:textId="1112AC5A" w:rsidR="00D93C20" w:rsidRDefault="00D93C20" w:rsidP="00D93C20">
            <w:r>
              <w:t>Local</w:t>
            </w:r>
          </w:p>
        </w:tc>
        <w:tc>
          <w:tcPr>
            <w:tcW w:w="1678" w:type="dxa"/>
          </w:tcPr>
          <w:p w14:paraId="77E81122" w14:textId="58086C01" w:rsidR="00D93C20" w:rsidRDefault="00D93C20" w:rsidP="00D93C20">
            <w:r>
              <w:t>Integer</w:t>
            </w:r>
          </w:p>
        </w:tc>
        <w:tc>
          <w:tcPr>
            <w:tcW w:w="4349" w:type="dxa"/>
          </w:tcPr>
          <w:p w14:paraId="1CE64D6C" w14:textId="1C7EF8C1" w:rsidR="00D93C20" w:rsidRDefault="00D93C20" w:rsidP="00D93C20">
            <w:r>
              <w:t>Number of iterations to calculate velocity</w:t>
            </w:r>
          </w:p>
        </w:tc>
      </w:tr>
      <w:tr w:rsidR="00D93C20" w14:paraId="349AD119" w14:textId="77777777" w:rsidTr="006402E8">
        <w:tc>
          <w:tcPr>
            <w:tcW w:w="1599" w:type="dxa"/>
          </w:tcPr>
          <w:p w14:paraId="216284CB" w14:textId="697B244A" w:rsidR="00D93C20" w:rsidRDefault="00D93C20" w:rsidP="00D93C20">
            <w:r>
              <w:t>pos_iters</w:t>
            </w:r>
          </w:p>
        </w:tc>
        <w:tc>
          <w:tcPr>
            <w:tcW w:w="1390" w:type="dxa"/>
          </w:tcPr>
          <w:p w14:paraId="5B8D182A" w14:textId="63349967" w:rsidR="00D93C20" w:rsidRDefault="00D93C20" w:rsidP="00D93C20">
            <w:r>
              <w:t>Local</w:t>
            </w:r>
          </w:p>
        </w:tc>
        <w:tc>
          <w:tcPr>
            <w:tcW w:w="1678" w:type="dxa"/>
          </w:tcPr>
          <w:p w14:paraId="4EE4FAD8" w14:textId="73EDDDCE" w:rsidR="00D93C20" w:rsidRDefault="00D93C20" w:rsidP="00D93C20">
            <w:r>
              <w:t>Integer</w:t>
            </w:r>
          </w:p>
        </w:tc>
        <w:tc>
          <w:tcPr>
            <w:tcW w:w="4349" w:type="dxa"/>
          </w:tcPr>
          <w:p w14:paraId="41780669" w14:textId="2A827ED5" w:rsidR="00D93C20" w:rsidRDefault="00D93C20" w:rsidP="00D93C20">
            <w:r>
              <w:t>Number of iterations to calculate position</w:t>
            </w:r>
          </w:p>
        </w:tc>
      </w:tr>
      <w:tr w:rsidR="006F52D2" w14:paraId="0B413E41" w14:textId="77777777" w:rsidTr="006402E8">
        <w:tc>
          <w:tcPr>
            <w:tcW w:w="1599" w:type="dxa"/>
          </w:tcPr>
          <w:p w14:paraId="5B43B72C" w14:textId="2EA143EA" w:rsidR="006F52D2" w:rsidRDefault="006F52D2" w:rsidP="00D93C20">
            <w:r>
              <w:t>frameCount</w:t>
            </w:r>
          </w:p>
        </w:tc>
        <w:tc>
          <w:tcPr>
            <w:tcW w:w="1390" w:type="dxa"/>
          </w:tcPr>
          <w:p w14:paraId="4FD6EACD" w14:textId="2C5EE6EC" w:rsidR="006F52D2" w:rsidRDefault="006F52D2" w:rsidP="00D93C20">
            <w:r>
              <w:t>Local</w:t>
            </w:r>
          </w:p>
        </w:tc>
        <w:tc>
          <w:tcPr>
            <w:tcW w:w="1678" w:type="dxa"/>
          </w:tcPr>
          <w:p w14:paraId="02FA8FD2" w14:textId="07510FE9" w:rsidR="006F52D2" w:rsidRDefault="006F52D2" w:rsidP="00D93C20">
            <w:r>
              <w:t>Integer</w:t>
            </w:r>
          </w:p>
        </w:tc>
        <w:tc>
          <w:tcPr>
            <w:tcW w:w="4349" w:type="dxa"/>
          </w:tcPr>
          <w:p w14:paraId="616C1A7E" w14:textId="2A24E267" w:rsidR="006F52D2" w:rsidRDefault="006F52D2" w:rsidP="00D93C20">
            <w:r>
              <w:t>Number of frames that has passed</w:t>
            </w:r>
          </w:p>
        </w:tc>
      </w:tr>
      <w:tr w:rsidR="006F52D2" w14:paraId="4F768F3D" w14:textId="77777777" w:rsidTr="006402E8">
        <w:tc>
          <w:tcPr>
            <w:tcW w:w="1599" w:type="dxa"/>
          </w:tcPr>
          <w:p w14:paraId="074414B7" w14:textId="6FC0560B" w:rsidR="006F52D2" w:rsidRDefault="00DA1EEE" w:rsidP="00D93C20">
            <w:r>
              <w:t>F</w:t>
            </w:r>
            <w:r w:rsidR="006F52D2">
              <w:t>ont</w:t>
            </w:r>
          </w:p>
        </w:tc>
        <w:tc>
          <w:tcPr>
            <w:tcW w:w="1390" w:type="dxa"/>
          </w:tcPr>
          <w:p w14:paraId="59DB551F" w14:textId="469D1373" w:rsidR="006F52D2" w:rsidRDefault="006F52D2" w:rsidP="00D93C20">
            <w:r>
              <w:t>Local</w:t>
            </w:r>
          </w:p>
        </w:tc>
        <w:tc>
          <w:tcPr>
            <w:tcW w:w="1678" w:type="dxa"/>
          </w:tcPr>
          <w:p w14:paraId="4E5D5948" w14:textId="751B94D0" w:rsidR="006F52D2" w:rsidRDefault="006F52D2" w:rsidP="00D93C20">
            <w:r>
              <w:t>Pygame object</w:t>
            </w:r>
          </w:p>
        </w:tc>
        <w:tc>
          <w:tcPr>
            <w:tcW w:w="4349" w:type="dxa"/>
          </w:tcPr>
          <w:p w14:paraId="6E3702E2" w14:textId="78856746" w:rsidR="006F52D2" w:rsidRDefault="006F52D2" w:rsidP="00D93C20">
            <w:r>
              <w:t>The font to be used</w:t>
            </w:r>
          </w:p>
        </w:tc>
      </w:tr>
      <w:tr w:rsidR="006F52D2" w14:paraId="7723A9A7" w14:textId="77777777" w:rsidTr="006402E8">
        <w:tc>
          <w:tcPr>
            <w:tcW w:w="1599" w:type="dxa"/>
          </w:tcPr>
          <w:p w14:paraId="2834A0BB" w14:textId="0D7403EF" w:rsidR="006F52D2" w:rsidRDefault="006F52D2" w:rsidP="00D93C20">
            <w:r>
              <w:t>Text1</w:t>
            </w:r>
          </w:p>
        </w:tc>
        <w:tc>
          <w:tcPr>
            <w:tcW w:w="1390" w:type="dxa"/>
          </w:tcPr>
          <w:p w14:paraId="0606FF7A" w14:textId="20C63BAA" w:rsidR="006F52D2" w:rsidRDefault="006F52D2" w:rsidP="00D93C20">
            <w:r>
              <w:t>Local</w:t>
            </w:r>
          </w:p>
        </w:tc>
        <w:tc>
          <w:tcPr>
            <w:tcW w:w="1678" w:type="dxa"/>
          </w:tcPr>
          <w:p w14:paraId="5583A11E" w14:textId="65AF562B" w:rsidR="006F52D2" w:rsidRDefault="006F52D2" w:rsidP="00D93C20">
            <w:r>
              <w:t>Pygame object</w:t>
            </w:r>
          </w:p>
        </w:tc>
        <w:tc>
          <w:tcPr>
            <w:tcW w:w="4349" w:type="dxa"/>
          </w:tcPr>
          <w:p w14:paraId="35C8E5C6" w14:textId="3C60BDCC" w:rsidR="006F52D2" w:rsidRDefault="006F52D2" w:rsidP="00D93C20">
            <w:r>
              <w:t>Text shown on screen</w:t>
            </w:r>
          </w:p>
        </w:tc>
      </w:tr>
      <w:tr w:rsidR="006F52D2" w14:paraId="55DD5C2D" w14:textId="77777777" w:rsidTr="006402E8">
        <w:tc>
          <w:tcPr>
            <w:tcW w:w="1599" w:type="dxa"/>
          </w:tcPr>
          <w:p w14:paraId="7ED2E4CC" w14:textId="1888DECB" w:rsidR="006F52D2" w:rsidRDefault="006F52D2" w:rsidP="00D93C20">
            <w:r>
              <w:t>Text1rect</w:t>
            </w:r>
          </w:p>
        </w:tc>
        <w:tc>
          <w:tcPr>
            <w:tcW w:w="1390" w:type="dxa"/>
          </w:tcPr>
          <w:p w14:paraId="7BA06556" w14:textId="6E348598" w:rsidR="006F52D2" w:rsidRDefault="006F52D2" w:rsidP="00D93C20">
            <w:r>
              <w:t>Local</w:t>
            </w:r>
          </w:p>
        </w:tc>
        <w:tc>
          <w:tcPr>
            <w:tcW w:w="1678" w:type="dxa"/>
          </w:tcPr>
          <w:p w14:paraId="535C7E91" w14:textId="54B4FBE2" w:rsidR="006F52D2" w:rsidRDefault="006F52D2" w:rsidP="00D93C20">
            <w:r>
              <w:t>Pygame rect object</w:t>
            </w:r>
          </w:p>
        </w:tc>
        <w:tc>
          <w:tcPr>
            <w:tcW w:w="4349" w:type="dxa"/>
          </w:tcPr>
          <w:p w14:paraId="1E7050ED" w14:textId="666C4210" w:rsidR="006F52D2" w:rsidRDefault="006F52D2" w:rsidP="00D93C20">
            <w:r>
              <w:t>Used to set location of text1</w:t>
            </w:r>
          </w:p>
        </w:tc>
      </w:tr>
      <w:tr w:rsidR="006F52D2" w14:paraId="2B89A138" w14:textId="77777777" w:rsidTr="006402E8">
        <w:tc>
          <w:tcPr>
            <w:tcW w:w="1599" w:type="dxa"/>
          </w:tcPr>
          <w:p w14:paraId="0D80CC44" w14:textId="35335405" w:rsidR="006F52D2" w:rsidRDefault="006F52D2" w:rsidP="006F52D2">
            <w:r>
              <w:t>Text2</w:t>
            </w:r>
          </w:p>
        </w:tc>
        <w:tc>
          <w:tcPr>
            <w:tcW w:w="1390" w:type="dxa"/>
          </w:tcPr>
          <w:p w14:paraId="212913AA" w14:textId="06AF12D5" w:rsidR="006F52D2" w:rsidRDefault="006F52D2" w:rsidP="006F52D2">
            <w:r>
              <w:t>Local</w:t>
            </w:r>
          </w:p>
        </w:tc>
        <w:tc>
          <w:tcPr>
            <w:tcW w:w="1678" w:type="dxa"/>
          </w:tcPr>
          <w:p w14:paraId="3FE414C2" w14:textId="05722077" w:rsidR="006F52D2" w:rsidRDefault="006F52D2" w:rsidP="006F52D2">
            <w:r>
              <w:t>Pygame object</w:t>
            </w:r>
          </w:p>
        </w:tc>
        <w:tc>
          <w:tcPr>
            <w:tcW w:w="4349" w:type="dxa"/>
          </w:tcPr>
          <w:p w14:paraId="2BFD3291" w14:textId="065439B8" w:rsidR="006F52D2" w:rsidRDefault="006F52D2" w:rsidP="006F52D2">
            <w:r>
              <w:t>Text shown on screen</w:t>
            </w:r>
          </w:p>
        </w:tc>
      </w:tr>
      <w:tr w:rsidR="006F52D2" w14:paraId="211B4D2E" w14:textId="77777777" w:rsidTr="006402E8">
        <w:tc>
          <w:tcPr>
            <w:tcW w:w="1599" w:type="dxa"/>
          </w:tcPr>
          <w:p w14:paraId="59DDE455" w14:textId="462C9519" w:rsidR="006F52D2" w:rsidRDefault="006F52D2" w:rsidP="006F52D2">
            <w:r>
              <w:t>Text2rect</w:t>
            </w:r>
          </w:p>
        </w:tc>
        <w:tc>
          <w:tcPr>
            <w:tcW w:w="1390" w:type="dxa"/>
          </w:tcPr>
          <w:p w14:paraId="308D750F" w14:textId="72D6F26F" w:rsidR="006F52D2" w:rsidRDefault="006F52D2" w:rsidP="006F52D2">
            <w:r>
              <w:t>Local</w:t>
            </w:r>
          </w:p>
        </w:tc>
        <w:tc>
          <w:tcPr>
            <w:tcW w:w="1678" w:type="dxa"/>
          </w:tcPr>
          <w:p w14:paraId="3DD094AB" w14:textId="3B1F8988" w:rsidR="006F52D2" w:rsidRDefault="006F52D2" w:rsidP="006F52D2">
            <w:r>
              <w:t>Pygame rect object</w:t>
            </w:r>
          </w:p>
        </w:tc>
        <w:tc>
          <w:tcPr>
            <w:tcW w:w="4349" w:type="dxa"/>
          </w:tcPr>
          <w:p w14:paraId="05E44442" w14:textId="130618B7" w:rsidR="006F52D2" w:rsidRDefault="006F52D2" w:rsidP="006F52D2">
            <w:r>
              <w:t>Used to set location of text2</w:t>
            </w:r>
          </w:p>
        </w:tc>
      </w:tr>
      <w:tr w:rsidR="006F52D2" w14:paraId="6C849AB1" w14:textId="77777777" w:rsidTr="006402E8">
        <w:tc>
          <w:tcPr>
            <w:tcW w:w="1599" w:type="dxa"/>
          </w:tcPr>
          <w:p w14:paraId="457D81EF" w14:textId="00283156" w:rsidR="006F52D2" w:rsidRDefault="00DA1EEE" w:rsidP="006F52D2">
            <w:r>
              <w:t>B</w:t>
            </w:r>
            <w:r w:rsidR="006F52D2">
              <w:t>uttons</w:t>
            </w:r>
          </w:p>
        </w:tc>
        <w:tc>
          <w:tcPr>
            <w:tcW w:w="1390" w:type="dxa"/>
          </w:tcPr>
          <w:p w14:paraId="7AEE850A" w14:textId="3C1EEE63" w:rsidR="006F52D2" w:rsidRDefault="006F52D2" w:rsidP="006F52D2">
            <w:r>
              <w:t>Local</w:t>
            </w:r>
          </w:p>
        </w:tc>
        <w:tc>
          <w:tcPr>
            <w:tcW w:w="1678" w:type="dxa"/>
          </w:tcPr>
          <w:p w14:paraId="2B72BAF5" w14:textId="6E40E23E" w:rsidR="006F52D2" w:rsidRDefault="006F52D2" w:rsidP="006F52D2">
            <w:r>
              <w:t>Dictionary</w:t>
            </w:r>
          </w:p>
        </w:tc>
        <w:tc>
          <w:tcPr>
            <w:tcW w:w="4349" w:type="dxa"/>
          </w:tcPr>
          <w:p w14:paraId="6B7B1940" w14:textId="5719346F" w:rsidR="006F52D2" w:rsidRDefault="006F52D2" w:rsidP="006F52D2">
            <w:r>
              <w:t>Stores the buttons for the module</w:t>
            </w:r>
          </w:p>
        </w:tc>
      </w:tr>
      <w:tr w:rsidR="006F52D2" w14:paraId="219D73D4" w14:textId="77777777" w:rsidTr="006402E8">
        <w:tc>
          <w:tcPr>
            <w:tcW w:w="1599" w:type="dxa"/>
          </w:tcPr>
          <w:p w14:paraId="76DCA76E" w14:textId="443F6A33" w:rsidR="006F52D2" w:rsidRDefault="006F52D2" w:rsidP="006F52D2">
            <w:r>
              <w:t>Vehicle</w:t>
            </w:r>
          </w:p>
        </w:tc>
        <w:tc>
          <w:tcPr>
            <w:tcW w:w="1390" w:type="dxa"/>
          </w:tcPr>
          <w:p w14:paraId="0A10170F" w14:textId="620D4086" w:rsidR="006F52D2" w:rsidRDefault="006F52D2" w:rsidP="006F52D2">
            <w:r>
              <w:t>Local</w:t>
            </w:r>
          </w:p>
        </w:tc>
        <w:tc>
          <w:tcPr>
            <w:tcW w:w="1678" w:type="dxa"/>
          </w:tcPr>
          <w:p w14:paraId="265143BD" w14:textId="0113EA6C" w:rsidR="006F52D2" w:rsidRDefault="006F52D2" w:rsidP="006F52D2">
            <w:r>
              <w:t>OOP object</w:t>
            </w:r>
          </w:p>
        </w:tc>
        <w:tc>
          <w:tcPr>
            <w:tcW w:w="4349" w:type="dxa"/>
          </w:tcPr>
          <w:p w14:paraId="16A0605C" w14:textId="7FD54D2E" w:rsidR="006F52D2" w:rsidRDefault="006F52D2" w:rsidP="006F52D2">
            <w:r>
              <w:t>Vehicle object</w:t>
            </w:r>
          </w:p>
        </w:tc>
      </w:tr>
      <w:tr w:rsidR="006F52D2" w14:paraId="5AA3A7BB" w14:textId="77777777" w:rsidTr="006402E8">
        <w:tc>
          <w:tcPr>
            <w:tcW w:w="1599" w:type="dxa"/>
          </w:tcPr>
          <w:p w14:paraId="234A207E" w14:textId="18375541" w:rsidR="006F52D2" w:rsidRDefault="00DA1EEE" w:rsidP="006F52D2">
            <w:r>
              <w:t>H</w:t>
            </w:r>
            <w:r w:rsidR="006F52D2">
              <w:t>eight</w:t>
            </w:r>
          </w:p>
        </w:tc>
        <w:tc>
          <w:tcPr>
            <w:tcW w:w="1390" w:type="dxa"/>
          </w:tcPr>
          <w:p w14:paraId="6DCD41D6" w14:textId="500D9B79" w:rsidR="006F52D2" w:rsidRDefault="006F52D2" w:rsidP="006F52D2">
            <w:r>
              <w:t>Local</w:t>
            </w:r>
          </w:p>
        </w:tc>
        <w:tc>
          <w:tcPr>
            <w:tcW w:w="1678" w:type="dxa"/>
          </w:tcPr>
          <w:p w14:paraId="76639431" w14:textId="24912C15" w:rsidR="006F52D2" w:rsidRDefault="006F52D2" w:rsidP="006F52D2">
            <w:r>
              <w:t>Integer</w:t>
            </w:r>
          </w:p>
        </w:tc>
        <w:tc>
          <w:tcPr>
            <w:tcW w:w="4349" w:type="dxa"/>
          </w:tcPr>
          <w:p w14:paraId="653919E7" w14:textId="76834875" w:rsidR="006F52D2" w:rsidRDefault="006F52D2" w:rsidP="006F52D2">
            <w:r>
              <w:t>The height at which the vehicle should be created</w:t>
            </w:r>
          </w:p>
        </w:tc>
      </w:tr>
      <w:tr w:rsidR="006F52D2" w14:paraId="36FB650F" w14:textId="77777777" w:rsidTr="006402E8">
        <w:tc>
          <w:tcPr>
            <w:tcW w:w="1599" w:type="dxa"/>
          </w:tcPr>
          <w:p w14:paraId="39AD0670" w14:textId="655C0A0C" w:rsidR="006F52D2" w:rsidRDefault="006F52D2" w:rsidP="006F52D2">
            <w:r>
              <w:t>Forward</w:t>
            </w:r>
          </w:p>
        </w:tc>
        <w:tc>
          <w:tcPr>
            <w:tcW w:w="1390" w:type="dxa"/>
          </w:tcPr>
          <w:p w14:paraId="3DDCDBEB" w14:textId="774DD137" w:rsidR="006F52D2" w:rsidRDefault="006F52D2" w:rsidP="006F52D2">
            <w:r>
              <w:t>Local</w:t>
            </w:r>
          </w:p>
        </w:tc>
        <w:tc>
          <w:tcPr>
            <w:tcW w:w="1678" w:type="dxa"/>
          </w:tcPr>
          <w:p w14:paraId="5CED890E" w14:textId="5D002EE4" w:rsidR="006F52D2" w:rsidRDefault="006F52D2" w:rsidP="006F52D2">
            <w:r>
              <w:t>Boolean</w:t>
            </w:r>
          </w:p>
        </w:tc>
        <w:tc>
          <w:tcPr>
            <w:tcW w:w="4349" w:type="dxa"/>
          </w:tcPr>
          <w:p w14:paraId="1FAFD141" w14:textId="42D2393C" w:rsidR="006F52D2" w:rsidRDefault="006F52D2" w:rsidP="006F52D2">
            <w:r>
              <w:t>True if user wants vehicle to move forward</w:t>
            </w:r>
          </w:p>
        </w:tc>
      </w:tr>
      <w:tr w:rsidR="006F52D2" w14:paraId="59F956E2" w14:textId="77777777" w:rsidTr="006402E8">
        <w:tc>
          <w:tcPr>
            <w:tcW w:w="1599" w:type="dxa"/>
          </w:tcPr>
          <w:p w14:paraId="7C8297DC" w14:textId="5658A3CB" w:rsidR="006F52D2" w:rsidRDefault="006F52D2" w:rsidP="006F52D2">
            <w:r>
              <w:t>Back</w:t>
            </w:r>
          </w:p>
        </w:tc>
        <w:tc>
          <w:tcPr>
            <w:tcW w:w="1390" w:type="dxa"/>
          </w:tcPr>
          <w:p w14:paraId="3908C20B" w14:textId="357EDB86" w:rsidR="006F52D2" w:rsidRDefault="006F52D2" w:rsidP="006F52D2">
            <w:r>
              <w:t>Local</w:t>
            </w:r>
          </w:p>
        </w:tc>
        <w:tc>
          <w:tcPr>
            <w:tcW w:w="1678" w:type="dxa"/>
          </w:tcPr>
          <w:p w14:paraId="2008E1DC" w14:textId="297C6364" w:rsidR="006F52D2" w:rsidRDefault="006F52D2" w:rsidP="006F52D2">
            <w:r>
              <w:t>Boolean</w:t>
            </w:r>
          </w:p>
        </w:tc>
        <w:tc>
          <w:tcPr>
            <w:tcW w:w="4349" w:type="dxa"/>
          </w:tcPr>
          <w:p w14:paraId="0FCD81CD" w14:textId="286C11EC" w:rsidR="006F52D2" w:rsidRDefault="006F52D2" w:rsidP="006F52D2">
            <w:r>
              <w:t>True if user wants vehicle to move back</w:t>
            </w:r>
          </w:p>
        </w:tc>
      </w:tr>
      <w:tr w:rsidR="00275B05" w14:paraId="475EC8B5" w14:textId="77777777" w:rsidTr="006402E8">
        <w:tc>
          <w:tcPr>
            <w:tcW w:w="1599" w:type="dxa"/>
          </w:tcPr>
          <w:p w14:paraId="19CFB547" w14:textId="2ACAE87F" w:rsidR="00275B05" w:rsidRDefault="00275B05" w:rsidP="006F52D2">
            <w:r>
              <w:t>Click</w:t>
            </w:r>
          </w:p>
        </w:tc>
        <w:tc>
          <w:tcPr>
            <w:tcW w:w="1390" w:type="dxa"/>
          </w:tcPr>
          <w:p w14:paraId="506A1C9D" w14:textId="725F0D59" w:rsidR="00275B05" w:rsidRDefault="00275B05" w:rsidP="006F52D2">
            <w:r>
              <w:t>Local</w:t>
            </w:r>
          </w:p>
        </w:tc>
        <w:tc>
          <w:tcPr>
            <w:tcW w:w="1678" w:type="dxa"/>
          </w:tcPr>
          <w:p w14:paraId="11D8993E" w14:textId="5A830FD4" w:rsidR="00275B05" w:rsidRDefault="00275B05" w:rsidP="006F52D2">
            <w:r>
              <w:t>Boolean</w:t>
            </w:r>
          </w:p>
        </w:tc>
        <w:tc>
          <w:tcPr>
            <w:tcW w:w="4349" w:type="dxa"/>
          </w:tcPr>
          <w:p w14:paraId="3D7B89B5" w14:textId="2FABA93D" w:rsidR="00275B05" w:rsidRDefault="00275B05" w:rsidP="006F52D2">
            <w:r>
              <w:t>True if user has triggered mousedown event</w:t>
            </w:r>
          </w:p>
        </w:tc>
      </w:tr>
      <w:tr w:rsidR="00275B05" w14:paraId="3ECF9B0E" w14:textId="77777777" w:rsidTr="006402E8">
        <w:tc>
          <w:tcPr>
            <w:tcW w:w="1599" w:type="dxa"/>
          </w:tcPr>
          <w:p w14:paraId="55234ADA" w14:textId="13717D04" w:rsidR="00275B05" w:rsidRDefault="00DA1EEE" w:rsidP="006F52D2">
            <w:r>
              <w:lastRenderedPageBreak/>
              <w:t>E</w:t>
            </w:r>
            <w:r w:rsidR="00275B05">
              <w:t>vent</w:t>
            </w:r>
          </w:p>
        </w:tc>
        <w:tc>
          <w:tcPr>
            <w:tcW w:w="1390" w:type="dxa"/>
          </w:tcPr>
          <w:p w14:paraId="45FB6E87" w14:textId="11B2E6FF" w:rsidR="00275B05" w:rsidRDefault="00275B05" w:rsidP="006F52D2">
            <w:r>
              <w:t>Local to for loop</w:t>
            </w:r>
          </w:p>
        </w:tc>
        <w:tc>
          <w:tcPr>
            <w:tcW w:w="1678" w:type="dxa"/>
          </w:tcPr>
          <w:p w14:paraId="59CC0902" w14:textId="1E2FFB87" w:rsidR="00275B05" w:rsidRDefault="00275B05" w:rsidP="006F52D2">
            <w:r>
              <w:t>Pygame event type</w:t>
            </w:r>
          </w:p>
        </w:tc>
        <w:tc>
          <w:tcPr>
            <w:tcW w:w="4349" w:type="dxa"/>
          </w:tcPr>
          <w:p w14:paraId="03827503" w14:textId="5104286D" w:rsidR="00275B05" w:rsidRDefault="00275B05" w:rsidP="006F52D2">
            <w:r>
              <w:t>Store the triggered event</w:t>
            </w:r>
          </w:p>
        </w:tc>
      </w:tr>
      <w:tr w:rsidR="00275B05" w14:paraId="69030D6F" w14:textId="77777777" w:rsidTr="006402E8">
        <w:tc>
          <w:tcPr>
            <w:tcW w:w="1599" w:type="dxa"/>
          </w:tcPr>
          <w:p w14:paraId="610A42C6" w14:textId="75494AF3" w:rsidR="00275B05" w:rsidRDefault="00275B05" w:rsidP="006F52D2">
            <w:r>
              <w:t>Material</w:t>
            </w:r>
          </w:p>
        </w:tc>
        <w:tc>
          <w:tcPr>
            <w:tcW w:w="1390" w:type="dxa"/>
          </w:tcPr>
          <w:p w14:paraId="61B08FA7" w14:textId="543D8B01" w:rsidR="00275B05" w:rsidRDefault="00275B05" w:rsidP="006F52D2">
            <w:r>
              <w:t>Local</w:t>
            </w:r>
          </w:p>
        </w:tc>
        <w:tc>
          <w:tcPr>
            <w:tcW w:w="1678" w:type="dxa"/>
          </w:tcPr>
          <w:p w14:paraId="4D83DED2" w14:textId="7F2FF4F7" w:rsidR="00275B05" w:rsidRDefault="00275B05" w:rsidP="006F52D2">
            <w:r>
              <w:t>OOP object</w:t>
            </w:r>
          </w:p>
        </w:tc>
        <w:tc>
          <w:tcPr>
            <w:tcW w:w="4349" w:type="dxa"/>
          </w:tcPr>
          <w:p w14:paraId="5708005E" w14:textId="35D8251A" w:rsidR="00275B05" w:rsidRDefault="00275B05" w:rsidP="006F52D2">
            <w:r>
              <w:t>Material object</w:t>
            </w:r>
          </w:p>
        </w:tc>
      </w:tr>
    </w:tbl>
    <w:p w14:paraId="100B02CC" w14:textId="2788BFEE" w:rsidR="00D93C20" w:rsidRDefault="00D93C20" w:rsidP="00D93C20"/>
    <w:p w14:paraId="4437CF8C" w14:textId="56B07505" w:rsidR="00D93C20" w:rsidRPr="00D93C20" w:rsidRDefault="00D93C20" w:rsidP="00D93C20">
      <w:pPr>
        <w:pStyle w:val="Heading4"/>
      </w:pPr>
      <w:r>
        <w:t>code</w:t>
      </w:r>
    </w:p>
    <w:p w14:paraId="0249EE8D" w14:textId="77777777" w:rsidR="006A3751" w:rsidRPr="006A3751" w:rsidRDefault="006A3751" w:rsidP="006A3751">
      <w:pPr>
        <w:contextualSpacing/>
        <w:rPr>
          <w:rFonts w:ascii="Courier New" w:hAnsi="Courier New" w:cs="Courier New"/>
        </w:rPr>
      </w:pPr>
      <w:r w:rsidRPr="006A3751">
        <w:rPr>
          <w:rFonts w:ascii="Courier New" w:hAnsi="Courier New" w:cs="Courier New"/>
        </w:rPr>
        <w:t>def Main(info,window):</w:t>
      </w:r>
    </w:p>
    <w:p w14:paraId="69514C3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world = b2World()</w:t>
      </w:r>
    </w:p>
    <w:p w14:paraId="6EE5041D"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initialises world</w:t>
      </w:r>
    </w:p>
    <w:p w14:paraId="62DBB73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materialStack,jointList,dif,land = loadBridge(info['bridgeID'],world)</w:t>
      </w:r>
    </w:p>
    <w:p w14:paraId="22114573"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w:t>
      </w:r>
      <w:bookmarkStart w:id="192" w:name="_Hlk7605068"/>
      <w:r w:rsidRPr="006A3751">
        <w:rPr>
          <w:rFonts w:ascii="Courier New" w:hAnsi="Courier New" w:cs="Courier New"/>
          <w:color w:val="00B050"/>
        </w:rPr>
        <w:t>creates bridge</w:t>
      </w:r>
      <w:bookmarkEnd w:id="192"/>
    </w:p>
    <w:p w14:paraId="0BA21FA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clock = pygame.time.Clock()</w:t>
      </w:r>
    </w:p>
    <w:p w14:paraId="65A4F918"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clock varibale used to obtain fps</w:t>
      </w:r>
    </w:p>
    <w:p w14:paraId="04F50D1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timeStep = 1.0/25</w:t>
      </w:r>
    </w:p>
    <w:p w14:paraId="480449D4"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time between each simulation step</w:t>
      </w:r>
    </w:p>
    <w:p w14:paraId="67912A5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vel_iters,pos_iters = 7,7</w:t>
      </w:r>
    </w:p>
    <w:p w14:paraId="47136EFB"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how many times the velocity and position of a body is calculated per step</w:t>
      </w:r>
    </w:p>
    <w:p w14:paraId="4F955F4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frameCount = 0</w:t>
      </w:r>
    </w:p>
    <w:p w14:paraId="30764885"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counts how many frames have passed to determine load time</w:t>
      </w:r>
    </w:p>
    <w:p w14:paraId="44C8E298" w14:textId="77777777" w:rsidR="006A3751" w:rsidRPr="006A3751" w:rsidRDefault="006A3751" w:rsidP="006A3751">
      <w:pPr>
        <w:contextualSpacing/>
        <w:rPr>
          <w:rFonts w:ascii="Courier New" w:hAnsi="Courier New" w:cs="Courier New"/>
        </w:rPr>
      </w:pPr>
    </w:p>
    <w:p w14:paraId="69A9B79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font = pygame.font.SysFont(None,90)</w:t>
      </w:r>
    </w:p>
    <w:p w14:paraId="2EF5C61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text1 = font.render('Loading', True,(255,255,255),None)</w:t>
      </w:r>
    </w:p>
    <w:p w14:paraId="25BC77A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text1Rect = text1.get_rect()</w:t>
      </w:r>
    </w:p>
    <w:p w14:paraId="4A48319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text1Rect.centerx = window.get_rect().centerx</w:t>
      </w:r>
    </w:p>
    <w:p w14:paraId="4EA25BF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text1Rect.centery = window.get_rect().centery</w:t>
      </w:r>
    </w:p>
    <w:p w14:paraId="45AF203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text2 = font.render('Loading', True,(0,0,0),None)</w:t>
      </w:r>
    </w:p>
    <w:p w14:paraId="6A72F59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text2Rect = text2.get_rect()</w:t>
      </w:r>
    </w:p>
    <w:p w14:paraId="5745142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text2Rect.centerx = window.get_rect().centerx - 5</w:t>
      </w:r>
    </w:p>
    <w:p w14:paraId="1023C62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text2Rect.centery = window.get_rect().centery - 5</w:t>
      </w:r>
    </w:p>
    <w:p w14:paraId="4775D522" w14:textId="77777777" w:rsidR="006A3751" w:rsidRPr="006A3751" w:rsidRDefault="006A3751" w:rsidP="006A3751">
      <w:pPr>
        <w:contextualSpacing/>
        <w:rPr>
          <w:rFonts w:ascii="Courier New" w:hAnsi="Courier New" w:cs="Courier New"/>
        </w:rPr>
      </w:pPr>
    </w:p>
    <w:p w14:paraId="0E7E42B6"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creates loading text</w:t>
      </w:r>
    </w:p>
    <w:p w14:paraId="1CD1ECED" w14:textId="77777777" w:rsidR="006A3751" w:rsidRPr="006A3751" w:rsidRDefault="006A3751" w:rsidP="006A3751">
      <w:pPr>
        <w:contextualSpacing/>
        <w:rPr>
          <w:rFonts w:ascii="Courier New" w:hAnsi="Courier New" w:cs="Courier New"/>
        </w:rPr>
      </w:pPr>
    </w:p>
    <w:p w14:paraId="3C7B0B6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buttons = {</w:t>
      </w:r>
    </w:p>
    <w:p w14:paraId="577136F3"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'quit':Classes.Button('        Quit         ',150,50),</w:t>
      </w:r>
    </w:p>
    <w:p w14:paraId="2D55DB8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'edit':Classes.Button('        Edit         ',400,50)</w:t>
      </w:r>
    </w:p>
    <w:p w14:paraId="51D375F3" w14:textId="77777777" w:rsidR="006A3751" w:rsidRPr="006A3751" w:rsidRDefault="006A3751" w:rsidP="006A3751">
      <w:pPr>
        <w:contextualSpacing/>
        <w:rPr>
          <w:rFonts w:ascii="Courier New" w:hAnsi="Courier New" w:cs="Courier New"/>
        </w:rPr>
      </w:pPr>
      <w:r w:rsidRPr="006A3751">
        <w:rPr>
          <w:rFonts w:ascii="Courier New" w:hAnsi="Courier New" w:cs="Courier New"/>
        </w:rPr>
        <w:t>}</w:t>
      </w:r>
    </w:p>
    <w:p w14:paraId="3860D60D"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w:t>
      </w:r>
      <w:bookmarkStart w:id="193" w:name="_Hlk7605093"/>
      <w:r w:rsidRPr="006A3751">
        <w:rPr>
          <w:rFonts w:ascii="Courier New" w:hAnsi="Courier New" w:cs="Courier New"/>
          <w:color w:val="00B050"/>
        </w:rPr>
        <w:t>creates buttons</w:t>
      </w:r>
      <w:bookmarkEnd w:id="193"/>
    </w:p>
    <w:p w14:paraId="76008457" w14:textId="77777777" w:rsidR="006A3751" w:rsidRPr="006A3751" w:rsidRDefault="006A3751" w:rsidP="006A3751">
      <w:pPr>
        <w:contextualSpacing/>
        <w:rPr>
          <w:rFonts w:ascii="Courier New" w:hAnsi="Courier New" w:cs="Courier New"/>
        </w:rPr>
      </w:pPr>
    </w:p>
    <w:p w14:paraId="0CE1F2B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info['vehicle'] == "car":</w:t>
      </w:r>
    </w:p>
    <w:p w14:paraId="5329531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 = Classes.car()</w:t>
      </w:r>
    </w:p>
    <w:p w14:paraId="73654F73"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info['vehicle'] == "bike":</w:t>
      </w:r>
    </w:p>
    <w:p w14:paraId="10A5F48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 = Classes.bike()</w:t>
      </w:r>
    </w:p>
    <w:p w14:paraId="49A29B5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info['vehicle'] == "truck":</w:t>
      </w:r>
    </w:p>
    <w:p w14:paraId="7E2EFAB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 = Classes.truck()</w:t>
      </w:r>
    </w:p>
    <w:p w14:paraId="6B559765"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w:t>
      </w:r>
      <w:bookmarkStart w:id="194" w:name="_Hlk7605116"/>
      <w:r w:rsidRPr="006A3751">
        <w:rPr>
          <w:rFonts w:ascii="Courier New" w:hAnsi="Courier New" w:cs="Courier New"/>
          <w:color w:val="00B050"/>
        </w:rPr>
        <w:t>defines vehicle</w:t>
      </w:r>
    </w:p>
    <w:bookmarkEnd w:id="194"/>
    <w:p w14:paraId="4D9DF833" w14:textId="77777777" w:rsidR="006A3751" w:rsidRPr="006A3751" w:rsidRDefault="006A3751" w:rsidP="006A3751">
      <w:pPr>
        <w:contextualSpacing/>
        <w:rPr>
          <w:rFonts w:ascii="Courier New" w:hAnsi="Courier New" w:cs="Courier New"/>
        </w:rPr>
      </w:pPr>
    </w:p>
    <w:p w14:paraId="404795C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land == 1:</w:t>
      </w:r>
    </w:p>
    <w:p w14:paraId="154966D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height = 10</w:t>
      </w:r>
    </w:p>
    <w:p w14:paraId="3BFBB38E" w14:textId="77777777" w:rsidR="006A3751" w:rsidRPr="006A3751" w:rsidRDefault="006A3751" w:rsidP="006A3751">
      <w:pPr>
        <w:contextualSpacing/>
        <w:rPr>
          <w:rFonts w:ascii="Courier New" w:hAnsi="Courier New" w:cs="Courier New"/>
        </w:rPr>
      </w:pPr>
      <w:r w:rsidRPr="006A3751">
        <w:rPr>
          <w:rFonts w:ascii="Courier New" w:hAnsi="Courier New" w:cs="Courier New"/>
        </w:rPr>
        <w:lastRenderedPageBreak/>
        <w:t xml:space="preserve">    elif land == 2:</w:t>
      </w:r>
    </w:p>
    <w:p w14:paraId="422419D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height = 13</w:t>
      </w:r>
    </w:p>
    <w:p w14:paraId="7DFF287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land == 3:</w:t>
      </w:r>
    </w:p>
    <w:p w14:paraId="40C11AC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height = 8</w:t>
      </w:r>
    </w:p>
    <w:p w14:paraId="4B2D1657"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w:t>
      </w:r>
      <w:bookmarkStart w:id="195" w:name="_Hlk7605143"/>
      <w:r w:rsidRPr="006A3751">
        <w:rPr>
          <w:rFonts w:ascii="Courier New" w:hAnsi="Courier New" w:cs="Courier New"/>
          <w:color w:val="00B050"/>
        </w:rPr>
        <w:t>determines at what height the vehicles will be created</w:t>
      </w:r>
      <w:bookmarkEnd w:id="195"/>
    </w:p>
    <w:p w14:paraId="1BBEDD7A" w14:textId="77777777" w:rsidR="006A3751" w:rsidRPr="006A3751" w:rsidRDefault="006A3751" w:rsidP="006A3751">
      <w:pPr>
        <w:contextualSpacing/>
        <w:rPr>
          <w:rFonts w:ascii="Courier New" w:hAnsi="Courier New" w:cs="Courier New"/>
        </w:rPr>
      </w:pPr>
    </w:p>
    <w:p w14:paraId="04434AF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vehicle.create(world,height)</w:t>
      </w:r>
    </w:p>
    <w:p w14:paraId="4BD2A436"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xml:space="preserve"># </w:t>
      </w:r>
      <w:bookmarkStart w:id="196" w:name="_Hlk7605155"/>
      <w:r w:rsidRPr="006A3751">
        <w:rPr>
          <w:rFonts w:ascii="Courier New" w:hAnsi="Courier New" w:cs="Courier New"/>
          <w:color w:val="00B050"/>
        </w:rPr>
        <w:t>creates vehicle</w:t>
      </w:r>
      <w:bookmarkEnd w:id="196"/>
    </w:p>
    <w:p w14:paraId="02F5C04B" w14:textId="77777777" w:rsidR="006A3751" w:rsidRPr="006A3751" w:rsidRDefault="006A3751" w:rsidP="006A3751">
      <w:pPr>
        <w:contextualSpacing/>
        <w:rPr>
          <w:rFonts w:ascii="Courier New" w:hAnsi="Courier New" w:cs="Courier New"/>
        </w:rPr>
      </w:pPr>
    </w:p>
    <w:p w14:paraId="28DEB5B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forward,back,click = False,False,False</w:t>
      </w:r>
    </w:p>
    <w:p w14:paraId="02EF2937"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defines variables for vehicle movement</w:t>
      </w:r>
    </w:p>
    <w:p w14:paraId="2C0CE418" w14:textId="77777777" w:rsidR="006A3751" w:rsidRPr="006A3751" w:rsidRDefault="006A3751" w:rsidP="006A3751">
      <w:pPr>
        <w:contextualSpacing/>
        <w:rPr>
          <w:rFonts w:ascii="Courier New" w:hAnsi="Courier New" w:cs="Courier New"/>
        </w:rPr>
      </w:pPr>
    </w:p>
    <w:p w14:paraId="059740A5"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while True:</w:t>
      </w:r>
    </w:p>
    <w:p w14:paraId="1697AED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event in pygame.event.get():</w:t>
      </w:r>
    </w:p>
    <w:p w14:paraId="541B511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event.type == pygame.QUIT:</w:t>
      </w:r>
    </w:p>
    <w:p w14:paraId="370290C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pygame.quit()</w:t>
      </w:r>
    </w:p>
    <w:p w14:paraId="787A2A8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sys.exit()</w:t>
      </w:r>
    </w:p>
    <w:p w14:paraId="01BEEC1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event.type == pygame.MOUSEBUTTONDOWN:</w:t>
      </w:r>
    </w:p>
    <w:p w14:paraId="14730C7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click = True</w:t>
      </w:r>
    </w:p>
    <w:p w14:paraId="1CB0EA6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event.type == pygame.KEYDOWN:</w:t>
      </w:r>
    </w:p>
    <w:p w14:paraId="4A1C2C8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event.key == pygame.K_d:</w:t>
      </w:r>
    </w:p>
    <w:p w14:paraId="35E4439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back == False:</w:t>
      </w:r>
    </w:p>
    <w:p w14:paraId="1101622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forward = True</w:t>
      </w:r>
    </w:p>
    <w:p w14:paraId="7D1E4BE6" w14:textId="77777777" w:rsidR="006A3751" w:rsidRPr="006A3751" w:rsidRDefault="006A3751" w:rsidP="006A3751">
      <w:pPr>
        <w:contextualSpacing/>
        <w:rPr>
          <w:rFonts w:ascii="Courier New" w:hAnsi="Courier New" w:cs="Courier New"/>
          <w:color w:val="00B050"/>
        </w:rPr>
      </w:pPr>
      <w:r w:rsidRPr="006A3751">
        <w:rPr>
          <w:rFonts w:ascii="Courier New" w:hAnsi="Courier New" w:cs="Courier New"/>
          <w:color w:val="00B050"/>
        </w:rPr>
        <w:t># d to move forwards</w:t>
      </w:r>
    </w:p>
    <w:p w14:paraId="0E52B47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event.key == pygame.K_a:</w:t>
      </w:r>
    </w:p>
    <w:p w14:paraId="15E0E62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forward == False:</w:t>
      </w:r>
    </w:p>
    <w:p w14:paraId="6FEA7295" w14:textId="77777777" w:rsidR="006A3751" w:rsidRPr="006A3751" w:rsidRDefault="006A3751" w:rsidP="006A3751">
      <w:pPr>
        <w:contextualSpacing/>
        <w:rPr>
          <w:rFonts w:ascii="Courier New" w:hAnsi="Courier New" w:cs="Courier New"/>
        </w:rPr>
      </w:pPr>
      <w:r w:rsidRPr="00942D25">
        <w:rPr>
          <w:rFonts w:ascii="Courier New" w:hAnsi="Courier New" w:cs="Courier New"/>
          <w:color w:val="00B050"/>
        </w:rPr>
        <w:t xml:space="preserve">                     </w:t>
      </w:r>
      <w:r w:rsidRPr="006A3751">
        <w:rPr>
          <w:rFonts w:ascii="Courier New" w:hAnsi="Courier New" w:cs="Courier New"/>
        </w:rPr>
        <w:t xml:space="preserve">   back = True</w:t>
      </w:r>
    </w:p>
    <w:p w14:paraId="103AA71B"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a to move back</w:t>
      </w:r>
    </w:p>
    <w:p w14:paraId="35297CB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event.type == pygame.KEYUP:</w:t>
      </w:r>
    </w:p>
    <w:p w14:paraId="13A2646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event.key == pygame.K_d:</w:t>
      </w:r>
    </w:p>
    <w:p w14:paraId="57F1A64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forward = False</w:t>
      </w:r>
    </w:p>
    <w:p w14:paraId="6C8568E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event.key == pygame.K_a:</w:t>
      </w:r>
    </w:p>
    <w:p w14:paraId="5516681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back = False</w:t>
      </w:r>
    </w:p>
    <w:p w14:paraId="57A341A5" w14:textId="77777777" w:rsidR="006A3751" w:rsidRPr="006A3751" w:rsidRDefault="006A3751" w:rsidP="006A3751">
      <w:pPr>
        <w:contextualSpacing/>
        <w:rPr>
          <w:rFonts w:ascii="Courier New" w:hAnsi="Courier New" w:cs="Courier New"/>
        </w:rPr>
      </w:pPr>
    </w:p>
    <w:p w14:paraId="2D1A3F3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frameCount%5 == 0 and frameCount &gt; 100:</w:t>
      </w:r>
    </w:p>
    <w:p w14:paraId="62F9015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materialStack:</w:t>
      </w:r>
    </w:p>
    <w:p w14:paraId="05B656C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material.ifBreak(world,timeStep)</w:t>
      </w:r>
    </w:p>
    <w:p w14:paraId="3F2CE6A4" w14:textId="16C8C39F"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xml:space="preserve"># </w:t>
      </w:r>
      <w:bookmarkStart w:id="197" w:name="_Hlk7605224"/>
      <w:r w:rsidRPr="00942D25">
        <w:rPr>
          <w:rFonts w:ascii="Courier New" w:hAnsi="Courier New" w:cs="Courier New"/>
          <w:color w:val="00B050"/>
        </w:rPr>
        <w:t xml:space="preserve">if not loading </w:t>
      </w:r>
      <w:r w:rsidR="005651E6">
        <w:rPr>
          <w:rFonts w:ascii="Courier New" w:hAnsi="Courier New" w:cs="Courier New"/>
          <w:color w:val="00B050"/>
        </w:rPr>
        <w:t>d</w:t>
      </w:r>
      <w:r w:rsidRPr="00942D25">
        <w:rPr>
          <w:rFonts w:ascii="Courier New" w:hAnsi="Courier New" w:cs="Courier New"/>
          <w:color w:val="00B050"/>
        </w:rPr>
        <w:t>etermine whether material will break</w:t>
      </w:r>
    </w:p>
    <w:p w14:paraId="3898F832" w14:textId="7F7B139C"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xml:space="preserve"># functions within ifBreak are costly in </w:t>
      </w:r>
      <w:r w:rsidR="005651E6" w:rsidRPr="00942D25">
        <w:rPr>
          <w:rFonts w:ascii="Courier New" w:hAnsi="Courier New" w:cs="Courier New"/>
          <w:color w:val="00B050"/>
        </w:rPr>
        <w:t>processing</w:t>
      </w:r>
      <w:r w:rsidRPr="00942D25">
        <w:rPr>
          <w:rFonts w:ascii="Courier New" w:hAnsi="Courier New" w:cs="Courier New"/>
          <w:color w:val="00B050"/>
        </w:rPr>
        <w:t xml:space="preserve"> power only done once every 5 steps</w:t>
      </w:r>
    </w:p>
    <w:bookmarkEnd w:id="197"/>
    <w:p w14:paraId="5F766F1A" w14:textId="77777777" w:rsidR="006A3751" w:rsidRPr="006A3751" w:rsidRDefault="006A3751" w:rsidP="006A3751">
      <w:pPr>
        <w:contextualSpacing/>
        <w:rPr>
          <w:rFonts w:ascii="Courier New" w:hAnsi="Courier New" w:cs="Courier New"/>
        </w:rPr>
      </w:pPr>
    </w:p>
    <w:p w14:paraId="5D91299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Graphics.BackDrop(dif,land,window)</w:t>
      </w:r>
    </w:p>
    <w:p w14:paraId="24F543F9"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creates graphics</w:t>
      </w:r>
    </w:p>
    <w:p w14:paraId="703D712F" w14:textId="77777777" w:rsidR="006A3751" w:rsidRPr="006A3751" w:rsidRDefault="006A3751" w:rsidP="006A3751">
      <w:pPr>
        <w:contextualSpacing/>
        <w:rPr>
          <w:rFonts w:ascii="Courier New" w:hAnsi="Courier New" w:cs="Courier New"/>
        </w:rPr>
      </w:pPr>
    </w:p>
    <w:p w14:paraId="002C0E1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for material in materialStack:</w:t>
      </w:r>
    </w:p>
    <w:p w14:paraId="35253F2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material.testDraw(window)</w:t>
      </w:r>
    </w:p>
    <w:p w14:paraId="70F3A65C"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draws materials</w:t>
      </w:r>
    </w:p>
    <w:p w14:paraId="4E4209B0" w14:textId="77777777" w:rsidR="006A3751" w:rsidRPr="006A3751" w:rsidRDefault="006A3751" w:rsidP="006A3751">
      <w:pPr>
        <w:contextualSpacing/>
        <w:rPr>
          <w:rFonts w:ascii="Courier New" w:hAnsi="Courier New" w:cs="Courier New"/>
        </w:rPr>
      </w:pPr>
    </w:p>
    <w:p w14:paraId="567A7EE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vehicle.Draw(window)</w:t>
      </w:r>
    </w:p>
    <w:p w14:paraId="123ACDE5"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draws vehicle</w:t>
      </w:r>
    </w:p>
    <w:p w14:paraId="4C3F310A" w14:textId="77777777" w:rsidR="006A3751" w:rsidRPr="006A3751" w:rsidRDefault="006A3751" w:rsidP="006A3751">
      <w:pPr>
        <w:contextualSpacing/>
        <w:rPr>
          <w:rFonts w:ascii="Courier New" w:hAnsi="Courier New" w:cs="Courier New"/>
        </w:rPr>
      </w:pPr>
    </w:p>
    <w:p w14:paraId="2F491CF5" w14:textId="77777777" w:rsidR="006A3751" w:rsidRPr="006A3751" w:rsidRDefault="006A3751" w:rsidP="006A3751">
      <w:pPr>
        <w:contextualSpacing/>
        <w:rPr>
          <w:rFonts w:ascii="Courier New" w:hAnsi="Courier New" w:cs="Courier New"/>
        </w:rPr>
      </w:pPr>
      <w:r w:rsidRPr="006A3751">
        <w:rPr>
          <w:rFonts w:ascii="Courier New" w:hAnsi="Courier New" w:cs="Courier New"/>
        </w:rPr>
        <w:lastRenderedPageBreak/>
        <w:t xml:space="preserve">        if frameCount &gt; 100:</w:t>
      </w:r>
    </w:p>
    <w:p w14:paraId="22E8B20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forward:</w:t>
      </w:r>
    </w:p>
    <w:p w14:paraId="54038EC3"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vehicle.forward()</w:t>
      </w:r>
    </w:p>
    <w:p w14:paraId="2788BA3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back:</w:t>
      </w:r>
    </w:p>
    <w:p w14:paraId="435C8E9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vehicle.back()</w:t>
      </w:r>
    </w:p>
    <w:p w14:paraId="50D83DE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(forward == False and back != True) or (back == False and forward != True):</w:t>
      </w:r>
    </w:p>
    <w:p w14:paraId="12CBC673"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xml:space="preserve">                </w:t>
      </w:r>
      <w:r w:rsidRPr="00942D25">
        <w:rPr>
          <w:rFonts w:ascii="Courier New" w:hAnsi="Courier New" w:cs="Courier New"/>
        </w:rPr>
        <w:t>vehicle.stop()</w:t>
      </w:r>
    </w:p>
    <w:p w14:paraId="2E88E319"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if not loading allow user to control vehicle</w:t>
      </w:r>
    </w:p>
    <w:p w14:paraId="547D0E3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else:</w:t>
      </w:r>
    </w:p>
    <w:p w14:paraId="5C968561"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window.blit(text2,text2Rect)</w:t>
      </w:r>
    </w:p>
    <w:p w14:paraId="1587C5B0"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window.blit(text1,text1Rect)</w:t>
      </w:r>
    </w:p>
    <w:p w14:paraId="14B7B68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frameCount += 1</w:t>
      </w:r>
    </w:p>
    <w:p w14:paraId="66E2E8E1"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if loading outing "Loading text"</w:t>
      </w:r>
    </w:p>
    <w:p w14:paraId="2A0CFFA4" w14:textId="77777777" w:rsidR="006A3751" w:rsidRPr="006A3751" w:rsidRDefault="006A3751" w:rsidP="006A3751">
      <w:pPr>
        <w:contextualSpacing/>
        <w:rPr>
          <w:rFonts w:ascii="Courier New" w:hAnsi="Courier New" w:cs="Courier New"/>
        </w:rPr>
      </w:pPr>
    </w:p>
    <w:p w14:paraId="4FB812BD"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buttons['quit'].create(window)</w:t>
      </w:r>
    </w:p>
    <w:p w14:paraId="63B3C68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buttons['edit'].create(window)</w:t>
      </w:r>
    </w:p>
    <w:p w14:paraId="02D44280"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creates buttons on screen</w:t>
      </w:r>
    </w:p>
    <w:p w14:paraId="2407DBFA" w14:textId="77777777" w:rsidR="006A3751" w:rsidRPr="006A3751" w:rsidRDefault="006A3751" w:rsidP="006A3751">
      <w:pPr>
        <w:contextualSpacing/>
        <w:rPr>
          <w:rFonts w:ascii="Courier New" w:hAnsi="Courier New" w:cs="Courier New"/>
        </w:rPr>
      </w:pPr>
    </w:p>
    <w:p w14:paraId="5C8ED77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click:</w:t>
      </w:r>
    </w:p>
    <w:p w14:paraId="6EEDED2A"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if buttons['quit'].ifClick():</w:t>
      </w:r>
    </w:p>
    <w:p w14:paraId="38B04FC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info['test'] = False</w:t>
      </w:r>
    </w:p>
    <w:p w14:paraId="5EF1784E"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return ["sec",info]</w:t>
      </w:r>
    </w:p>
    <w:p w14:paraId="70A14191"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if quit is clicked take user to play menu</w:t>
      </w:r>
    </w:p>
    <w:p w14:paraId="755D53D4"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elif buttons['edit'].ifClick():</w:t>
      </w:r>
    </w:p>
    <w:p w14:paraId="1865EB79"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info['test'] = False</w:t>
      </w:r>
    </w:p>
    <w:p w14:paraId="19073363"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info['loadBridge'] = True</w:t>
      </w:r>
    </w:p>
    <w:p w14:paraId="444B19C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info['build'] = True</w:t>
      </w:r>
    </w:p>
    <w:p w14:paraId="1029E08F"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return ["build",info]</w:t>
      </w:r>
    </w:p>
    <w:p w14:paraId="319896EE"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edit is clicked take user to build</w:t>
      </w:r>
    </w:p>
    <w:p w14:paraId="45E2FF27" w14:textId="77777777" w:rsidR="006A3751" w:rsidRPr="006A3751" w:rsidRDefault="006A3751" w:rsidP="006A3751">
      <w:pPr>
        <w:contextualSpacing/>
        <w:rPr>
          <w:rFonts w:ascii="Courier New" w:hAnsi="Courier New" w:cs="Courier New"/>
        </w:rPr>
      </w:pPr>
    </w:p>
    <w:p w14:paraId="30635B14" w14:textId="77777777" w:rsidR="006A3751" w:rsidRPr="006A3751" w:rsidRDefault="006A3751" w:rsidP="006A3751">
      <w:pPr>
        <w:contextualSpacing/>
        <w:rPr>
          <w:rFonts w:ascii="Courier New" w:hAnsi="Courier New" w:cs="Courier New"/>
        </w:rPr>
      </w:pPr>
    </w:p>
    <w:p w14:paraId="6EA9D4EC"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world.Step(timeStep,vel_iters,pos_iters)</w:t>
      </w:r>
    </w:p>
    <w:p w14:paraId="045A4698"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simulate world step</w:t>
      </w:r>
    </w:p>
    <w:p w14:paraId="1652D537" w14:textId="77777777" w:rsidR="006A3751" w:rsidRPr="006A3751" w:rsidRDefault="006A3751" w:rsidP="006A3751">
      <w:pPr>
        <w:contextualSpacing/>
        <w:rPr>
          <w:rFonts w:ascii="Courier New" w:hAnsi="Courier New" w:cs="Courier New"/>
        </w:rPr>
      </w:pPr>
    </w:p>
    <w:p w14:paraId="02CA67F7"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world.ClearForces()</w:t>
      </w:r>
    </w:p>
    <w:p w14:paraId="2A031F10"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clears applied forces</w:t>
      </w:r>
    </w:p>
    <w:p w14:paraId="54CB625C" w14:textId="77777777" w:rsidR="006A3751" w:rsidRPr="006A3751" w:rsidRDefault="006A3751" w:rsidP="006A3751">
      <w:pPr>
        <w:contextualSpacing/>
        <w:rPr>
          <w:rFonts w:ascii="Courier New" w:hAnsi="Courier New" w:cs="Courier New"/>
        </w:rPr>
      </w:pPr>
    </w:p>
    <w:p w14:paraId="19894116"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#clock.tick()</w:t>
      </w:r>
    </w:p>
    <w:p w14:paraId="41929E6B"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#print(clock.get_fps())</w:t>
      </w:r>
    </w:p>
    <w:p w14:paraId="30D435E8" w14:textId="77777777" w:rsidR="006A3751" w:rsidRPr="00942D25" w:rsidRDefault="006A3751" w:rsidP="006A3751">
      <w:pPr>
        <w:contextualSpacing/>
        <w:rPr>
          <w:rFonts w:ascii="Courier New" w:hAnsi="Courier New" w:cs="Courier New"/>
          <w:color w:val="00B050"/>
        </w:rPr>
      </w:pPr>
      <w:r w:rsidRPr="00942D25">
        <w:rPr>
          <w:rFonts w:ascii="Courier New" w:hAnsi="Courier New" w:cs="Courier New"/>
          <w:color w:val="00B050"/>
        </w:rPr>
        <w:t># outputs fps</w:t>
      </w:r>
    </w:p>
    <w:p w14:paraId="5824C040" w14:textId="77777777" w:rsidR="006A3751" w:rsidRPr="006A3751" w:rsidRDefault="006A3751" w:rsidP="006A3751">
      <w:pPr>
        <w:contextualSpacing/>
        <w:rPr>
          <w:rFonts w:ascii="Courier New" w:hAnsi="Courier New" w:cs="Courier New"/>
        </w:rPr>
      </w:pPr>
    </w:p>
    <w:p w14:paraId="14F02F38"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pygame.display.update()</w:t>
      </w:r>
    </w:p>
    <w:p w14:paraId="5D503442" w14:textId="77777777" w:rsidR="006A3751" w:rsidRPr="006A3751" w:rsidRDefault="006A3751" w:rsidP="006A3751">
      <w:pPr>
        <w:contextualSpacing/>
        <w:rPr>
          <w:rFonts w:ascii="Courier New" w:hAnsi="Courier New" w:cs="Courier New"/>
        </w:rPr>
      </w:pPr>
      <w:r w:rsidRPr="006A3751">
        <w:rPr>
          <w:rFonts w:ascii="Courier New" w:hAnsi="Courier New" w:cs="Courier New"/>
        </w:rPr>
        <w:t xml:space="preserve">        pygame.time.wait(5)</w:t>
      </w:r>
    </w:p>
    <w:p w14:paraId="523DBCFC" w14:textId="68F1BBAA" w:rsidR="006A3751" w:rsidRDefault="006A3751" w:rsidP="006A3751">
      <w:pPr>
        <w:contextualSpacing/>
        <w:rPr>
          <w:rFonts w:asciiTheme="majorHAnsi" w:eastAsiaTheme="majorEastAsia" w:hAnsiTheme="majorHAnsi" w:cstheme="majorBidi"/>
          <w:color w:val="2E74B5" w:themeColor="accent1" w:themeShade="BF"/>
          <w:sz w:val="26"/>
          <w:szCs w:val="26"/>
        </w:rPr>
      </w:pPr>
      <w:r w:rsidRPr="00942D25">
        <w:rPr>
          <w:rFonts w:ascii="Courier New" w:hAnsi="Courier New" w:cs="Courier New"/>
          <w:color w:val="00B050"/>
        </w:rPr>
        <w:t># update display</w:t>
      </w:r>
      <w:r>
        <w:br w:type="page"/>
      </w:r>
    </w:p>
    <w:p w14:paraId="001FD49E" w14:textId="2C479C23" w:rsidR="004817F6" w:rsidRDefault="004817F6" w:rsidP="004817F6">
      <w:pPr>
        <w:pStyle w:val="Heading2"/>
      </w:pPr>
      <w:bookmarkStart w:id="198" w:name="_Toc8207697"/>
      <w:r>
        <w:lastRenderedPageBreak/>
        <w:t>Classes</w:t>
      </w:r>
      <w:bookmarkEnd w:id="198"/>
    </w:p>
    <w:p w14:paraId="17ACB752" w14:textId="3091A380" w:rsidR="00DB4391" w:rsidRDefault="00DB4391" w:rsidP="00DB4391">
      <w:pPr>
        <w:pStyle w:val="Heading3"/>
      </w:pPr>
      <w:bookmarkStart w:id="199" w:name="_Toc8207698"/>
      <w:r>
        <w:t>Material.ifBreak</w:t>
      </w:r>
      <w:bookmarkEnd w:id="199"/>
    </w:p>
    <w:p w14:paraId="7A74AB98" w14:textId="77777777" w:rsidR="00275B05" w:rsidRDefault="00275B05" w:rsidP="00275B05">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275B05" w14:paraId="706C383C" w14:textId="77777777" w:rsidTr="007170F7">
        <w:tc>
          <w:tcPr>
            <w:tcW w:w="1599" w:type="dxa"/>
          </w:tcPr>
          <w:p w14:paraId="68E7E871" w14:textId="77777777" w:rsidR="00275B05" w:rsidRPr="006F5F29" w:rsidRDefault="00275B05" w:rsidP="00141011">
            <w:pPr>
              <w:rPr>
                <w:b/>
              </w:rPr>
            </w:pPr>
            <w:r>
              <w:rPr>
                <w:b/>
              </w:rPr>
              <w:t>Variable</w:t>
            </w:r>
          </w:p>
        </w:tc>
        <w:tc>
          <w:tcPr>
            <w:tcW w:w="1390" w:type="dxa"/>
          </w:tcPr>
          <w:p w14:paraId="23CD2B91" w14:textId="77777777" w:rsidR="00275B05" w:rsidRPr="006F5F29" w:rsidRDefault="00275B05" w:rsidP="00141011">
            <w:pPr>
              <w:rPr>
                <w:b/>
              </w:rPr>
            </w:pPr>
            <w:r>
              <w:rPr>
                <w:b/>
              </w:rPr>
              <w:t>Scope</w:t>
            </w:r>
          </w:p>
        </w:tc>
        <w:tc>
          <w:tcPr>
            <w:tcW w:w="1678" w:type="dxa"/>
          </w:tcPr>
          <w:p w14:paraId="110D1E77" w14:textId="77777777" w:rsidR="00275B05" w:rsidRPr="006F5F29" w:rsidRDefault="00275B05" w:rsidP="00141011">
            <w:pPr>
              <w:rPr>
                <w:b/>
              </w:rPr>
            </w:pPr>
            <w:r>
              <w:rPr>
                <w:b/>
              </w:rPr>
              <w:t>Variable type</w:t>
            </w:r>
          </w:p>
        </w:tc>
        <w:tc>
          <w:tcPr>
            <w:tcW w:w="4349" w:type="dxa"/>
          </w:tcPr>
          <w:p w14:paraId="3F5664F7" w14:textId="77777777" w:rsidR="00275B05" w:rsidRPr="006F5F29" w:rsidRDefault="00275B05" w:rsidP="00141011">
            <w:pPr>
              <w:rPr>
                <w:b/>
              </w:rPr>
            </w:pPr>
            <w:r>
              <w:rPr>
                <w:b/>
              </w:rPr>
              <w:t>Used for</w:t>
            </w:r>
          </w:p>
        </w:tc>
      </w:tr>
      <w:tr w:rsidR="00275B05" w14:paraId="5B751C57" w14:textId="77777777" w:rsidTr="007170F7">
        <w:tc>
          <w:tcPr>
            <w:tcW w:w="1599" w:type="dxa"/>
          </w:tcPr>
          <w:p w14:paraId="02B65434" w14:textId="77777777" w:rsidR="00275B05" w:rsidRDefault="00275B05" w:rsidP="00141011">
            <w:r>
              <w:t>World</w:t>
            </w:r>
          </w:p>
        </w:tc>
        <w:tc>
          <w:tcPr>
            <w:tcW w:w="1390" w:type="dxa"/>
          </w:tcPr>
          <w:p w14:paraId="27C912DA" w14:textId="77777777" w:rsidR="00275B05" w:rsidRDefault="00275B05" w:rsidP="00141011">
            <w:r>
              <w:t>Local</w:t>
            </w:r>
          </w:p>
        </w:tc>
        <w:tc>
          <w:tcPr>
            <w:tcW w:w="1678" w:type="dxa"/>
          </w:tcPr>
          <w:p w14:paraId="67E5055E" w14:textId="77777777" w:rsidR="00275B05" w:rsidRDefault="00275B05" w:rsidP="00141011">
            <w:r>
              <w:t>PyBox2D world object</w:t>
            </w:r>
          </w:p>
        </w:tc>
        <w:tc>
          <w:tcPr>
            <w:tcW w:w="4349" w:type="dxa"/>
          </w:tcPr>
          <w:p w14:paraId="580BE5A0" w14:textId="77777777" w:rsidR="00275B05" w:rsidRDefault="00275B05" w:rsidP="00141011">
            <w:r>
              <w:t>Stores the reference to the simulated world</w:t>
            </w:r>
          </w:p>
        </w:tc>
      </w:tr>
      <w:tr w:rsidR="005B70EA" w14:paraId="0C39175A" w14:textId="77777777" w:rsidTr="007170F7">
        <w:tc>
          <w:tcPr>
            <w:tcW w:w="1599" w:type="dxa"/>
          </w:tcPr>
          <w:p w14:paraId="681396A8" w14:textId="3D90958E" w:rsidR="005B70EA" w:rsidRDefault="005B70EA" w:rsidP="005B70EA">
            <w:r>
              <w:t>timestep</w:t>
            </w:r>
          </w:p>
        </w:tc>
        <w:tc>
          <w:tcPr>
            <w:tcW w:w="1390" w:type="dxa"/>
          </w:tcPr>
          <w:p w14:paraId="528794E7" w14:textId="6EC64B0A" w:rsidR="005B70EA" w:rsidRDefault="005B70EA" w:rsidP="005B70EA">
            <w:r>
              <w:t>Local</w:t>
            </w:r>
          </w:p>
        </w:tc>
        <w:tc>
          <w:tcPr>
            <w:tcW w:w="1678" w:type="dxa"/>
          </w:tcPr>
          <w:p w14:paraId="36685502" w14:textId="4839B266" w:rsidR="005B70EA" w:rsidRDefault="005B70EA" w:rsidP="005B70EA">
            <w:r>
              <w:t>Real</w:t>
            </w:r>
          </w:p>
        </w:tc>
        <w:tc>
          <w:tcPr>
            <w:tcW w:w="4349" w:type="dxa"/>
          </w:tcPr>
          <w:p w14:paraId="5B920790" w14:textId="687DBEF4" w:rsidR="005B70EA" w:rsidRDefault="005B70EA" w:rsidP="005B70EA">
            <w:r>
              <w:t>The length of time to simulate with each step</w:t>
            </w:r>
          </w:p>
        </w:tc>
      </w:tr>
      <w:tr w:rsidR="005B70EA" w14:paraId="5EE44DE1" w14:textId="77777777" w:rsidTr="007170F7">
        <w:tc>
          <w:tcPr>
            <w:tcW w:w="1599" w:type="dxa"/>
          </w:tcPr>
          <w:p w14:paraId="4AA9F427" w14:textId="4C0B3014" w:rsidR="005B70EA" w:rsidRDefault="005B70EA" w:rsidP="005B70EA">
            <w:r>
              <w:t>totalX</w:t>
            </w:r>
          </w:p>
        </w:tc>
        <w:tc>
          <w:tcPr>
            <w:tcW w:w="1390" w:type="dxa"/>
          </w:tcPr>
          <w:p w14:paraId="750851A9" w14:textId="14D056E6" w:rsidR="005B70EA" w:rsidRDefault="005B70EA" w:rsidP="005B70EA">
            <w:r>
              <w:t>Local</w:t>
            </w:r>
          </w:p>
        </w:tc>
        <w:tc>
          <w:tcPr>
            <w:tcW w:w="1678" w:type="dxa"/>
          </w:tcPr>
          <w:p w14:paraId="5B31A3E6" w14:textId="578729C1" w:rsidR="005B70EA" w:rsidRDefault="005B70EA" w:rsidP="005B70EA">
            <w:r>
              <w:t>Integer</w:t>
            </w:r>
          </w:p>
        </w:tc>
        <w:tc>
          <w:tcPr>
            <w:tcW w:w="4349" w:type="dxa"/>
          </w:tcPr>
          <w:p w14:paraId="1A6990CA" w14:textId="15C2D722" w:rsidR="005B70EA" w:rsidRDefault="005B70EA" w:rsidP="005B70EA">
            <w:r>
              <w:t>The total horizontal component of force</w:t>
            </w:r>
          </w:p>
        </w:tc>
      </w:tr>
      <w:tr w:rsidR="005B70EA" w14:paraId="79D68F52" w14:textId="77777777" w:rsidTr="007170F7">
        <w:tc>
          <w:tcPr>
            <w:tcW w:w="1599" w:type="dxa"/>
          </w:tcPr>
          <w:p w14:paraId="5BFF4AA1" w14:textId="3ABC4F09" w:rsidR="005B70EA" w:rsidRDefault="005B70EA" w:rsidP="005B70EA">
            <w:r>
              <w:t>totally</w:t>
            </w:r>
          </w:p>
        </w:tc>
        <w:tc>
          <w:tcPr>
            <w:tcW w:w="1390" w:type="dxa"/>
          </w:tcPr>
          <w:p w14:paraId="6BDEDE93" w14:textId="55FA3363" w:rsidR="005B70EA" w:rsidRDefault="005B70EA" w:rsidP="005B70EA">
            <w:r>
              <w:t>Local</w:t>
            </w:r>
          </w:p>
        </w:tc>
        <w:tc>
          <w:tcPr>
            <w:tcW w:w="1678" w:type="dxa"/>
          </w:tcPr>
          <w:p w14:paraId="600D904E" w14:textId="20480F31" w:rsidR="005B70EA" w:rsidRDefault="005B70EA" w:rsidP="005B70EA">
            <w:r>
              <w:t>Integer</w:t>
            </w:r>
          </w:p>
        </w:tc>
        <w:tc>
          <w:tcPr>
            <w:tcW w:w="4349" w:type="dxa"/>
          </w:tcPr>
          <w:p w14:paraId="0365F78D" w14:textId="4954DEDF" w:rsidR="005B70EA" w:rsidRDefault="005B70EA" w:rsidP="005B70EA">
            <w:r>
              <w:t>The total vertical component of force</w:t>
            </w:r>
          </w:p>
        </w:tc>
      </w:tr>
      <w:tr w:rsidR="005B70EA" w14:paraId="1AF371C8" w14:textId="77777777" w:rsidTr="007170F7">
        <w:tc>
          <w:tcPr>
            <w:tcW w:w="1599" w:type="dxa"/>
          </w:tcPr>
          <w:p w14:paraId="4460F5C4" w14:textId="4BED5AAA" w:rsidR="005B70EA" w:rsidRDefault="005B70EA" w:rsidP="005B70EA">
            <w:r>
              <w:t>numOfJoints</w:t>
            </w:r>
          </w:p>
        </w:tc>
        <w:tc>
          <w:tcPr>
            <w:tcW w:w="1390" w:type="dxa"/>
          </w:tcPr>
          <w:p w14:paraId="56C13E76" w14:textId="674E5332" w:rsidR="005B70EA" w:rsidRDefault="005B70EA" w:rsidP="005B70EA">
            <w:r>
              <w:t>Local</w:t>
            </w:r>
          </w:p>
        </w:tc>
        <w:tc>
          <w:tcPr>
            <w:tcW w:w="1678" w:type="dxa"/>
          </w:tcPr>
          <w:p w14:paraId="4E86220A" w14:textId="23EB29DE" w:rsidR="005B70EA" w:rsidRDefault="005B70EA" w:rsidP="005B70EA">
            <w:r>
              <w:t>Integer</w:t>
            </w:r>
          </w:p>
        </w:tc>
        <w:tc>
          <w:tcPr>
            <w:tcW w:w="4349" w:type="dxa"/>
          </w:tcPr>
          <w:p w14:paraId="0AD4A610" w14:textId="48C8968C" w:rsidR="005B70EA" w:rsidRDefault="005B70EA" w:rsidP="005B70EA">
            <w:r>
              <w:t>The number of Pybox2D joints connected to a material</w:t>
            </w:r>
          </w:p>
        </w:tc>
      </w:tr>
      <w:tr w:rsidR="005B70EA" w14:paraId="45C91941" w14:textId="77777777" w:rsidTr="007170F7">
        <w:tc>
          <w:tcPr>
            <w:tcW w:w="1599" w:type="dxa"/>
          </w:tcPr>
          <w:p w14:paraId="1DACD7AA" w14:textId="35501F7C" w:rsidR="005B70EA" w:rsidRDefault="005B70EA" w:rsidP="005B70EA">
            <w:r>
              <w:t>maxForce</w:t>
            </w:r>
          </w:p>
        </w:tc>
        <w:tc>
          <w:tcPr>
            <w:tcW w:w="1390" w:type="dxa"/>
          </w:tcPr>
          <w:p w14:paraId="0ADA617D" w14:textId="07572298" w:rsidR="005B70EA" w:rsidRDefault="005B70EA" w:rsidP="005B70EA">
            <w:r>
              <w:t>Local</w:t>
            </w:r>
          </w:p>
        </w:tc>
        <w:tc>
          <w:tcPr>
            <w:tcW w:w="1678" w:type="dxa"/>
          </w:tcPr>
          <w:p w14:paraId="76DAABE2" w14:textId="5C4742EC" w:rsidR="005B70EA" w:rsidRDefault="005B70EA" w:rsidP="005B70EA">
            <w:r>
              <w:t>Integer</w:t>
            </w:r>
          </w:p>
        </w:tc>
        <w:tc>
          <w:tcPr>
            <w:tcW w:w="4349" w:type="dxa"/>
          </w:tcPr>
          <w:p w14:paraId="3E00F523" w14:textId="4B0EAE14" w:rsidR="005B70EA" w:rsidRDefault="005B70EA" w:rsidP="005B70EA">
            <w:r>
              <w:t>The average of the maxForce of all materials about a joint</w:t>
            </w:r>
          </w:p>
        </w:tc>
      </w:tr>
      <w:tr w:rsidR="005B70EA" w14:paraId="66AB07D9" w14:textId="77777777" w:rsidTr="007170F7">
        <w:tc>
          <w:tcPr>
            <w:tcW w:w="1599" w:type="dxa"/>
          </w:tcPr>
          <w:p w14:paraId="0B110A1A" w14:textId="13F9D682" w:rsidR="005B70EA" w:rsidRDefault="005B70EA" w:rsidP="005B70EA">
            <w:r>
              <w:t>Reaction1</w:t>
            </w:r>
          </w:p>
        </w:tc>
        <w:tc>
          <w:tcPr>
            <w:tcW w:w="1390" w:type="dxa"/>
          </w:tcPr>
          <w:p w14:paraId="27BD312F" w14:textId="3953F821" w:rsidR="005B70EA" w:rsidRDefault="005B70EA" w:rsidP="005B70EA">
            <w:r>
              <w:t>Local</w:t>
            </w:r>
          </w:p>
        </w:tc>
        <w:tc>
          <w:tcPr>
            <w:tcW w:w="1678" w:type="dxa"/>
          </w:tcPr>
          <w:p w14:paraId="20149239" w14:textId="143B3089" w:rsidR="005B70EA" w:rsidRDefault="005B70EA" w:rsidP="005B70EA">
            <w:r>
              <w:t>Integer</w:t>
            </w:r>
          </w:p>
        </w:tc>
        <w:tc>
          <w:tcPr>
            <w:tcW w:w="4349" w:type="dxa"/>
          </w:tcPr>
          <w:p w14:paraId="503A4662" w14:textId="600AD753" w:rsidR="005B70EA" w:rsidRDefault="005B70EA" w:rsidP="005B70EA">
            <w:r>
              <w:t>The magnitude of the force on joint1</w:t>
            </w:r>
          </w:p>
        </w:tc>
      </w:tr>
      <w:tr w:rsidR="005B70EA" w14:paraId="56251899" w14:textId="77777777" w:rsidTr="007170F7">
        <w:tc>
          <w:tcPr>
            <w:tcW w:w="1599" w:type="dxa"/>
          </w:tcPr>
          <w:p w14:paraId="2C42A320" w14:textId="2B152B76" w:rsidR="005B70EA" w:rsidRDefault="005B70EA" w:rsidP="005B70EA">
            <w:r>
              <w:t>Reaction2</w:t>
            </w:r>
          </w:p>
        </w:tc>
        <w:tc>
          <w:tcPr>
            <w:tcW w:w="1390" w:type="dxa"/>
          </w:tcPr>
          <w:p w14:paraId="1378D905" w14:textId="338BAADE" w:rsidR="005B70EA" w:rsidRDefault="005B70EA" w:rsidP="005B70EA">
            <w:r>
              <w:t>Local</w:t>
            </w:r>
          </w:p>
        </w:tc>
        <w:tc>
          <w:tcPr>
            <w:tcW w:w="1678" w:type="dxa"/>
          </w:tcPr>
          <w:p w14:paraId="1E2A58DB" w14:textId="00B62DA8" w:rsidR="005B70EA" w:rsidRDefault="005B70EA" w:rsidP="005B70EA">
            <w:r>
              <w:t>Integer</w:t>
            </w:r>
          </w:p>
        </w:tc>
        <w:tc>
          <w:tcPr>
            <w:tcW w:w="4349" w:type="dxa"/>
          </w:tcPr>
          <w:p w14:paraId="599F7A56" w14:textId="6FB6E216" w:rsidR="005B70EA" w:rsidRDefault="005B70EA" w:rsidP="005B70EA">
            <w:r>
              <w:t>The magnitude of the force on joint2</w:t>
            </w:r>
          </w:p>
        </w:tc>
      </w:tr>
      <w:tr w:rsidR="005B70EA" w14:paraId="41277068" w14:textId="77777777" w:rsidTr="007170F7">
        <w:tc>
          <w:tcPr>
            <w:tcW w:w="1599" w:type="dxa"/>
          </w:tcPr>
          <w:p w14:paraId="5C726601" w14:textId="7F362AF3" w:rsidR="005B70EA" w:rsidRDefault="005B70EA" w:rsidP="005B70EA">
            <w:r>
              <w:t>toDelete</w:t>
            </w:r>
          </w:p>
        </w:tc>
        <w:tc>
          <w:tcPr>
            <w:tcW w:w="1390" w:type="dxa"/>
          </w:tcPr>
          <w:p w14:paraId="2BC0134D" w14:textId="2DAF2823" w:rsidR="005B70EA" w:rsidRDefault="005B70EA" w:rsidP="005B70EA">
            <w:r>
              <w:t>Local</w:t>
            </w:r>
          </w:p>
        </w:tc>
        <w:tc>
          <w:tcPr>
            <w:tcW w:w="1678" w:type="dxa"/>
          </w:tcPr>
          <w:p w14:paraId="02B129C6" w14:textId="1A3C8FE5" w:rsidR="005B70EA" w:rsidRDefault="005B70EA" w:rsidP="005B70EA">
            <w:r>
              <w:t>Integer</w:t>
            </w:r>
          </w:p>
        </w:tc>
        <w:tc>
          <w:tcPr>
            <w:tcW w:w="4349" w:type="dxa"/>
          </w:tcPr>
          <w:p w14:paraId="619C3844" w14:textId="331468B9" w:rsidR="005B70EA" w:rsidRDefault="005B70EA" w:rsidP="005B70EA">
            <w:r>
              <w:t>The joint to delete in the chain</w:t>
            </w:r>
          </w:p>
        </w:tc>
      </w:tr>
      <w:tr w:rsidR="005B70EA" w14:paraId="7DE54032" w14:textId="77777777" w:rsidTr="007170F7">
        <w:tc>
          <w:tcPr>
            <w:tcW w:w="1599" w:type="dxa"/>
          </w:tcPr>
          <w:p w14:paraId="3961188A" w14:textId="1E8FDB62" w:rsidR="005B70EA" w:rsidRDefault="005B70EA" w:rsidP="005B70EA">
            <w:r>
              <w:t>Joint</w:t>
            </w:r>
          </w:p>
        </w:tc>
        <w:tc>
          <w:tcPr>
            <w:tcW w:w="1390" w:type="dxa"/>
          </w:tcPr>
          <w:p w14:paraId="5CF738DA" w14:textId="23B6DB86" w:rsidR="005B70EA" w:rsidRDefault="005B70EA" w:rsidP="005B70EA">
            <w:r>
              <w:t>Local to for loop</w:t>
            </w:r>
          </w:p>
        </w:tc>
        <w:tc>
          <w:tcPr>
            <w:tcW w:w="1678" w:type="dxa"/>
          </w:tcPr>
          <w:p w14:paraId="134CF16B" w14:textId="54596A71" w:rsidR="005B70EA" w:rsidRDefault="005B70EA" w:rsidP="005B70EA">
            <w:r>
              <w:t>Integer</w:t>
            </w:r>
          </w:p>
        </w:tc>
        <w:tc>
          <w:tcPr>
            <w:tcW w:w="4349" w:type="dxa"/>
          </w:tcPr>
          <w:p w14:paraId="09D650C5" w14:textId="1BA5A642" w:rsidR="005B70EA" w:rsidRDefault="005B70EA" w:rsidP="005B70EA">
            <w:r>
              <w:t>The number of the element in chainJoints</w:t>
            </w:r>
          </w:p>
        </w:tc>
      </w:tr>
    </w:tbl>
    <w:p w14:paraId="5E3A379F" w14:textId="77777777" w:rsidR="00275B05" w:rsidRPr="00275B05" w:rsidRDefault="00275B05" w:rsidP="00275B05"/>
    <w:p w14:paraId="0FB77750" w14:textId="6940D9F1" w:rsidR="00070878" w:rsidRDefault="00070878" w:rsidP="00070878">
      <w:pPr>
        <w:pStyle w:val="Heading4"/>
      </w:pPr>
      <w:r>
        <w:t>Solid</w:t>
      </w:r>
    </w:p>
    <w:p w14:paraId="29A31EA2" w14:textId="77777777" w:rsidR="00942D25" w:rsidRPr="00942D25" w:rsidRDefault="00942D25" w:rsidP="00942D25">
      <w:pPr>
        <w:contextualSpacing/>
        <w:rPr>
          <w:rFonts w:ascii="Courier New" w:hAnsi="Courier New" w:cs="Courier New"/>
        </w:rPr>
      </w:pPr>
      <w:r w:rsidRPr="00942D25">
        <w:rPr>
          <w:rFonts w:ascii="Courier New" w:hAnsi="Courier New" w:cs="Courier New"/>
        </w:rPr>
        <w:t>def ifBreak(self,world,timeStep):</w:t>
      </w:r>
    </w:p>
    <w:p w14:paraId="71DAEE69"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totalX = 0</w:t>
      </w:r>
    </w:p>
    <w:p w14:paraId="76F92FDF"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totalY = 0</w:t>
      </w:r>
    </w:p>
    <w:p w14:paraId="50AE766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numOfJoints = len(self.B2joints1) + len(self.B2joints2)</w:t>
      </w:r>
    </w:p>
    <w:p w14:paraId="5001E32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maxForce = 0</w:t>
      </w:r>
    </w:p>
    <w:p w14:paraId="73751C4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joint in self.B2joints1:</w:t>
      </w:r>
    </w:p>
    <w:p w14:paraId="6ECB7F7A"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x,y = joint['reference'].GetReactionForce(1/timeStep)</w:t>
      </w:r>
    </w:p>
    <w:p w14:paraId="0FE64C81"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0" w:name="_Hlk7605825"/>
      <w:r w:rsidRPr="00942D25">
        <w:rPr>
          <w:rFonts w:ascii="Courier New" w:hAnsi="Courier New" w:cs="Courier New"/>
          <w:color w:val="00B050"/>
        </w:rPr>
        <w:t>gets the reaction force from joint</w:t>
      </w:r>
      <w:bookmarkEnd w:id="200"/>
    </w:p>
    <w:p w14:paraId="1111BAF8"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totalX += x</w:t>
      </w:r>
    </w:p>
    <w:p w14:paraId="703E8838"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totalY += y</w:t>
      </w:r>
    </w:p>
    <w:p w14:paraId="29FCBB2A"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1" w:name="_Hlk7605841"/>
      <w:r w:rsidRPr="00942D25">
        <w:rPr>
          <w:rFonts w:ascii="Courier New" w:hAnsi="Courier New" w:cs="Courier New"/>
          <w:color w:val="00B050"/>
        </w:rPr>
        <w:t>adds the reaction force to the total</w:t>
      </w:r>
    </w:p>
    <w:bookmarkEnd w:id="201"/>
    <w:p w14:paraId="5FA5069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maxForce += joint['maxForce']</w:t>
      </w:r>
    </w:p>
    <w:p w14:paraId="58FB6C08"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2" w:name="_Hlk7605886"/>
      <w:r w:rsidRPr="00942D25">
        <w:rPr>
          <w:rFonts w:ascii="Courier New" w:hAnsi="Courier New" w:cs="Courier New"/>
          <w:color w:val="00B050"/>
        </w:rPr>
        <w:t>adds the maxForce of the other material</w:t>
      </w:r>
      <w:bookmarkEnd w:id="202"/>
    </w:p>
    <w:p w14:paraId="406C552F"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reaction1 = (totalX**2 + totalY**2)**0.5</w:t>
      </w:r>
    </w:p>
    <w:p w14:paraId="170CC398"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3" w:name="_Hlk7605856"/>
      <w:r w:rsidRPr="00942D25">
        <w:rPr>
          <w:rFonts w:ascii="Courier New" w:hAnsi="Courier New" w:cs="Courier New"/>
          <w:color w:val="00B050"/>
        </w:rPr>
        <w:t>magnitude of force</w:t>
      </w:r>
      <w:bookmarkEnd w:id="203"/>
    </w:p>
    <w:p w14:paraId="5FB857B0" w14:textId="77777777" w:rsidR="00942D25" w:rsidRPr="00942D25" w:rsidRDefault="00942D25" w:rsidP="00942D25">
      <w:pPr>
        <w:contextualSpacing/>
        <w:rPr>
          <w:rFonts w:ascii="Courier New" w:hAnsi="Courier New" w:cs="Courier New"/>
        </w:rPr>
      </w:pPr>
    </w:p>
    <w:p w14:paraId="3E08E0FE"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totalX = 0</w:t>
      </w:r>
    </w:p>
    <w:p w14:paraId="75AC32E2"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totalY = 0</w:t>
      </w:r>
    </w:p>
    <w:p w14:paraId="6A28F44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joint in self.B2joints2:</w:t>
      </w:r>
    </w:p>
    <w:p w14:paraId="4030EC8A"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x,y = joint['reference'].GetReactionForce(1/timeStep)</w:t>
      </w:r>
    </w:p>
    <w:p w14:paraId="2FEF374F"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totalX += x</w:t>
      </w:r>
    </w:p>
    <w:p w14:paraId="0729AEF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totalY += y</w:t>
      </w:r>
    </w:p>
    <w:p w14:paraId="652AD8DB" w14:textId="77777777" w:rsidR="00942D25" w:rsidRPr="00942D25" w:rsidRDefault="00942D25" w:rsidP="00942D25">
      <w:pPr>
        <w:contextualSpacing/>
        <w:rPr>
          <w:rFonts w:ascii="Courier New" w:hAnsi="Courier New" w:cs="Courier New"/>
        </w:rPr>
      </w:pPr>
      <w:r w:rsidRPr="00942D25">
        <w:rPr>
          <w:rFonts w:ascii="Courier New" w:hAnsi="Courier New" w:cs="Courier New"/>
        </w:rPr>
        <w:lastRenderedPageBreak/>
        <w:t xml:space="preserve">            maxForce += joint['maxForce']</w:t>
      </w:r>
    </w:p>
    <w:p w14:paraId="37CE2532"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reaction2 = (totalX**2 + totalY**2)**0.5</w:t>
      </w:r>
    </w:p>
    <w:p w14:paraId="7A75CE9F"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4" w:name="_Hlk7605932"/>
      <w:r w:rsidRPr="00942D25">
        <w:rPr>
          <w:rFonts w:ascii="Courier New" w:hAnsi="Courier New" w:cs="Courier New"/>
          <w:color w:val="00B050"/>
        </w:rPr>
        <w:t>does the same for the other end of the material</w:t>
      </w:r>
      <w:bookmarkEnd w:id="204"/>
    </w:p>
    <w:p w14:paraId="14849357" w14:textId="77777777" w:rsidR="00942D25" w:rsidRPr="00942D25" w:rsidRDefault="00942D25" w:rsidP="00942D25">
      <w:pPr>
        <w:contextualSpacing/>
        <w:rPr>
          <w:rFonts w:ascii="Courier New" w:hAnsi="Courier New" w:cs="Courier New"/>
        </w:rPr>
      </w:pPr>
    </w:p>
    <w:p w14:paraId="3D152189"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maxForce = (maxForce + self.maxForce) / (numOfJoints + 1)</w:t>
      </w:r>
    </w:p>
    <w:p w14:paraId="6EB44FB2"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5" w:name="_Hlk7606003"/>
      <w:r w:rsidRPr="00942D25">
        <w:rPr>
          <w:rFonts w:ascii="Courier New" w:hAnsi="Courier New" w:cs="Courier New"/>
          <w:color w:val="00B050"/>
        </w:rPr>
        <w:t>takes the average of all maxForces</w:t>
      </w:r>
      <w:bookmarkEnd w:id="205"/>
    </w:p>
    <w:p w14:paraId="16625215" w14:textId="77777777" w:rsidR="00942D25" w:rsidRPr="00942D25" w:rsidRDefault="00942D25" w:rsidP="00942D25">
      <w:pPr>
        <w:contextualSpacing/>
        <w:rPr>
          <w:rFonts w:ascii="Courier New" w:hAnsi="Courier New" w:cs="Courier New"/>
        </w:rPr>
      </w:pPr>
    </w:p>
    <w:p w14:paraId="54F3B131"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if reaction1 + reaction2 &gt; maxForce:</w:t>
      </w:r>
    </w:p>
    <w:p w14:paraId="23E17C2B"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6" w:name="_Hlk7605953"/>
      <w:r w:rsidRPr="00942D25">
        <w:rPr>
          <w:rFonts w:ascii="Courier New" w:hAnsi="Courier New" w:cs="Courier New"/>
          <w:color w:val="00B050"/>
        </w:rPr>
        <w:t>if the total reaction force is too large it will break</w:t>
      </w:r>
      <w:bookmarkEnd w:id="206"/>
    </w:p>
    <w:p w14:paraId="1C654F85"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if reaction1 &gt; reaction2:</w:t>
      </w:r>
    </w:p>
    <w:p w14:paraId="75A8693F"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7" w:name="_Hlk7606059"/>
      <w:r w:rsidRPr="00942D25">
        <w:rPr>
          <w:rFonts w:ascii="Courier New" w:hAnsi="Courier New" w:cs="Courier New"/>
          <w:color w:val="00B050"/>
        </w:rPr>
        <w:t>if reaction1 is bigger destroy joint1 else destroy joint2</w:t>
      </w:r>
    </w:p>
    <w:bookmarkEnd w:id="207"/>
    <w:p w14:paraId="58DA7E1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joint in self.B2joints1:</w:t>
      </w:r>
    </w:p>
    <w:p w14:paraId="5124EB7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world.DestroyJoint(joint['reference'])</w:t>
      </w:r>
    </w:p>
    <w:p w14:paraId="106AE2CB"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8" w:name="_Hlk7606077"/>
      <w:r w:rsidRPr="00942D25">
        <w:rPr>
          <w:rFonts w:ascii="Courier New" w:hAnsi="Courier New" w:cs="Courier New"/>
          <w:color w:val="00B050"/>
        </w:rPr>
        <w:t>destroy joints</w:t>
      </w:r>
      <w:bookmarkEnd w:id="208"/>
    </w:p>
    <w:p w14:paraId="6F8B4B0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del self.B2joints1[:]</w:t>
      </w:r>
    </w:p>
    <w:p w14:paraId="4DCB3299" w14:textId="1159F8C3"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09" w:name="_Hlk7606109"/>
      <w:r w:rsidRPr="00942D25">
        <w:rPr>
          <w:rFonts w:ascii="Courier New" w:hAnsi="Courier New" w:cs="Courier New"/>
          <w:color w:val="00B050"/>
        </w:rPr>
        <w:t>delete reference to joint</w:t>
      </w:r>
      <w:bookmarkEnd w:id="209"/>
    </w:p>
    <w:p w14:paraId="0761019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else:</w:t>
      </w:r>
    </w:p>
    <w:p w14:paraId="2F8771F9"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joint in self.B2joints2:</w:t>
      </w:r>
    </w:p>
    <w:p w14:paraId="7A2C2F0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world.DestroyJoint(joint['reference'])</w:t>
      </w:r>
    </w:p>
    <w:p w14:paraId="7008E43F" w14:textId="137A6DD1" w:rsidR="00942D25" w:rsidRDefault="00942D25" w:rsidP="00942D25">
      <w:pPr>
        <w:contextualSpacing/>
        <w:rPr>
          <w:rFonts w:ascii="Courier New" w:hAnsi="Courier New" w:cs="Courier New"/>
        </w:rPr>
      </w:pPr>
      <w:r w:rsidRPr="00942D25">
        <w:rPr>
          <w:rFonts w:ascii="Courier New" w:hAnsi="Courier New" w:cs="Courier New"/>
        </w:rPr>
        <w:t xml:space="preserve">                del self.B2joints2[:]</w:t>
      </w:r>
    </w:p>
    <w:p w14:paraId="5AD3B494" w14:textId="06C380D0" w:rsidR="00942D25" w:rsidRDefault="00942D25" w:rsidP="00942D25">
      <w:pPr>
        <w:contextualSpacing/>
        <w:rPr>
          <w:rFonts w:ascii="Courier New" w:hAnsi="Courier New" w:cs="Courier New"/>
        </w:rPr>
      </w:pPr>
    </w:p>
    <w:p w14:paraId="15316662" w14:textId="233187A2" w:rsidR="00942D25" w:rsidRDefault="00942D25" w:rsidP="00942D25">
      <w:pPr>
        <w:contextualSpacing/>
        <w:rPr>
          <w:rFonts w:ascii="Courier New" w:hAnsi="Courier New" w:cs="Courier New"/>
        </w:rPr>
      </w:pPr>
    </w:p>
    <w:p w14:paraId="3E2D1703" w14:textId="62D89AAA" w:rsidR="00942D25" w:rsidRDefault="00942D25" w:rsidP="00942D25">
      <w:pPr>
        <w:contextualSpacing/>
        <w:rPr>
          <w:rFonts w:ascii="Courier New" w:hAnsi="Courier New" w:cs="Courier New"/>
        </w:rPr>
      </w:pPr>
    </w:p>
    <w:p w14:paraId="2AB25E06" w14:textId="77777777" w:rsidR="00942D25" w:rsidRPr="00942D25" w:rsidRDefault="00942D25" w:rsidP="00942D25">
      <w:pPr>
        <w:contextualSpacing/>
        <w:rPr>
          <w:rFonts w:ascii="Courier New" w:hAnsi="Courier New" w:cs="Courier New"/>
        </w:rPr>
      </w:pPr>
    </w:p>
    <w:p w14:paraId="27B0834A" w14:textId="31CF1296" w:rsidR="00070878" w:rsidRPr="00070878" w:rsidRDefault="00070878" w:rsidP="00070878">
      <w:pPr>
        <w:pStyle w:val="Heading4"/>
      </w:pPr>
      <w:r>
        <w:t>Chain</w:t>
      </w:r>
    </w:p>
    <w:p w14:paraId="47061670" w14:textId="77777777" w:rsidR="00942D25" w:rsidRPr="00942D25" w:rsidRDefault="00942D25" w:rsidP="00942D25">
      <w:pPr>
        <w:contextualSpacing/>
        <w:rPr>
          <w:rFonts w:ascii="Courier New" w:hAnsi="Courier New" w:cs="Courier New"/>
        </w:rPr>
      </w:pPr>
      <w:r w:rsidRPr="00942D25">
        <w:rPr>
          <w:rFonts w:ascii="Courier New" w:hAnsi="Courier New" w:cs="Courier New"/>
        </w:rPr>
        <w:t>def ifBreak(self,world,timeStep):</w:t>
      </w:r>
    </w:p>
    <w:p w14:paraId="4F9790B7"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Material.ifBreak(self,world,timeStep)</w:t>
      </w:r>
    </w:p>
    <w:p w14:paraId="0497A802"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use polymorphism and call for the supers function</w:t>
      </w:r>
    </w:p>
    <w:p w14:paraId="4914FAF1"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toDelete = -1</w:t>
      </w:r>
    </w:p>
    <w:p w14:paraId="44EBBB74"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joint in range(0,len(self.chainJoints)):</w:t>
      </w:r>
    </w:p>
    <w:p w14:paraId="22832B0F"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forceX,forceY = self.chainJoints[joint].GetReactionForce(1/timeStep)</w:t>
      </w:r>
    </w:p>
    <w:p w14:paraId="1D1790BB"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force = (forceX**2 + forceY**2)**0.5</w:t>
      </w:r>
    </w:p>
    <w:p w14:paraId="2C1804D7"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if force &gt; self.maxForce:</w:t>
      </w:r>
    </w:p>
    <w:p w14:paraId="307E7AB5"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toDelete = joint</w:t>
      </w:r>
    </w:p>
    <w:p w14:paraId="7F3639FB"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if toDelete != -1:</w:t>
      </w:r>
    </w:p>
    <w:p w14:paraId="5E5B5648"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world.DestroyJoint(self.chainJoints[toDelete])</w:t>
      </w:r>
    </w:p>
    <w:p w14:paraId="7109EAF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del self.chainJoints[toDelete]</w:t>
      </w:r>
    </w:p>
    <w:p w14:paraId="2488B5CB"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checks if any joint inside the chain is experiencing a large force</w:t>
      </w:r>
    </w:p>
    <w:p w14:paraId="14ADC3E5" w14:textId="2BB2E41F" w:rsidR="00942D25" w:rsidRDefault="00942D25" w:rsidP="00942D25">
      <w:pPr>
        <w:contextualSpacing/>
        <w:rPr>
          <w:rFonts w:asciiTheme="majorHAnsi" w:eastAsiaTheme="majorEastAsia" w:hAnsiTheme="majorHAnsi" w:cstheme="majorBidi"/>
          <w:color w:val="1F4D78" w:themeColor="accent1" w:themeShade="7F"/>
          <w:sz w:val="24"/>
          <w:szCs w:val="24"/>
        </w:rPr>
      </w:pPr>
      <w:r w:rsidRPr="00942D25">
        <w:rPr>
          <w:rFonts w:ascii="Courier New" w:hAnsi="Courier New" w:cs="Courier New"/>
          <w:color w:val="00B050"/>
        </w:rPr>
        <w:t># breaking it if the force is too large</w:t>
      </w:r>
      <w:r>
        <w:br w:type="page"/>
      </w:r>
    </w:p>
    <w:p w14:paraId="10789C8C" w14:textId="53DCE195" w:rsidR="00DB4391" w:rsidRDefault="00DB4391" w:rsidP="00DB4391">
      <w:pPr>
        <w:pStyle w:val="Heading3"/>
      </w:pPr>
      <w:bookmarkStart w:id="210" w:name="_Toc8207699"/>
      <w:r>
        <w:lastRenderedPageBreak/>
        <w:t>Material.createBody</w:t>
      </w:r>
      <w:bookmarkEnd w:id="210"/>
    </w:p>
    <w:p w14:paraId="79FD1495" w14:textId="77777777" w:rsidR="005B70EA" w:rsidRDefault="005B70EA" w:rsidP="005B70EA">
      <w:pPr>
        <w:pStyle w:val="Heading4"/>
      </w:pPr>
      <w:r>
        <w:t>data dictionary</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99"/>
        <w:gridCol w:w="1390"/>
        <w:gridCol w:w="1678"/>
        <w:gridCol w:w="4349"/>
      </w:tblGrid>
      <w:tr w:rsidR="005B70EA" w14:paraId="05092F53" w14:textId="77777777" w:rsidTr="007170F7">
        <w:tc>
          <w:tcPr>
            <w:tcW w:w="1599" w:type="dxa"/>
          </w:tcPr>
          <w:p w14:paraId="7D0B7FD4" w14:textId="77777777" w:rsidR="005B70EA" w:rsidRPr="006F5F29" w:rsidRDefault="005B70EA" w:rsidP="00141011">
            <w:pPr>
              <w:rPr>
                <w:b/>
              </w:rPr>
            </w:pPr>
            <w:r>
              <w:rPr>
                <w:b/>
              </w:rPr>
              <w:t>Variable</w:t>
            </w:r>
          </w:p>
        </w:tc>
        <w:tc>
          <w:tcPr>
            <w:tcW w:w="1390" w:type="dxa"/>
          </w:tcPr>
          <w:p w14:paraId="3D33D0D7" w14:textId="77777777" w:rsidR="005B70EA" w:rsidRPr="006F5F29" w:rsidRDefault="005B70EA" w:rsidP="00141011">
            <w:pPr>
              <w:rPr>
                <w:b/>
              </w:rPr>
            </w:pPr>
            <w:r>
              <w:rPr>
                <w:b/>
              </w:rPr>
              <w:t>Scope</w:t>
            </w:r>
          </w:p>
        </w:tc>
        <w:tc>
          <w:tcPr>
            <w:tcW w:w="1678" w:type="dxa"/>
          </w:tcPr>
          <w:p w14:paraId="07DFA672" w14:textId="77777777" w:rsidR="005B70EA" w:rsidRPr="006F5F29" w:rsidRDefault="005B70EA" w:rsidP="00141011">
            <w:pPr>
              <w:rPr>
                <w:b/>
              </w:rPr>
            </w:pPr>
            <w:r>
              <w:rPr>
                <w:b/>
              </w:rPr>
              <w:t>Variable type</w:t>
            </w:r>
          </w:p>
        </w:tc>
        <w:tc>
          <w:tcPr>
            <w:tcW w:w="4349" w:type="dxa"/>
          </w:tcPr>
          <w:p w14:paraId="2A010AD4" w14:textId="77777777" w:rsidR="005B70EA" w:rsidRPr="006F5F29" w:rsidRDefault="005B70EA" w:rsidP="00141011">
            <w:pPr>
              <w:rPr>
                <w:b/>
              </w:rPr>
            </w:pPr>
            <w:r>
              <w:rPr>
                <w:b/>
              </w:rPr>
              <w:t>Used for</w:t>
            </w:r>
          </w:p>
        </w:tc>
      </w:tr>
      <w:tr w:rsidR="005B70EA" w14:paraId="54F46B62" w14:textId="77777777" w:rsidTr="007170F7">
        <w:tc>
          <w:tcPr>
            <w:tcW w:w="1599" w:type="dxa"/>
          </w:tcPr>
          <w:p w14:paraId="4C69417E" w14:textId="77777777" w:rsidR="005B70EA" w:rsidRDefault="005B70EA" w:rsidP="00141011">
            <w:r>
              <w:t>World</w:t>
            </w:r>
          </w:p>
        </w:tc>
        <w:tc>
          <w:tcPr>
            <w:tcW w:w="1390" w:type="dxa"/>
          </w:tcPr>
          <w:p w14:paraId="7D025D68" w14:textId="77777777" w:rsidR="005B70EA" w:rsidRDefault="005B70EA" w:rsidP="00141011">
            <w:r>
              <w:t>Local</w:t>
            </w:r>
          </w:p>
        </w:tc>
        <w:tc>
          <w:tcPr>
            <w:tcW w:w="1678" w:type="dxa"/>
          </w:tcPr>
          <w:p w14:paraId="5EC6486E" w14:textId="77777777" w:rsidR="005B70EA" w:rsidRDefault="005B70EA" w:rsidP="00141011">
            <w:r>
              <w:t>PyBox2D world object</w:t>
            </w:r>
          </w:p>
        </w:tc>
        <w:tc>
          <w:tcPr>
            <w:tcW w:w="4349" w:type="dxa"/>
          </w:tcPr>
          <w:p w14:paraId="77D5824B" w14:textId="77777777" w:rsidR="005B70EA" w:rsidRDefault="005B70EA" w:rsidP="00141011">
            <w:r>
              <w:t>Stores the reference to the simulated world</w:t>
            </w:r>
          </w:p>
        </w:tc>
      </w:tr>
      <w:tr w:rsidR="00594FD7" w14:paraId="6EBF63A7" w14:textId="77777777" w:rsidTr="007170F7">
        <w:tc>
          <w:tcPr>
            <w:tcW w:w="1599" w:type="dxa"/>
          </w:tcPr>
          <w:p w14:paraId="4FF76D5B" w14:textId="6E0B5288" w:rsidR="00594FD7" w:rsidRDefault="00594FD7" w:rsidP="00141011">
            <w:r>
              <w:t>x1</w:t>
            </w:r>
          </w:p>
        </w:tc>
        <w:tc>
          <w:tcPr>
            <w:tcW w:w="1390" w:type="dxa"/>
          </w:tcPr>
          <w:p w14:paraId="622B1FB6" w14:textId="494217E0" w:rsidR="00594FD7" w:rsidRDefault="00594FD7" w:rsidP="00141011">
            <w:r>
              <w:t>Local</w:t>
            </w:r>
          </w:p>
        </w:tc>
        <w:tc>
          <w:tcPr>
            <w:tcW w:w="1678" w:type="dxa"/>
          </w:tcPr>
          <w:p w14:paraId="2B6C7949" w14:textId="05BB5E45" w:rsidR="00594FD7" w:rsidRDefault="00594FD7" w:rsidP="00141011">
            <w:r>
              <w:t>Integer</w:t>
            </w:r>
          </w:p>
        </w:tc>
        <w:tc>
          <w:tcPr>
            <w:tcW w:w="4349" w:type="dxa"/>
          </w:tcPr>
          <w:p w14:paraId="7B75BC22" w14:textId="2E099290" w:rsidR="00594FD7" w:rsidRDefault="00594FD7" w:rsidP="00141011">
            <w:r>
              <w:t>x location of joint1 of material</w:t>
            </w:r>
          </w:p>
        </w:tc>
      </w:tr>
      <w:tr w:rsidR="00594FD7" w14:paraId="2F2A236B" w14:textId="77777777" w:rsidTr="007170F7">
        <w:tc>
          <w:tcPr>
            <w:tcW w:w="1599" w:type="dxa"/>
          </w:tcPr>
          <w:p w14:paraId="5C2F6658" w14:textId="48568C29" w:rsidR="00594FD7" w:rsidRDefault="00594FD7" w:rsidP="00594FD7">
            <w:r>
              <w:t>x2</w:t>
            </w:r>
          </w:p>
        </w:tc>
        <w:tc>
          <w:tcPr>
            <w:tcW w:w="1390" w:type="dxa"/>
          </w:tcPr>
          <w:p w14:paraId="21762CCA" w14:textId="23E74139" w:rsidR="00594FD7" w:rsidRDefault="00594FD7" w:rsidP="00594FD7">
            <w:r>
              <w:t>Local</w:t>
            </w:r>
          </w:p>
        </w:tc>
        <w:tc>
          <w:tcPr>
            <w:tcW w:w="1678" w:type="dxa"/>
          </w:tcPr>
          <w:p w14:paraId="4DA10DA9" w14:textId="79BDDC74" w:rsidR="00594FD7" w:rsidRDefault="00594FD7" w:rsidP="00594FD7">
            <w:r>
              <w:t>Integer</w:t>
            </w:r>
          </w:p>
        </w:tc>
        <w:tc>
          <w:tcPr>
            <w:tcW w:w="4349" w:type="dxa"/>
          </w:tcPr>
          <w:p w14:paraId="3695E2CA" w14:textId="1DF06ED7" w:rsidR="00594FD7" w:rsidRDefault="00594FD7" w:rsidP="00594FD7">
            <w:r>
              <w:t>x location of joint2 of material</w:t>
            </w:r>
          </w:p>
        </w:tc>
      </w:tr>
      <w:tr w:rsidR="00594FD7" w14:paraId="5F8ABE04" w14:textId="77777777" w:rsidTr="007170F7">
        <w:tc>
          <w:tcPr>
            <w:tcW w:w="1599" w:type="dxa"/>
          </w:tcPr>
          <w:p w14:paraId="12BAAAD9" w14:textId="4E9C296F" w:rsidR="00594FD7" w:rsidRDefault="00594FD7" w:rsidP="00594FD7">
            <w:r>
              <w:t>y1</w:t>
            </w:r>
          </w:p>
        </w:tc>
        <w:tc>
          <w:tcPr>
            <w:tcW w:w="1390" w:type="dxa"/>
          </w:tcPr>
          <w:p w14:paraId="1E38F6F0" w14:textId="0A9183DC" w:rsidR="00594FD7" w:rsidRDefault="00594FD7" w:rsidP="00594FD7">
            <w:r>
              <w:t>Local</w:t>
            </w:r>
          </w:p>
        </w:tc>
        <w:tc>
          <w:tcPr>
            <w:tcW w:w="1678" w:type="dxa"/>
          </w:tcPr>
          <w:p w14:paraId="0A662032" w14:textId="0B7C4CF7" w:rsidR="00594FD7" w:rsidRDefault="00594FD7" w:rsidP="00594FD7">
            <w:r>
              <w:t>Integer</w:t>
            </w:r>
          </w:p>
        </w:tc>
        <w:tc>
          <w:tcPr>
            <w:tcW w:w="4349" w:type="dxa"/>
          </w:tcPr>
          <w:p w14:paraId="0AEDCAD3" w14:textId="5F09C90D" w:rsidR="00594FD7" w:rsidRDefault="00594FD7" w:rsidP="00594FD7">
            <w:r>
              <w:t>y location of joint1 of material</w:t>
            </w:r>
          </w:p>
        </w:tc>
      </w:tr>
      <w:tr w:rsidR="00594FD7" w14:paraId="73795E89" w14:textId="77777777" w:rsidTr="007170F7">
        <w:tc>
          <w:tcPr>
            <w:tcW w:w="1599" w:type="dxa"/>
          </w:tcPr>
          <w:p w14:paraId="525439FC" w14:textId="7225F67E" w:rsidR="00594FD7" w:rsidRDefault="00594FD7" w:rsidP="00594FD7">
            <w:r>
              <w:t>y2</w:t>
            </w:r>
          </w:p>
        </w:tc>
        <w:tc>
          <w:tcPr>
            <w:tcW w:w="1390" w:type="dxa"/>
          </w:tcPr>
          <w:p w14:paraId="044157EF" w14:textId="562F45CF" w:rsidR="00594FD7" w:rsidRDefault="00594FD7" w:rsidP="00594FD7">
            <w:r>
              <w:t>Local</w:t>
            </w:r>
          </w:p>
        </w:tc>
        <w:tc>
          <w:tcPr>
            <w:tcW w:w="1678" w:type="dxa"/>
          </w:tcPr>
          <w:p w14:paraId="59D72811" w14:textId="6E95EF36" w:rsidR="00594FD7" w:rsidRDefault="00594FD7" w:rsidP="00594FD7">
            <w:r>
              <w:t>Integer</w:t>
            </w:r>
          </w:p>
        </w:tc>
        <w:tc>
          <w:tcPr>
            <w:tcW w:w="4349" w:type="dxa"/>
          </w:tcPr>
          <w:p w14:paraId="2E28EF84" w14:textId="74ACC724" w:rsidR="00594FD7" w:rsidRDefault="00594FD7" w:rsidP="00594FD7">
            <w:r>
              <w:t>y location of joint2 of material</w:t>
            </w:r>
          </w:p>
        </w:tc>
      </w:tr>
      <w:tr w:rsidR="00594FD7" w14:paraId="6C25CBFB" w14:textId="77777777" w:rsidTr="007170F7">
        <w:tc>
          <w:tcPr>
            <w:tcW w:w="1599" w:type="dxa"/>
          </w:tcPr>
          <w:p w14:paraId="2A98F3AC" w14:textId="2F435E2A" w:rsidR="00594FD7" w:rsidRDefault="00594FD7" w:rsidP="00594FD7">
            <w:r>
              <w:t>deltax</w:t>
            </w:r>
          </w:p>
        </w:tc>
        <w:tc>
          <w:tcPr>
            <w:tcW w:w="1390" w:type="dxa"/>
          </w:tcPr>
          <w:p w14:paraId="48C8CB26" w14:textId="62D13077" w:rsidR="00594FD7" w:rsidRDefault="00594FD7" w:rsidP="00594FD7">
            <w:r>
              <w:t>Local</w:t>
            </w:r>
          </w:p>
        </w:tc>
        <w:tc>
          <w:tcPr>
            <w:tcW w:w="1678" w:type="dxa"/>
          </w:tcPr>
          <w:p w14:paraId="5A265D73" w14:textId="275C12AE" w:rsidR="00594FD7" w:rsidRDefault="00594FD7" w:rsidP="00594FD7">
            <w:r>
              <w:t>Integer</w:t>
            </w:r>
          </w:p>
        </w:tc>
        <w:tc>
          <w:tcPr>
            <w:tcW w:w="4349" w:type="dxa"/>
          </w:tcPr>
          <w:p w14:paraId="0CDBED28" w14:textId="6D906DA0" w:rsidR="00594FD7" w:rsidRDefault="00594FD7" w:rsidP="00594FD7">
            <w:r>
              <w:t>Difference in x1 and x2 of material</w:t>
            </w:r>
          </w:p>
        </w:tc>
      </w:tr>
      <w:tr w:rsidR="00594FD7" w14:paraId="2C4F5ECD" w14:textId="77777777" w:rsidTr="007170F7">
        <w:tc>
          <w:tcPr>
            <w:tcW w:w="1599" w:type="dxa"/>
          </w:tcPr>
          <w:p w14:paraId="474559CB" w14:textId="0A98BE6B" w:rsidR="00594FD7" w:rsidRDefault="00594FD7" w:rsidP="00594FD7">
            <w:r>
              <w:t>deltay</w:t>
            </w:r>
          </w:p>
        </w:tc>
        <w:tc>
          <w:tcPr>
            <w:tcW w:w="1390" w:type="dxa"/>
          </w:tcPr>
          <w:p w14:paraId="4A929FD4" w14:textId="00F46CE3" w:rsidR="00594FD7" w:rsidRDefault="00594FD7" w:rsidP="00594FD7">
            <w:r>
              <w:t>Local</w:t>
            </w:r>
          </w:p>
        </w:tc>
        <w:tc>
          <w:tcPr>
            <w:tcW w:w="1678" w:type="dxa"/>
          </w:tcPr>
          <w:p w14:paraId="760A751C" w14:textId="3C01E63B" w:rsidR="00594FD7" w:rsidRDefault="00594FD7" w:rsidP="00594FD7">
            <w:r>
              <w:t>Integer</w:t>
            </w:r>
          </w:p>
        </w:tc>
        <w:tc>
          <w:tcPr>
            <w:tcW w:w="4349" w:type="dxa"/>
          </w:tcPr>
          <w:p w14:paraId="0A3B9EFF" w14:textId="0EC9EEF0" w:rsidR="00594FD7" w:rsidRDefault="00594FD7" w:rsidP="00594FD7">
            <w:r>
              <w:t>Difference in y1 and y2 of material</w:t>
            </w:r>
          </w:p>
        </w:tc>
      </w:tr>
      <w:tr w:rsidR="00594FD7" w14:paraId="3796587D" w14:textId="77777777" w:rsidTr="007170F7">
        <w:tc>
          <w:tcPr>
            <w:tcW w:w="1599" w:type="dxa"/>
          </w:tcPr>
          <w:p w14:paraId="52A72ABF" w14:textId="468A8BC7" w:rsidR="00594FD7" w:rsidRDefault="00594FD7" w:rsidP="00594FD7">
            <w:r>
              <w:t>length</w:t>
            </w:r>
          </w:p>
        </w:tc>
        <w:tc>
          <w:tcPr>
            <w:tcW w:w="1390" w:type="dxa"/>
          </w:tcPr>
          <w:p w14:paraId="721FC2F1" w14:textId="09BF1AB5" w:rsidR="00594FD7" w:rsidRDefault="00594FD7" w:rsidP="00594FD7">
            <w:r>
              <w:t>Local</w:t>
            </w:r>
          </w:p>
        </w:tc>
        <w:tc>
          <w:tcPr>
            <w:tcW w:w="1678" w:type="dxa"/>
          </w:tcPr>
          <w:p w14:paraId="4786846C" w14:textId="1D00FFD4" w:rsidR="00594FD7" w:rsidRDefault="00594FD7" w:rsidP="00594FD7">
            <w:r>
              <w:t>Real</w:t>
            </w:r>
          </w:p>
        </w:tc>
        <w:tc>
          <w:tcPr>
            <w:tcW w:w="4349" w:type="dxa"/>
          </w:tcPr>
          <w:p w14:paraId="0E92FA3B" w14:textId="21F7BAD1" w:rsidR="00594FD7" w:rsidRDefault="00594FD7" w:rsidP="00594FD7">
            <w:r>
              <w:t>Length of material</w:t>
            </w:r>
          </w:p>
        </w:tc>
      </w:tr>
      <w:tr w:rsidR="00594FD7" w14:paraId="2CBB97B6" w14:textId="77777777" w:rsidTr="007170F7">
        <w:tc>
          <w:tcPr>
            <w:tcW w:w="1599" w:type="dxa"/>
          </w:tcPr>
          <w:p w14:paraId="6F23B048" w14:textId="09D2B9B8" w:rsidR="00594FD7" w:rsidRDefault="00594FD7" w:rsidP="00594FD7">
            <w:r>
              <w:t>Angle</w:t>
            </w:r>
          </w:p>
        </w:tc>
        <w:tc>
          <w:tcPr>
            <w:tcW w:w="1390" w:type="dxa"/>
          </w:tcPr>
          <w:p w14:paraId="472EBD6E" w14:textId="17FE042C" w:rsidR="00594FD7" w:rsidRDefault="00594FD7" w:rsidP="00594FD7">
            <w:r>
              <w:t>Local</w:t>
            </w:r>
          </w:p>
        </w:tc>
        <w:tc>
          <w:tcPr>
            <w:tcW w:w="1678" w:type="dxa"/>
          </w:tcPr>
          <w:p w14:paraId="672607CA" w14:textId="087CD479" w:rsidR="00594FD7" w:rsidRDefault="00594FD7" w:rsidP="00594FD7">
            <w:r>
              <w:t>Real</w:t>
            </w:r>
          </w:p>
        </w:tc>
        <w:tc>
          <w:tcPr>
            <w:tcW w:w="4349" w:type="dxa"/>
          </w:tcPr>
          <w:p w14:paraId="3905C0A0" w14:textId="4A81E30C" w:rsidR="00594FD7" w:rsidRDefault="00594FD7" w:rsidP="00594FD7">
            <w:r>
              <w:t>Angle of material against positive x direction in radians</w:t>
            </w:r>
          </w:p>
        </w:tc>
      </w:tr>
      <w:tr w:rsidR="00594FD7" w14:paraId="298F3632" w14:textId="77777777" w:rsidTr="007170F7">
        <w:tc>
          <w:tcPr>
            <w:tcW w:w="1599" w:type="dxa"/>
          </w:tcPr>
          <w:p w14:paraId="7564AA49" w14:textId="6A7686EC" w:rsidR="00594FD7" w:rsidRDefault="00594FD7" w:rsidP="00594FD7">
            <w:r>
              <w:t>pos</w:t>
            </w:r>
          </w:p>
        </w:tc>
        <w:tc>
          <w:tcPr>
            <w:tcW w:w="1390" w:type="dxa"/>
          </w:tcPr>
          <w:p w14:paraId="31E5AD41" w14:textId="47DB7A95" w:rsidR="00594FD7" w:rsidRDefault="00594FD7" w:rsidP="00594FD7">
            <w:r>
              <w:t>Local</w:t>
            </w:r>
          </w:p>
        </w:tc>
        <w:tc>
          <w:tcPr>
            <w:tcW w:w="1678" w:type="dxa"/>
          </w:tcPr>
          <w:p w14:paraId="53345E78" w14:textId="03ABF349" w:rsidR="00594FD7" w:rsidRDefault="00594FD7" w:rsidP="00594FD7">
            <w:r>
              <w:t>Tuple</w:t>
            </w:r>
          </w:p>
        </w:tc>
        <w:tc>
          <w:tcPr>
            <w:tcW w:w="4349" w:type="dxa"/>
          </w:tcPr>
          <w:p w14:paraId="1B1902DA" w14:textId="121E66A7" w:rsidR="00594FD7" w:rsidRDefault="00594FD7" w:rsidP="00594FD7">
            <w:r>
              <w:t>Location of entre of material</w:t>
            </w:r>
          </w:p>
        </w:tc>
      </w:tr>
      <w:tr w:rsidR="00594FD7" w14:paraId="4072F033" w14:textId="77777777" w:rsidTr="007170F7">
        <w:tc>
          <w:tcPr>
            <w:tcW w:w="1599" w:type="dxa"/>
          </w:tcPr>
          <w:p w14:paraId="39A50217" w14:textId="0FE149A1" w:rsidR="00594FD7" w:rsidRDefault="00594FD7" w:rsidP="00594FD7">
            <w:r>
              <w:t>Fix</w:t>
            </w:r>
          </w:p>
        </w:tc>
        <w:tc>
          <w:tcPr>
            <w:tcW w:w="1390" w:type="dxa"/>
          </w:tcPr>
          <w:p w14:paraId="0A4DF68A" w14:textId="08FC1A72" w:rsidR="00594FD7" w:rsidRDefault="00594FD7" w:rsidP="00594FD7">
            <w:r>
              <w:t>Local</w:t>
            </w:r>
          </w:p>
        </w:tc>
        <w:tc>
          <w:tcPr>
            <w:tcW w:w="1678" w:type="dxa"/>
          </w:tcPr>
          <w:p w14:paraId="6BF7B8DD" w14:textId="07C7BB35" w:rsidR="00594FD7" w:rsidRDefault="00594FD7" w:rsidP="00594FD7">
            <w:r>
              <w:t>PyBox2D fixture definition</w:t>
            </w:r>
          </w:p>
        </w:tc>
        <w:tc>
          <w:tcPr>
            <w:tcW w:w="4349" w:type="dxa"/>
          </w:tcPr>
          <w:p w14:paraId="197BE0FC" w14:textId="06545AB3" w:rsidR="00594FD7" w:rsidRDefault="00594FD7" w:rsidP="00594FD7">
            <w:r>
              <w:t>Stores the fixture of the material</w:t>
            </w:r>
          </w:p>
        </w:tc>
      </w:tr>
      <w:tr w:rsidR="00594FD7" w14:paraId="414F2DCB" w14:textId="77777777" w:rsidTr="007170F7">
        <w:tc>
          <w:tcPr>
            <w:tcW w:w="1599" w:type="dxa"/>
          </w:tcPr>
          <w:p w14:paraId="5E9CF4C3" w14:textId="5D1E5A7C" w:rsidR="00594FD7" w:rsidRDefault="00594FD7" w:rsidP="00594FD7">
            <w:r>
              <w:t>stepx</w:t>
            </w:r>
          </w:p>
        </w:tc>
        <w:tc>
          <w:tcPr>
            <w:tcW w:w="1390" w:type="dxa"/>
          </w:tcPr>
          <w:p w14:paraId="4666C2BE" w14:textId="24D5EC16" w:rsidR="00594FD7" w:rsidRDefault="00594FD7" w:rsidP="00594FD7">
            <w:r>
              <w:t>Local</w:t>
            </w:r>
          </w:p>
        </w:tc>
        <w:tc>
          <w:tcPr>
            <w:tcW w:w="1678" w:type="dxa"/>
          </w:tcPr>
          <w:p w14:paraId="6F49CE0F" w14:textId="7F2579E2" w:rsidR="00594FD7" w:rsidRDefault="00594FD7" w:rsidP="00594FD7">
            <w:r>
              <w:t>Real</w:t>
            </w:r>
          </w:p>
        </w:tc>
        <w:tc>
          <w:tcPr>
            <w:tcW w:w="4349" w:type="dxa"/>
          </w:tcPr>
          <w:p w14:paraId="7D7309E2" w14:textId="486AD6F4" w:rsidR="00594FD7" w:rsidRDefault="00594FD7" w:rsidP="00594FD7">
            <w:r>
              <w:t>The chain in x location for joints and bodies in chain</w:t>
            </w:r>
          </w:p>
        </w:tc>
      </w:tr>
      <w:tr w:rsidR="00594FD7" w14:paraId="75707C1C" w14:textId="77777777" w:rsidTr="007170F7">
        <w:tc>
          <w:tcPr>
            <w:tcW w:w="1599" w:type="dxa"/>
          </w:tcPr>
          <w:p w14:paraId="666466F2" w14:textId="4E0D18CD" w:rsidR="00594FD7" w:rsidRDefault="00676AF2" w:rsidP="00594FD7">
            <w:r>
              <w:t>s</w:t>
            </w:r>
            <w:r w:rsidR="00594FD7">
              <w:t>tepy</w:t>
            </w:r>
          </w:p>
        </w:tc>
        <w:tc>
          <w:tcPr>
            <w:tcW w:w="1390" w:type="dxa"/>
          </w:tcPr>
          <w:p w14:paraId="34CE49CD" w14:textId="78750FCC" w:rsidR="00594FD7" w:rsidRDefault="00594FD7" w:rsidP="00594FD7">
            <w:r>
              <w:t>Local</w:t>
            </w:r>
          </w:p>
        </w:tc>
        <w:tc>
          <w:tcPr>
            <w:tcW w:w="1678" w:type="dxa"/>
          </w:tcPr>
          <w:p w14:paraId="68F21FED" w14:textId="3DEBFF78" w:rsidR="00594FD7" w:rsidRDefault="00594FD7" w:rsidP="00594FD7">
            <w:r>
              <w:t>Real</w:t>
            </w:r>
          </w:p>
        </w:tc>
        <w:tc>
          <w:tcPr>
            <w:tcW w:w="4349" w:type="dxa"/>
          </w:tcPr>
          <w:p w14:paraId="2BBFBADD" w14:textId="34CE10C6" w:rsidR="00594FD7" w:rsidRDefault="00594FD7" w:rsidP="00594FD7">
            <w:r>
              <w:t>The chain in y location for joints and bodies in chain</w:t>
            </w:r>
          </w:p>
        </w:tc>
      </w:tr>
      <w:tr w:rsidR="00676AF2" w14:paraId="4C57E083" w14:textId="77777777" w:rsidTr="007170F7">
        <w:tc>
          <w:tcPr>
            <w:tcW w:w="1599" w:type="dxa"/>
          </w:tcPr>
          <w:p w14:paraId="416D6B12" w14:textId="24FBC612" w:rsidR="00676AF2" w:rsidRDefault="00676AF2" w:rsidP="00594FD7">
            <w:r>
              <w:t>prevBody</w:t>
            </w:r>
          </w:p>
        </w:tc>
        <w:tc>
          <w:tcPr>
            <w:tcW w:w="1390" w:type="dxa"/>
          </w:tcPr>
          <w:p w14:paraId="1DB1610A" w14:textId="26195595" w:rsidR="00676AF2" w:rsidRDefault="00676AF2" w:rsidP="00594FD7">
            <w:r>
              <w:t>Local</w:t>
            </w:r>
          </w:p>
        </w:tc>
        <w:tc>
          <w:tcPr>
            <w:tcW w:w="1678" w:type="dxa"/>
          </w:tcPr>
          <w:p w14:paraId="38E48BC2" w14:textId="23CB48F9" w:rsidR="00676AF2" w:rsidRDefault="00676AF2" w:rsidP="00594FD7">
            <w:r>
              <w:t>PyBox2D body object</w:t>
            </w:r>
          </w:p>
        </w:tc>
        <w:tc>
          <w:tcPr>
            <w:tcW w:w="4349" w:type="dxa"/>
          </w:tcPr>
          <w:p w14:paraId="32D26420" w14:textId="6E1BFBF0" w:rsidR="00676AF2" w:rsidRDefault="00676AF2" w:rsidP="00594FD7">
            <w:r>
              <w:t>The previous body in the chain</w:t>
            </w:r>
          </w:p>
        </w:tc>
      </w:tr>
      <w:tr w:rsidR="00676AF2" w14:paraId="36B419E6" w14:textId="77777777" w:rsidTr="007170F7">
        <w:tc>
          <w:tcPr>
            <w:tcW w:w="1599" w:type="dxa"/>
          </w:tcPr>
          <w:p w14:paraId="7E8EB578" w14:textId="3D6780C1" w:rsidR="00676AF2" w:rsidRDefault="00676AF2" w:rsidP="00676AF2">
            <w:r>
              <w:t>body</w:t>
            </w:r>
          </w:p>
        </w:tc>
        <w:tc>
          <w:tcPr>
            <w:tcW w:w="1390" w:type="dxa"/>
          </w:tcPr>
          <w:p w14:paraId="43D4B29B" w14:textId="422BC205" w:rsidR="00676AF2" w:rsidRDefault="00676AF2" w:rsidP="00676AF2">
            <w:r>
              <w:t>Local to for loop</w:t>
            </w:r>
          </w:p>
        </w:tc>
        <w:tc>
          <w:tcPr>
            <w:tcW w:w="1678" w:type="dxa"/>
          </w:tcPr>
          <w:p w14:paraId="51D4C172" w14:textId="57427DD7" w:rsidR="00676AF2" w:rsidRDefault="00676AF2" w:rsidP="00676AF2">
            <w:r>
              <w:t>PyBox2D body object</w:t>
            </w:r>
          </w:p>
        </w:tc>
        <w:tc>
          <w:tcPr>
            <w:tcW w:w="4349" w:type="dxa"/>
          </w:tcPr>
          <w:p w14:paraId="6A0E03C9" w14:textId="3E1D1E2F" w:rsidR="00676AF2" w:rsidRDefault="00676AF2" w:rsidP="00676AF2">
            <w:r>
              <w:t>The current body in the chain</w:t>
            </w:r>
          </w:p>
        </w:tc>
      </w:tr>
      <w:tr w:rsidR="00676AF2" w14:paraId="32913F77" w14:textId="77777777" w:rsidTr="007170F7">
        <w:tc>
          <w:tcPr>
            <w:tcW w:w="1599" w:type="dxa"/>
          </w:tcPr>
          <w:p w14:paraId="7D9E04EA" w14:textId="47A029F4" w:rsidR="00676AF2" w:rsidRDefault="00676AF2" w:rsidP="00676AF2">
            <w:r>
              <w:t>posX</w:t>
            </w:r>
          </w:p>
        </w:tc>
        <w:tc>
          <w:tcPr>
            <w:tcW w:w="1390" w:type="dxa"/>
          </w:tcPr>
          <w:p w14:paraId="322F9253" w14:textId="6D2BF914" w:rsidR="00676AF2" w:rsidRDefault="00676AF2" w:rsidP="00676AF2">
            <w:r>
              <w:t>Local</w:t>
            </w:r>
          </w:p>
        </w:tc>
        <w:tc>
          <w:tcPr>
            <w:tcW w:w="1678" w:type="dxa"/>
          </w:tcPr>
          <w:p w14:paraId="660D5ABC" w14:textId="4E24038E" w:rsidR="00676AF2" w:rsidRDefault="00676AF2" w:rsidP="00676AF2">
            <w:r>
              <w:t>Integer</w:t>
            </w:r>
          </w:p>
        </w:tc>
        <w:tc>
          <w:tcPr>
            <w:tcW w:w="4349" w:type="dxa"/>
          </w:tcPr>
          <w:p w14:paraId="295EBD4F" w14:textId="1DE7CE54" w:rsidR="00676AF2" w:rsidRDefault="00676AF2" w:rsidP="00676AF2">
            <w:r>
              <w:t>The x position of the current body</w:t>
            </w:r>
          </w:p>
        </w:tc>
      </w:tr>
      <w:tr w:rsidR="00676AF2" w14:paraId="547E3503" w14:textId="77777777" w:rsidTr="007170F7">
        <w:tc>
          <w:tcPr>
            <w:tcW w:w="1599" w:type="dxa"/>
          </w:tcPr>
          <w:p w14:paraId="6430932C" w14:textId="2A2B00CB" w:rsidR="00676AF2" w:rsidRDefault="00676AF2" w:rsidP="00676AF2">
            <w:r>
              <w:t>posY</w:t>
            </w:r>
          </w:p>
        </w:tc>
        <w:tc>
          <w:tcPr>
            <w:tcW w:w="1390" w:type="dxa"/>
          </w:tcPr>
          <w:p w14:paraId="368AE0B1" w14:textId="0FD57A07" w:rsidR="00676AF2" w:rsidRDefault="00676AF2" w:rsidP="00676AF2">
            <w:r>
              <w:t>Local</w:t>
            </w:r>
          </w:p>
        </w:tc>
        <w:tc>
          <w:tcPr>
            <w:tcW w:w="1678" w:type="dxa"/>
          </w:tcPr>
          <w:p w14:paraId="08DABAC0" w14:textId="35D04D57" w:rsidR="00676AF2" w:rsidRDefault="00676AF2" w:rsidP="00676AF2">
            <w:r>
              <w:t>Integer</w:t>
            </w:r>
          </w:p>
        </w:tc>
        <w:tc>
          <w:tcPr>
            <w:tcW w:w="4349" w:type="dxa"/>
          </w:tcPr>
          <w:p w14:paraId="4A3B0010" w14:textId="5FFF0C6D" w:rsidR="00676AF2" w:rsidRDefault="00676AF2" w:rsidP="00676AF2">
            <w:r>
              <w:t>The y position of the current body</w:t>
            </w:r>
          </w:p>
        </w:tc>
      </w:tr>
    </w:tbl>
    <w:p w14:paraId="5BC6F049" w14:textId="0EECCD13" w:rsidR="005B70EA" w:rsidRPr="005B70EA" w:rsidRDefault="005B70EA" w:rsidP="005B70EA"/>
    <w:p w14:paraId="022B5DCE" w14:textId="7E51F1E6" w:rsidR="00DB4391" w:rsidRDefault="00DB4391" w:rsidP="00DB4391">
      <w:pPr>
        <w:pStyle w:val="Heading4"/>
      </w:pPr>
      <w:r>
        <w:t>Solid</w:t>
      </w:r>
    </w:p>
    <w:p w14:paraId="484B6770" w14:textId="77777777" w:rsidR="00942D25" w:rsidRPr="00942D25" w:rsidRDefault="00942D25" w:rsidP="00942D25">
      <w:pPr>
        <w:contextualSpacing/>
        <w:rPr>
          <w:rFonts w:ascii="Courier New" w:hAnsi="Courier New" w:cs="Courier New"/>
        </w:rPr>
      </w:pPr>
      <w:r w:rsidRPr="00942D25">
        <w:rPr>
          <w:rFonts w:ascii="Courier New" w:hAnsi="Courier New" w:cs="Courier New"/>
        </w:rPr>
        <w:t>def createBody(self,world):</w:t>
      </w:r>
    </w:p>
    <w:p w14:paraId="0FCC2163"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x1 = self.x1 / 20</w:t>
      </w:r>
    </w:p>
    <w:p w14:paraId="25298372" w14:textId="77777777" w:rsidR="00942D25" w:rsidRPr="007A284D" w:rsidRDefault="00942D25" w:rsidP="00942D25">
      <w:pPr>
        <w:contextualSpacing/>
        <w:rPr>
          <w:rFonts w:ascii="Courier New" w:hAnsi="Courier New" w:cs="Courier New"/>
        </w:rPr>
      </w:pPr>
      <w:r w:rsidRPr="00942D25">
        <w:rPr>
          <w:rFonts w:ascii="Courier New" w:hAnsi="Courier New" w:cs="Courier New"/>
        </w:rPr>
        <w:t xml:space="preserve">        </w:t>
      </w:r>
      <w:r w:rsidRPr="007A284D">
        <w:rPr>
          <w:rFonts w:ascii="Courier New" w:hAnsi="Courier New" w:cs="Courier New"/>
        </w:rPr>
        <w:t>x2 = self.x2 / 20</w:t>
      </w:r>
    </w:p>
    <w:p w14:paraId="44A473E5" w14:textId="77777777" w:rsidR="00942D25" w:rsidRPr="00942D25" w:rsidRDefault="00942D25" w:rsidP="00942D25">
      <w:pPr>
        <w:contextualSpacing/>
        <w:rPr>
          <w:rFonts w:ascii="Courier New" w:hAnsi="Courier New" w:cs="Courier New"/>
          <w:lang w:val="es-ES"/>
        </w:rPr>
      </w:pPr>
      <w:r w:rsidRPr="007A284D">
        <w:rPr>
          <w:rFonts w:ascii="Courier New" w:hAnsi="Courier New" w:cs="Courier New"/>
        </w:rPr>
        <w:t xml:space="preserve">        </w:t>
      </w:r>
      <w:r w:rsidRPr="00942D25">
        <w:rPr>
          <w:rFonts w:ascii="Courier New" w:hAnsi="Courier New" w:cs="Courier New"/>
          <w:lang w:val="es-ES"/>
        </w:rPr>
        <w:t>y1 = 30 - self.y1/20</w:t>
      </w:r>
    </w:p>
    <w:p w14:paraId="73FEFCF8" w14:textId="77777777" w:rsidR="00942D25" w:rsidRPr="007A284D" w:rsidRDefault="00942D25" w:rsidP="00942D25">
      <w:pPr>
        <w:contextualSpacing/>
        <w:rPr>
          <w:rFonts w:ascii="Courier New" w:hAnsi="Courier New" w:cs="Courier New"/>
          <w:lang w:val="es-ES"/>
        </w:rPr>
      </w:pPr>
      <w:r w:rsidRPr="00942D25">
        <w:rPr>
          <w:rFonts w:ascii="Courier New" w:hAnsi="Courier New" w:cs="Courier New"/>
          <w:lang w:val="es-ES"/>
        </w:rPr>
        <w:t xml:space="preserve">        </w:t>
      </w:r>
      <w:r w:rsidRPr="007A284D">
        <w:rPr>
          <w:rFonts w:ascii="Courier New" w:hAnsi="Courier New" w:cs="Courier New"/>
          <w:lang w:val="es-ES"/>
        </w:rPr>
        <w:t>y2 = 30 - self.y2/20</w:t>
      </w:r>
    </w:p>
    <w:p w14:paraId="183B9BB3"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11" w:name="_Hlk7606265"/>
      <w:r w:rsidRPr="00942D25">
        <w:rPr>
          <w:rFonts w:ascii="Courier New" w:hAnsi="Courier New" w:cs="Courier New"/>
          <w:color w:val="00B050"/>
        </w:rPr>
        <w:t>convert pixels to meters</w:t>
      </w:r>
      <w:bookmarkEnd w:id="211"/>
    </w:p>
    <w:p w14:paraId="41D0E131" w14:textId="77777777" w:rsidR="00942D25" w:rsidRPr="007A284D" w:rsidRDefault="00942D25" w:rsidP="00942D25">
      <w:pPr>
        <w:contextualSpacing/>
        <w:rPr>
          <w:rFonts w:ascii="Courier New" w:hAnsi="Courier New" w:cs="Courier New"/>
        </w:rPr>
      </w:pPr>
      <w:r w:rsidRPr="00942D25">
        <w:rPr>
          <w:rFonts w:ascii="Courier New" w:hAnsi="Courier New" w:cs="Courier New"/>
        </w:rPr>
        <w:t xml:space="preserve">        </w:t>
      </w:r>
      <w:r w:rsidRPr="007A284D">
        <w:rPr>
          <w:rFonts w:ascii="Courier New" w:hAnsi="Courier New" w:cs="Courier New"/>
        </w:rPr>
        <w:t>deltax = x2 - x1</w:t>
      </w:r>
    </w:p>
    <w:p w14:paraId="055BF35D" w14:textId="77777777" w:rsidR="00942D25" w:rsidRPr="007A284D" w:rsidRDefault="00942D25" w:rsidP="00942D25">
      <w:pPr>
        <w:contextualSpacing/>
        <w:rPr>
          <w:rFonts w:ascii="Courier New" w:hAnsi="Courier New" w:cs="Courier New"/>
        </w:rPr>
      </w:pPr>
      <w:r w:rsidRPr="007A284D">
        <w:rPr>
          <w:rFonts w:ascii="Courier New" w:hAnsi="Courier New" w:cs="Courier New"/>
        </w:rPr>
        <w:t xml:space="preserve">        deltay = y2 - y1</w:t>
      </w:r>
    </w:p>
    <w:p w14:paraId="3393F31B" w14:textId="5105EB5A"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lastRenderedPageBreak/>
        <w:t xml:space="preserve"># </w:t>
      </w:r>
      <w:bookmarkStart w:id="212" w:name="_Hlk7606276"/>
      <w:r w:rsidRPr="00942D25">
        <w:rPr>
          <w:rFonts w:ascii="Courier New" w:hAnsi="Courier New" w:cs="Courier New"/>
          <w:color w:val="00B050"/>
        </w:rPr>
        <w:t>treat</w:t>
      </w:r>
      <w:r>
        <w:rPr>
          <w:rFonts w:ascii="Courier New" w:hAnsi="Courier New" w:cs="Courier New"/>
          <w:color w:val="00B050"/>
        </w:rPr>
        <w:t xml:space="preserve"> as</w:t>
      </w:r>
      <w:r w:rsidRPr="00942D25">
        <w:rPr>
          <w:rFonts w:ascii="Courier New" w:hAnsi="Courier New" w:cs="Courier New"/>
          <w:color w:val="00B050"/>
        </w:rPr>
        <w:t xml:space="preserve"> triangle</w:t>
      </w:r>
      <w:bookmarkEnd w:id="212"/>
    </w:p>
    <w:p w14:paraId="4DE20EC0"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length = (deltay**2 + deltax**2)**0.5</w:t>
      </w:r>
    </w:p>
    <w:p w14:paraId="745CC193" w14:textId="77777777" w:rsidR="00942D25" w:rsidRPr="007A284D" w:rsidRDefault="00942D25" w:rsidP="00942D25">
      <w:pPr>
        <w:contextualSpacing/>
        <w:rPr>
          <w:rFonts w:ascii="Courier New" w:hAnsi="Courier New" w:cs="Courier New"/>
        </w:rPr>
      </w:pPr>
      <w:r w:rsidRPr="00942D25">
        <w:rPr>
          <w:rFonts w:ascii="Courier New" w:hAnsi="Courier New" w:cs="Courier New"/>
        </w:rPr>
        <w:t xml:space="preserve">        </w:t>
      </w:r>
      <w:r w:rsidRPr="007A284D">
        <w:rPr>
          <w:rFonts w:ascii="Courier New" w:hAnsi="Courier New" w:cs="Courier New"/>
        </w:rPr>
        <w:t>angle = math.atan2(deltay,deltax)</w:t>
      </w:r>
    </w:p>
    <w:p w14:paraId="257B1ED6"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13" w:name="_Hlk7606289"/>
      <w:r w:rsidRPr="00942D25">
        <w:rPr>
          <w:rFonts w:ascii="Courier New" w:hAnsi="Courier New" w:cs="Courier New"/>
          <w:color w:val="00B050"/>
        </w:rPr>
        <w:t>get length and angle</w:t>
      </w:r>
      <w:bookmarkEnd w:id="213"/>
    </w:p>
    <w:p w14:paraId="7F5ACA16" w14:textId="77777777" w:rsidR="00942D25" w:rsidRPr="00942D25" w:rsidRDefault="00942D25" w:rsidP="00942D25">
      <w:pPr>
        <w:contextualSpacing/>
        <w:rPr>
          <w:rFonts w:ascii="Courier New" w:hAnsi="Courier New" w:cs="Courier New"/>
        </w:rPr>
      </w:pPr>
    </w:p>
    <w:p w14:paraId="59079FBB" w14:textId="77777777" w:rsidR="00942D25" w:rsidRPr="007A284D" w:rsidRDefault="00942D25" w:rsidP="00942D25">
      <w:pPr>
        <w:contextualSpacing/>
        <w:rPr>
          <w:rFonts w:ascii="Courier New" w:hAnsi="Courier New" w:cs="Courier New"/>
          <w:lang w:val="es-ES"/>
        </w:rPr>
      </w:pPr>
      <w:r w:rsidRPr="00942D25">
        <w:rPr>
          <w:rFonts w:ascii="Courier New" w:hAnsi="Courier New" w:cs="Courier New"/>
        </w:rPr>
        <w:t xml:space="preserve">        </w:t>
      </w:r>
      <w:r w:rsidRPr="007A284D">
        <w:rPr>
          <w:rFonts w:ascii="Courier New" w:hAnsi="Courier New" w:cs="Courier New"/>
          <w:lang w:val="es-ES"/>
        </w:rPr>
        <w:t>pos = (x1+deltax/2,y1+deltay/2)</w:t>
      </w:r>
    </w:p>
    <w:p w14:paraId="1487BEF3"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14" w:name="_Hlk7606306"/>
      <w:r w:rsidRPr="00942D25">
        <w:rPr>
          <w:rFonts w:ascii="Courier New" w:hAnsi="Courier New" w:cs="Courier New"/>
          <w:color w:val="00B050"/>
        </w:rPr>
        <w:t>body position is at the centre of the body</w:t>
      </w:r>
    </w:p>
    <w:bookmarkEnd w:id="214"/>
    <w:p w14:paraId="36B526FA" w14:textId="77777777" w:rsidR="00942D25" w:rsidRPr="00942D25" w:rsidRDefault="00942D25" w:rsidP="00942D25">
      <w:pPr>
        <w:contextualSpacing/>
        <w:rPr>
          <w:rFonts w:ascii="Courier New" w:hAnsi="Courier New" w:cs="Courier New"/>
        </w:rPr>
      </w:pPr>
    </w:p>
    <w:p w14:paraId="5EA50F39"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fix = b2FixtureDef(shape=b2PolygonShape(box=(length/2,0.2)),density=self.density,friction=0.2,categoryBits=0x0002,maskBits=0x0004)</w:t>
      </w:r>
    </w:p>
    <w:p w14:paraId="7D45E5B4"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fix.filter.groupIndex = self.groupIndex</w:t>
      </w:r>
    </w:p>
    <w:p w14:paraId="7D8A2F16"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set collision filter so it only collides with certain materials</w:t>
      </w:r>
    </w:p>
    <w:p w14:paraId="393D5335" w14:textId="77777777" w:rsidR="00942D25" w:rsidRPr="00942D25" w:rsidRDefault="00942D25" w:rsidP="00942D25">
      <w:pPr>
        <w:contextualSpacing/>
        <w:rPr>
          <w:rFonts w:ascii="Courier New" w:hAnsi="Courier New" w:cs="Courier New"/>
        </w:rPr>
      </w:pPr>
    </w:p>
    <w:p w14:paraId="00ADE79B"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self.body = world.CreateDynamicBody(position=pos,fixtures=fix,angle=angle)</w:t>
      </w:r>
    </w:p>
    <w:p w14:paraId="28B9F327" w14:textId="2A9AE67F"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create body</w:t>
      </w:r>
    </w:p>
    <w:p w14:paraId="287DC4CF" w14:textId="6B22CCD6" w:rsidR="00DB4391" w:rsidRDefault="00DB4391" w:rsidP="00DB4391">
      <w:pPr>
        <w:pStyle w:val="Heading4"/>
      </w:pPr>
      <w:r>
        <w:t>Chain</w:t>
      </w:r>
    </w:p>
    <w:p w14:paraId="437BD67C" w14:textId="77777777" w:rsidR="00942D25" w:rsidRPr="00942D25" w:rsidRDefault="00942D25" w:rsidP="00942D25">
      <w:pPr>
        <w:contextualSpacing/>
        <w:rPr>
          <w:rFonts w:ascii="Courier New" w:hAnsi="Courier New" w:cs="Courier New"/>
        </w:rPr>
      </w:pPr>
      <w:r w:rsidRPr="00942D25">
        <w:rPr>
          <w:rFonts w:ascii="Courier New" w:hAnsi="Courier New" w:cs="Courier New"/>
        </w:rPr>
        <w:t>def createBody(self,world):</w:t>
      </w:r>
    </w:p>
    <w:p w14:paraId="00E038CE"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x1 = self.x1 / 20</w:t>
      </w:r>
    </w:p>
    <w:p w14:paraId="34EFDD93" w14:textId="77777777" w:rsidR="00942D25" w:rsidRPr="00817EEA" w:rsidRDefault="00942D25" w:rsidP="00942D25">
      <w:pPr>
        <w:contextualSpacing/>
        <w:rPr>
          <w:rFonts w:ascii="Courier New" w:hAnsi="Courier New" w:cs="Courier New"/>
        </w:rPr>
      </w:pPr>
      <w:r w:rsidRPr="00942D25">
        <w:rPr>
          <w:rFonts w:ascii="Courier New" w:hAnsi="Courier New" w:cs="Courier New"/>
        </w:rPr>
        <w:t xml:space="preserve">        </w:t>
      </w:r>
      <w:r w:rsidRPr="00817EEA">
        <w:rPr>
          <w:rFonts w:ascii="Courier New" w:hAnsi="Courier New" w:cs="Courier New"/>
        </w:rPr>
        <w:t>x2 = self.x2 / 20</w:t>
      </w:r>
    </w:p>
    <w:p w14:paraId="711426B8" w14:textId="77777777" w:rsidR="00942D25" w:rsidRPr="00942D25" w:rsidRDefault="00942D25" w:rsidP="00942D25">
      <w:pPr>
        <w:contextualSpacing/>
        <w:rPr>
          <w:rFonts w:ascii="Courier New" w:hAnsi="Courier New" w:cs="Courier New"/>
          <w:lang w:val="es-ES"/>
        </w:rPr>
      </w:pPr>
      <w:r w:rsidRPr="00817EEA">
        <w:rPr>
          <w:rFonts w:ascii="Courier New" w:hAnsi="Courier New" w:cs="Courier New"/>
        </w:rPr>
        <w:t xml:space="preserve">        </w:t>
      </w:r>
      <w:r w:rsidRPr="00942D25">
        <w:rPr>
          <w:rFonts w:ascii="Courier New" w:hAnsi="Courier New" w:cs="Courier New"/>
          <w:lang w:val="es-ES"/>
        </w:rPr>
        <w:t>y1 = 30 - self.y1/20</w:t>
      </w:r>
    </w:p>
    <w:p w14:paraId="2D1E4FC7" w14:textId="77777777" w:rsidR="00942D25" w:rsidRPr="00365031" w:rsidRDefault="00942D25" w:rsidP="00942D25">
      <w:pPr>
        <w:contextualSpacing/>
        <w:rPr>
          <w:rFonts w:ascii="Courier New" w:hAnsi="Courier New" w:cs="Courier New"/>
          <w:lang w:val="es-ES"/>
        </w:rPr>
      </w:pPr>
      <w:r w:rsidRPr="00942D25">
        <w:rPr>
          <w:rFonts w:ascii="Courier New" w:hAnsi="Courier New" w:cs="Courier New"/>
          <w:lang w:val="es-ES"/>
        </w:rPr>
        <w:t xml:space="preserve">        </w:t>
      </w:r>
      <w:r w:rsidRPr="00365031">
        <w:rPr>
          <w:rFonts w:ascii="Courier New" w:hAnsi="Courier New" w:cs="Courier New"/>
          <w:lang w:val="es-ES"/>
        </w:rPr>
        <w:t>y2 = 30 - self.y2/20</w:t>
      </w:r>
    </w:p>
    <w:p w14:paraId="7EE748F3"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convert to meters</w:t>
      </w:r>
    </w:p>
    <w:p w14:paraId="09E6934F" w14:textId="77777777" w:rsidR="00942D25" w:rsidRPr="00365031" w:rsidRDefault="00942D25" w:rsidP="00942D25">
      <w:pPr>
        <w:contextualSpacing/>
        <w:rPr>
          <w:rFonts w:ascii="Courier New" w:hAnsi="Courier New" w:cs="Courier New"/>
        </w:rPr>
      </w:pPr>
      <w:r w:rsidRPr="00942D25">
        <w:rPr>
          <w:rFonts w:ascii="Courier New" w:hAnsi="Courier New" w:cs="Courier New"/>
        </w:rPr>
        <w:t xml:space="preserve">        </w:t>
      </w:r>
      <w:r w:rsidRPr="00365031">
        <w:rPr>
          <w:rFonts w:ascii="Courier New" w:hAnsi="Courier New" w:cs="Courier New"/>
        </w:rPr>
        <w:t>deltax = x2 - x1</w:t>
      </w:r>
    </w:p>
    <w:p w14:paraId="6DADE915" w14:textId="77777777" w:rsidR="00942D25" w:rsidRPr="00365031" w:rsidRDefault="00942D25" w:rsidP="00942D25">
      <w:pPr>
        <w:contextualSpacing/>
        <w:rPr>
          <w:rFonts w:ascii="Courier New" w:hAnsi="Courier New" w:cs="Courier New"/>
        </w:rPr>
      </w:pPr>
      <w:r w:rsidRPr="00365031">
        <w:rPr>
          <w:rFonts w:ascii="Courier New" w:hAnsi="Courier New" w:cs="Courier New"/>
        </w:rPr>
        <w:t xml:space="preserve">        deltay = y2 - y1</w:t>
      </w:r>
    </w:p>
    <w:p w14:paraId="43D3AAFD"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treat as triangle</w:t>
      </w:r>
    </w:p>
    <w:p w14:paraId="2A53762A"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length = (deltay**2 + deltax**2)**0.5</w:t>
      </w:r>
    </w:p>
    <w:p w14:paraId="5EE90352" w14:textId="77777777" w:rsidR="00942D25" w:rsidRPr="00365031" w:rsidRDefault="00942D25" w:rsidP="00942D25">
      <w:pPr>
        <w:contextualSpacing/>
        <w:rPr>
          <w:rFonts w:ascii="Courier New" w:hAnsi="Courier New" w:cs="Courier New"/>
        </w:rPr>
      </w:pPr>
      <w:r w:rsidRPr="00942D25">
        <w:rPr>
          <w:rFonts w:ascii="Courier New" w:hAnsi="Courier New" w:cs="Courier New"/>
        </w:rPr>
        <w:t xml:space="preserve">        </w:t>
      </w:r>
      <w:r w:rsidRPr="00365031">
        <w:rPr>
          <w:rFonts w:ascii="Courier New" w:hAnsi="Courier New" w:cs="Courier New"/>
        </w:rPr>
        <w:t>angle = math.atan2(deltay,deltax)</w:t>
      </w:r>
    </w:p>
    <w:p w14:paraId="2C31475E"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get length and angle of material</w:t>
      </w:r>
    </w:p>
    <w:p w14:paraId="798BAE2C" w14:textId="77777777" w:rsidR="00942D25" w:rsidRPr="00942D25" w:rsidRDefault="00942D25" w:rsidP="00942D25">
      <w:pPr>
        <w:contextualSpacing/>
        <w:rPr>
          <w:rFonts w:ascii="Courier New" w:hAnsi="Courier New" w:cs="Courier New"/>
        </w:rPr>
      </w:pPr>
    </w:p>
    <w:p w14:paraId="7EA5C3B1"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stepx = deltax/10</w:t>
      </w:r>
    </w:p>
    <w:p w14:paraId="38516B4A"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stepy = deltay/10</w:t>
      </w:r>
    </w:p>
    <w:p w14:paraId="268DD7D1" w14:textId="6F7AFEF9"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xml:space="preserve"># </w:t>
      </w:r>
      <w:bookmarkStart w:id="215" w:name="_Hlk7606337"/>
      <w:r w:rsidRPr="00942D25">
        <w:rPr>
          <w:rFonts w:ascii="Courier New" w:hAnsi="Courier New" w:cs="Courier New"/>
          <w:color w:val="00B050"/>
        </w:rPr>
        <w:t xml:space="preserve">distance between each </w:t>
      </w:r>
      <w:r w:rsidR="00E44A56" w:rsidRPr="00942D25">
        <w:rPr>
          <w:rFonts w:ascii="Courier New" w:hAnsi="Courier New" w:cs="Courier New"/>
          <w:color w:val="00B050"/>
        </w:rPr>
        <w:t>piece</w:t>
      </w:r>
      <w:r w:rsidRPr="00942D25">
        <w:rPr>
          <w:rFonts w:ascii="Courier New" w:hAnsi="Courier New" w:cs="Courier New"/>
          <w:color w:val="00B050"/>
        </w:rPr>
        <w:t xml:space="preserve"> in the chain</w:t>
      </w:r>
      <w:bookmarkEnd w:id="215"/>
    </w:p>
    <w:p w14:paraId="2A9D2FEA" w14:textId="77777777" w:rsidR="00942D25" w:rsidRPr="00942D25" w:rsidRDefault="00942D25" w:rsidP="00942D25">
      <w:pPr>
        <w:contextualSpacing/>
        <w:rPr>
          <w:rFonts w:ascii="Courier New" w:hAnsi="Courier New" w:cs="Courier New"/>
        </w:rPr>
      </w:pPr>
    </w:p>
    <w:p w14:paraId="6B43E651"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fix = b2FixtureDef(shape=b2PolygonShape(box=(length/20,0.35)),density=self.density,friction=0.2,categoryBits=0x0002,maskBits=0x0004)</w:t>
      </w:r>
    </w:p>
    <w:p w14:paraId="26E7A81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fix.filter.groupIndex = self.groupIndex</w:t>
      </w:r>
    </w:p>
    <w:p w14:paraId="20292F96"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all pieces in the chain have the same fixture</w:t>
      </w:r>
    </w:p>
    <w:p w14:paraId="6713592B" w14:textId="77777777" w:rsidR="00942D25" w:rsidRPr="00942D25" w:rsidRDefault="00942D25" w:rsidP="00942D25">
      <w:pPr>
        <w:contextualSpacing/>
        <w:rPr>
          <w:rFonts w:ascii="Courier New" w:hAnsi="Courier New" w:cs="Courier New"/>
        </w:rPr>
      </w:pPr>
    </w:p>
    <w:p w14:paraId="6C50B1FE"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prevBody = ""</w:t>
      </w:r>
    </w:p>
    <w:p w14:paraId="6EC94246" w14:textId="77777777" w:rsidR="00942D25" w:rsidRPr="00942D25" w:rsidRDefault="00942D25" w:rsidP="00942D25">
      <w:pPr>
        <w:contextualSpacing/>
        <w:rPr>
          <w:rFonts w:ascii="Courier New" w:hAnsi="Courier New" w:cs="Courier New"/>
        </w:rPr>
      </w:pPr>
    </w:p>
    <w:p w14:paraId="3A0071F0"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for i in range(0,10):</w:t>
      </w:r>
    </w:p>
    <w:p w14:paraId="3E1FDD6D"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pos = (x1 + (i+0.5)*stepx, y1 + (i+0.5)*stepy)</w:t>
      </w:r>
    </w:p>
    <w:p w14:paraId="677E853F"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body = world.CreateDynamicBody(position=pos,fixtures = fix,angle = angle)</w:t>
      </w:r>
    </w:p>
    <w:p w14:paraId="7BCABC3E" w14:textId="77777777" w:rsidR="00942D25" w:rsidRPr="00942D25" w:rsidRDefault="00942D25" w:rsidP="00942D25">
      <w:pPr>
        <w:contextualSpacing/>
        <w:rPr>
          <w:rFonts w:ascii="Courier New" w:hAnsi="Courier New" w:cs="Courier New"/>
        </w:rPr>
      </w:pPr>
      <w:r w:rsidRPr="00942D25">
        <w:rPr>
          <w:rFonts w:ascii="Courier New" w:hAnsi="Courier New" w:cs="Courier New"/>
        </w:rPr>
        <w:t># create body</w:t>
      </w:r>
    </w:p>
    <w:p w14:paraId="2BA4881E"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if i != 0:</w:t>
      </w:r>
    </w:p>
    <w:p w14:paraId="6206A875" w14:textId="77777777" w:rsidR="00942D25" w:rsidRPr="00942D25" w:rsidRDefault="00942D25" w:rsidP="00942D25">
      <w:pPr>
        <w:contextualSpacing/>
        <w:rPr>
          <w:rFonts w:ascii="Courier New" w:hAnsi="Courier New" w:cs="Courier New"/>
        </w:rPr>
      </w:pPr>
      <w:r w:rsidRPr="00942D25">
        <w:rPr>
          <w:rFonts w:ascii="Courier New" w:hAnsi="Courier New" w:cs="Courier New"/>
        </w:rPr>
        <w:lastRenderedPageBreak/>
        <w:t xml:space="preserve">                joint = world.CreateRevoluteJoint(bodyA=prevBody,bodyB=body,anchor=(x1 + i*stepx, y1 + i*stepy))</w:t>
      </w:r>
    </w:p>
    <w:p w14:paraId="34798E3C"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self.chainJoints.append(joint)</w:t>
      </w:r>
    </w:p>
    <w:p w14:paraId="365265B2" w14:textId="77777777" w:rsidR="00942D25" w:rsidRPr="00942D25" w:rsidRDefault="00942D25" w:rsidP="00942D25">
      <w:pPr>
        <w:contextualSpacing/>
        <w:rPr>
          <w:rFonts w:ascii="Courier New" w:hAnsi="Courier New" w:cs="Courier New"/>
          <w:color w:val="00B050"/>
        </w:rPr>
      </w:pPr>
      <w:r w:rsidRPr="00942D25">
        <w:rPr>
          <w:rFonts w:ascii="Courier New" w:hAnsi="Courier New" w:cs="Courier New"/>
          <w:color w:val="00B050"/>
        </w:rPr>
        <w:t># create joint</w:t>
      </w:r>
    </w:p>
    <w:p w14:paraId="12142599" w14:textId="77777777" w:rsidR="00942D25" w:rsidRPr="00942D25" w:rsidRDefault="00942D25" w:rsidP="00942D25">
      <w:pPr>
        <w:contextualSpacing/>
        <w:rPr>
          <w:rFonts w:ascii="Courier New" w:hAnsi="Courier New" w:cs="Courier New"/>
        </w:rPr>
      </w:pPr>
      <w:r w:rsidRPr="00942D25">
        <w:rPr>
          <w:rFonts w:ascii="Courier New" w:hAnsi="Courier New" w:cs="Courier New"/>
        </w:rPr>
        <w:t xml:space="preserve">            self.body.append(body)</w:t>
      </w:r>
    </w:p>
    <w:p w14:paraId="29F32072" w14:textId="77777777" w:rsidR="00942D25" w:rsidRPr="00942D25" w:rsidRDefault="00942D25" w:rsidP="00942D25">
      <w:pPr>
        <w:contextualSpacing/>
        <w:rPr>
          <w:rFonts w:ascii="Courier New" w:hAnsi="Courier New" w:cs="Courier New"/>
        </w:rPr>
      </w:pPr>
    </w:p>
    <w:p w14:paraId="31191239" w14:textId="6F30824A" w:rsidR="00942D25" w:rsidRPr="00942D25" w:rsidRDefault="00942D25" w:rsidP="00942D25">
      <w:pPr>
        <w:contextualSpacing/>
        <w:rPr>
          <w:rFonts w:ascii="Courier New" w:hAnsi="Courier New" w:cs="Courier New"/>
        </w:rPr>
      </w:pPr>
      <w:r w:rsidRPr="00942D25">
        <w:rPr>
          <w:rFonts w:ascii="Courier New" w:hAnsi="Courier New" w:cs="Courier New"/>
        </w:rPr>
        <w:t xml:space="preserve">            prevBody = body</w:t>
      </w:r>
    </w:p>
    <w:p w14:paraId="2DA62EE1" w14:textId="77777777" w:rsidR="00BD0E56" w:rsidRDefault="00BD0E56">
      <w:pPr>
        <w:rPr>
          <w:rFonts w:asciiTheme="majorHAnsi" w:eastAsiaTheme="majorEastAsia" w:hAnsiTheme="majorHAnsi" w:cstheme="majorBidi"/>
          <w:color w:val="2E74B5" w:themeColor="accent1" w:themeShade="BF"/>
          <w:sz w:val="32"/>
          <w:szCs w:val="32"/>
        </w:rPr>
      </w:pPr>
      <w:r>
        <w:br w:type="page"/>
      </w:r>
    </w:p>
    <w:p w14:paraId="1D0E1A3C" w14:textId="1C592399" w:rsidR="00BD0E56" w:rsidRDefault="00BD0E56" w:rsidP="00BD0E56">
      <w:pPr>
        <w:pStyle w:val="Heading1"/>
      </w:pPr>
      <w:bookmarkStart w:id="216" w:name="_Toc8207700"/>
      <w:r>
        <w:lastRenderedPageBreak/>
        <w:t>Testing</w:t>
      </w:r>
      <w:bookmarkEnd w:id="216"/>
    </w:p>
    <w:p w14:paraId="5E99BE09" w14:textId="183A3125" w:rsidR="00B10F64" w:rsidRDefault="00B10F64" w:rsidP="00B10F64">
      <w:pPr>
        <w:rPr>
          <w:u w:val="single"/>
        </w:rPr>
      </w:pPr>
      <w:r w:rsidRPr="002829FC">
        <w:t>Test Type Key:</w:t>
      </w:r>
    </w:p>
    <w:p w14:paraId="0B7C0C4C" w14:textId="71344EFF" w:rsidR="00B10F64" w:rsidRDefault="00B10F64" w:rsidP="00B10F64">
      <w:pPr>
        <w:pStyle w:val="ListParagraph"/>
        <w:numPr>
          <w:ilvl w:val="0"/>
          <w:numId w:val="5"/>
        </w:numPr>
      </w:pPr>
      <w:r>
        <w:t>Err – erroneous: inputs that should produce an error and be handled</w:t>
      </w:r>
    </w:p>
    <w:p w14:paraId="0F858631" w14:textId="47AD98E5" w:rsidR="00B10F64" w:rsidRDefault="00B10F64" w:rsidP="00B10F64">
      <w:pPr>
        <w:pStyle w:val="ListParagraph"/>
        <w:numPr>
          <w:ilvl w:val="0"/>
          <w:numId w:val="5"/>
        </w:numPr>
      </w:pPr>
      <w:r>
        <w:t>Ext – extreme: extremely large inputs that should cause a run time error</w:t>
      </w:r>
    </w:p>
    <w:p w14:paraId="60D6CDE2" w14:textId="1F2873F6" w:rsidR="00B10F64" w:rsidRDefault="00B10F64" w:rsidP="00B10F64">
      <w:pPr>
        <w:pStyle w:val="ListParagraph"/>
        <w:numPr>
          <w:ilvl w:val="0"/>
          <w:numId w:val="5"/>
        </w:numPr>
      </w:pPr>
      <w:r>
        <w:t>Bnd – boundary: testing the limits of conditions</w:t>
      </w:r>
    </w:p>
    <w:p w14:paraId="7974B92C" w14:textId="3A5DD288" w:rsidR="00B10F64" w:rsidRDefault="00B10F64" w:rsidP="00B10F64">
      <w:pPr>
        <w:pStyle w:val="ListParagraph"/>
        <w:numPr>
          <w:ilvl w:val="0"/>
          <w:numId w:val="5"/>
        </w:numPr>
      </w:pPr>
      <w:r>
        <w:t>Nor</w:t>
      </w:r>
      <w:r w:rsidR="00204063">
        <w:t>m</w:t>
      </w:r>
      <w:r>
        <w:t xml:space="preserve"> – normal: inputs that should be </w:t>
      </w:r>
      <w:r w:rsidR="004824DE">
        <w:t>accepted</w:t>
      </w:r>
    </w:p>
    <w:p w14:paraId="2E628E67" w14:textId="2234802A" w:rsidR="00B10F64" w:rsidRPr="00B10F64" w:rsidRDefault="00B10F64" w:rsidP="00B10F64">
      <w:pPr>
        <w:pStyle w:val="ListParagraph"/>
        <w:numPr>
          <w:ilvl w:val="0"/>
          <w:numId w:val="5"/>
        </w:numPr>
      </w:pPr>
      <w:r>
        <w:t>Exc – exceptional:</w:t>
      </w:r>
      <w:r w:rsidR="004824DE">
        <w:t xml:space="preserve"> [space], null, 0 etc</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007"/>
        <w:gridCol w:w="1256"/>
        <w:gridCol w:w="1883"/>
        <w:gridCol w:w="1406"/>
        <w:gridCol w:w="255"/>
        <w:gridCol w:w="2121"/>
        <w:gridCol w:w="1088"/>
      </w:tblGrid>
      <w:tr w:rsidR="00F825FB" w14:paraId="14376DD3" w14:textId="2437EC61" w:rsidTr="007170F7">
        <w:tc>
          <w:tcPr>
            <w:tcW w:w="1007" w:type="dxa"/>
          </w:tcPr>
          <w:p w14:paraId="45DCFFEE" w14:textId="15F28A99" w:rsidR="00202A03" w:rsidRPr="00DF70FC" w:rsidRDefault="00202A03" w:rsidP="00DF70FC">
            <w:pPr>
              <w:rPr>
                <w:b/>
              </w:rPr>
            </w:pPr>
            <w:r>
              <w:rPr>
                <w:b/>
              </w:rPr>
              <w:t>Section of program</w:t>
            </w:r>
          </w:p>
        </w:tc>
        <w:tc>
          <w:tcPr>
            <w:tcW w:w="1256" w:type="dxa"/>
          </w:tcPr>
          <w:p w14:paraId="4A531D8F" w14:textId="55945311" w:rsidR="00202A03" w:rsidRPr="00DF70FC" w:rsidRDefault="00202A03" w:rsidP="00DF70FC">
            <w:pPr>
              <w:rPr>
                <w:b/>
              </w:rPr>
            </w:pPr>
            <w:r>
              <w:rPr>
                <w:b/>
              </w:rPr>
              <w:t>(Test type) What is being tested</w:t>
            </w:r>
          </w:p>
        </w:tc>
        <w:tc>
          <w:tcPr>
            <w:tcW w:w="1883" w:type="dxa"/>
          </w:tcPr>
          <w:p w14:paraId="71A1D774" w14:textId="458740FC" w:rsidR="00202A03" w:rsidRPr="00DF70FC" w:rsidRDefault="00202A03" w:rsidP="00DF70FC">
            <w:pPr>
              <w:rPr>
                <w:b/>
              </w:rPr>
            </w:pPr>
            <w:r>
              <w:rPr>
                <w:b/>
              </w:rPr>
              <w:t>Action/input</w:t>
            </w:r>
          </w:p>
        </w:tc>
        <w:tc>
          <w:tcPr>
            <w:tcW w:w="1406" w:type="dxa"/>
          </w:tcPr>
          <w:p w14:paraId="3E40557C" w14:textId="32D7C662" w:rsidR="00202A03" w:rsidRDefault="007170F7" w:rsidP="00DF70FC">
            <w:pPr>
              <w:rPr>
                <w:b/>
              </w:rPr>
            </w:pPr>
            <w:r>
              <w:rPr>
                <w:b/>
              </w:rPr>
              <w:t>E</w:t>
            </w:r>
            <w:r w:rsidR="00202A03">
              <w:rPr>
                <w:b/>
              </w:rPr>
              <w:t>xpectation</w:t>
            </w:r>
          </w:p>
        </w:tc>
        <w:tc>
          <w:tcPr>
            <w:tcW w:w="255" w:type="dxa"/>
          </w:tcPr>
          <w:p w14:paraId="0D6C6652" w14:textId="77BFA435" w:rsidR="00202A03" w:rsidRDefault="00202A03" w:rsidP="00DF70FC">
            <w:pPr>
              <w:rPr>
                <w:b/>
              </w:rPr>
            </w:pPr>
            <w:r>
              <w:rPr>
                <w:b/>
              </w:rPr>
              <w:t>S</w:t>
            </w:r>
            <w:r w:rsidR="00F825FB">
              <w:rPr>
                <w:b/>
              </w:rPr>
              <w:t>/F</w:t>
            </w:r>
          </w:p>
        </w:tc>
        <w:tc>
          <w:tcPr>
            <w:tcW w:w="2121" w:type="dxa"/>
          </w:tcPr>
          <w:p w14:paraId="68D37B8B" w14:textId="2758D17A" w:rsidR="00202A03" w:rsidRPr="00DF70FC" w:rsidRDefault="00202A03" w:rsidP="00DF70FC">
            <w:pPr>
              <w:rPr>
                <w:b/>
              </w:rPr>
            </w:pPr>
            <w:r>
              <w:rPr>
                <w:b/>
              </w:rPr>
              <w:t>Notes</w:t>
            </w:r>
          </w:p>
        </w:tc>
        <w:tc>
          <w:tcPr>
            <w:tcW w:w="1088" w:type="dxa"/>
          </w:tcPr>
          <w:p w14:paraId="107418B6" w14:textId="4204BBF5" w:rsidR="00202A03" w:rsidRPr="00DF70FC" w:rsidRDefault="00202A03" w:rsidP="00DF70FC">
            <w:pPr>
              <w:rPr>
                <w:b/>
              </w:rPr>
            </w:pPr>
            <w:r>
              <w:rPr>
                <w:b/>
              </w:rPr>
              <w:t>Appendix number</w:t>
            </w:r>
          </w:p>
        </w:tc>
      </w:tr>
      <w:tr w:rsidR="00F825FB" w14:paraId="3B7E050A" w14:textId="50E4BEEE" w:rsidTr="007170F7">
        <w:tc>
          <w:tcPr>
            <w:tcW w:w="1007" w:type="dxa"/>
          </w:tcPr>
          <w:p w14:paraId="2D7CE177" w14:textId="6A082DF0" w:rsidR="00202A03" w:rsidRDefault="00202A03" w:rsidP="00DF70FC">
            <w:r>
              <w:t>Starting program</w:t>
            </w:r>
          </w:p>
        </w:tc>
        <w:tc>
          <w:tcPr>
            <w:tcW w:w="1256" w:type="dxa"/>
          </w:tcPr>
          <w:p w14:paraId="2AE25358" w14:textId="16687ED3" w:rsidR="00202A03" w:rsidRDefault="00202A03" w:rsidP="00DF70FC">
            <w:r>
              <w:t xml:space="preserve">(Norm) If the program turns on </w:t>
            </w:r>
          </w:p>
        </w:tc>
        <w:tc>
          <w:tcPr>
            <w:tcW w:w="1883" w:type="dxa"/>
          </w:tcPr>
          <w:p w14:paraId="47A42AE3" w14:textId="738D9585" w:rsidR="00202A03" w:rsidRDefault="00202A03" w:rsidP="00DF70FC">
            <w:r>
              <w:t>Inputting into console to run the program</w:t>
            </w:r>
          </w:p>
        </w:tc>
        <w:tc>
          <w:tcPr>
            <w:tcW w:w="1406" w:type="dxa"/>
          </w:tcPr>
          <w:p w14:paraId="6BC9B6C5" w14:textId="5803A180" w:rsidR="00202A03" w:rsidRDefault="00202A03" w:rsidP="00DF70FC">
            <w:r>
              <w:t>Programs starts</w:t>
            </w:r>
          </w:p>
        </w:tc>
        <w:tc>
          <w:tcPr>
            <w:tcW w:w="255" w:type="dxa"/>
          </w:tcPr>
          <w:p w14:paraId="525CD5CF" w14:textId="7E6BB6A0" w:rsidR="00202A03" w:rsidRDefault="00080FC4" w:rsidP="00DF70FC">
            <w:r>
              <w:t>S</w:t>
            </w:r>
          </w:p>
        </w:tc>
        <w:tc>
          <w:tcPr>
            <w:tcW w:w="2121" w:type="dxa"/>
          </w:tcPr>
          <w:p w14:paraId="000E3118" w14:textId="0B1FC284" w:rsidR="00202A03" w:rsidRDefault="00330792" w:rsidP="00DF70FC">
            <w:r>
              <w:t>White box tested</w:t>
            </w:r>
          </w:p>
        </w:tc>
        <w:tc>
          <w:tcPr>
            <w:tcW w:w="1088" w:type="dxa"/>
          </w:tcPr>
          <w:p w14:paraId="727D8EDE" w14:textId="368061D3" w:rsidR="00202A03" w:rsidRDefault="00202A03" w:rsidP="00DF70FC">
            <w:r>
              <w:t>1</w:t>
            </w:r>
          </w:p>
        </w:tc>
      </w:tr>
      <w:tr w:rsidR="00F825FB" w14:paraId="5BA4E684" w14:textId="55DED5C1" w:rsidTr="007170F7">
        <w:tc>
          <w:tcPr>
            <w:tcW w:w="1007" w:type="dxa"/>
          </w:tcPr>
          <w:p w14:paraId="7EEF8B24" w14:textId="7BB43DFB" w:rsidR="00202A03" w:rsidRDefault="00202A03" w:rsidP="00DF70FC">
            <w:r>
              <w:t>Closing program</w:t>
            </w:r>
          </w:p>
        </w:tc>
        <w:tc>
          <w:tcPr>
            <w:tcW w:w="1256" w:type="dxa"/>
          </w:tcPr>
          <w:p w14:paraId="46B9F224" w14:textId="3911DB03" w:rsidR="00202A03" w:rsidRDefault="00202A03" w:rsidP="00DF70FC">
            <w:r>
              <w:t>(Norm) Terminating program using close button</w:t>
            </w:r>
          </w:p>
        </w:tc>
        <w:tc>
          <w:tcPr>
            <w:tcW w:w="1883" w:type="dxa"/>
          </w:tcPr>
          <w:p w14:paraId="668B37E7" w14:textId="0A07ABFA" w:rsidR="00202A03" w:rsidRDefault="00202A03" w:rsidP="00DF70FC">
            <w:r>
              <w:t>Clicking the close button (red cross)</w:t>
            </w:r>
          </w:p>
        </w:tc>
        <w:tc>
          <w:tcPr>
            <w:tcW w:w="1406" w:type="dxa"/>
          </w:tcPr>
          <w:p w14:paraId="1E919FE7" w14:textId="03A0D8C6" w:rsidR="00202A03" w:rsidRDefault="00202A03" w:rsidP="00DF70FC">
            <w:r>
              <w:t>Program terminates</w:t>
            </w:r>
          </w:p>
        </w:tc>
        <w:tc>
          <w:tcPr>
            <w:tcW w:w="255" w:type="dxa"/>
          </w:tcPr>
          <w:p w14:paraId="1C0313E5" w14:textId="054A26A4" w:rsidR="00202A03" w:rsidRDefault="00080FC4" w:rsidP="00DF70FC">
            <w:r>
              <w:t>S</w:t>
            </w:r>
          </w:p>
        </w:tc>
        <w:tc>
          <w:tcPr>
            <w:tcW w:w="2121" w:type="dxa"/>
          </w:tcPr>
          <w:p w14:paraId="05EC772E" w14:textId="615EF868" w:rsidR="00202A03" w:rsidRDefault="00330792" w:rsidP="00DF70FC">
            <w:r>
              <w:t>White box tested</w:t>
            </w:r>
          </w:p>
        </w:tc>
        <w:tc>
          <w:tcPr>
            <w:tcW w:w="1088" w:type="dxa"/>
          </w:tcPr>
          <w:p w14:paraId="60BB37BC" w14:textId="440C66BF" w:rsidR="00202A03" w:rsidRDefault="00202A03" w:rsidP="00DF70FC">
            <w:r>
              <w:t>2</w:t>
            </w:r>
          </w:p>
        </w:tc>
      </w:tr>
      <w:tr w:rsidR="00F825FB" w14:paraId="03D86FAA" w14:textId="09561359" w:rsidTr="007170F7">
        <w:tc>
          <w:tcPr>
            <w:tcW w:w="1007" w:type="dxa"/>
          </w:tcPr>
          <w:p w14:paraId="71BA264D" w14:textId="54AF3C3F" w:rsidR="00202A03" w:rsidRDefault="00202A03" w:rsidP="00DF70FC">
            <w:r>
              <w:t>Initial menu</w:t>
            </w:r>
          </w:p>
        </w:tc>
        <w:tc>
          <w:tcPr>
            <w:tcW w:w="1256" w:type="dxa"/>
          </w:tcPr>
          <w:p w14:paraId="0D5C4FC9" w14:textId="08782096" w:rsidR="00202A03" w:rsidRDefault="00202A03" w:rsidP="00DF70FC">
            <w:r>
              <w:t>(Exc) Program reacts correctly to null click</w:t>
            </w:r>
          </w:p>
        </w:tc>
        <w:tc>
          <w:tcPr>
            <w:tcW w:w="1883" w:type="dxa"/>
          </w:tcPr>
          <w:p w14:paraId="296D9695" w14:textId="31AB3559" w:rsidR="00202A03" w:rsidRDefault="00202A03" w:rsidP="00DF70FC">
            <w:r>
              <w:t>A random click on the page where there is no button</w:t>
            </w:r>
          </w:p>
        </w:tc>
        <w:tc>
          <w:tcPr>
            <w:tcW w:w="1406" w:type="dxa"/>
          </w:tcPr>
          <w:p w14:paraId="298624C4" w14:textId="5DAD876F" w:rsidR="00202A03" w:rsidRDefault="00202A03" w:rsidP="00DF70FC">
            <w:r>
              <w:t>Nothing should happen</w:t>
            </w:r>
          </w:p>
        </w:tc>
        <w:tc>
          <w:tcPr>
            <w:tcW w:w="255" w:type="dxa"/>
          </w:tcPr>
          <w:p w14:paraId="670D07BD" w14:textId="08B927A4" w:rsidR="00202A03" w:rsidRDefault="00080FC4" w:rsidP="00DF70FC">
            <w:r>
              <w:t>S</w:t>
            </w:r>
          </w:p>
        </w:tc>
        <w:tc>
          <w:tcPr>
            <w:tcW w:w="2121" w:type="dxa"/>
          </w:tcPr>
          <w:p w14:paraId="6C368D52" w14:textId="136C96C2" w:rsidR="00202A03" w:rsidRDefault="00330792" w:rsidP="00DF70FC">
            <w:r>
              <w:t>White box tested</w:t>
            </w:r>
          </w:p>
        </w:tc>
        <w:tc>
          <w:tcPr>
            <w:tcW w:w="1088" w:type="dxa"/>
          </w:tcPr>
          <w:p w14:paraId="4630EDF6" w14:textId="4780100D" w:rsidR="00202A03" w:rsidRDefault="00202A03" w:rsidP="00DF70FC">
            <w:r>
              <w:t>3</w:t>
            </w:r>
          </w:p>
        </w:tc>
      </w:tr>
      <w:tr w:rsidR="00F825FB" w14:paraId="02526638" w14:textId="5E25CBC9" w:rsidTr="007170F7">
        <w:tc>
          <w:tcPr>
            <w:tcW w:w="1007" w:type="dxa"/>
          </w:tcPr>
          <w:p w14:paraId="03352BAA" w14:textId="07F5CEF2" w:rsidR="00202A03" w:rsidRDefault="00202A03" w:rsidP="00DF70FC">
            <w:r>
              <w:t>Initial menu</w:t>
            </w:r>
          </w:p>
        </w:tc>
        <w:tc>
          <w:tcPr>
            <w:tcW w:w="1256" w:type="dxa"/>
          </w:tcPr>
          <w:p w14:paraId="29D8CE1C" w14:textId="0386CD39" w:rsidR="00202A03" w:rsidRDefault="00202A03" w:rsidP="00DF70FC">
            <w:r>
              <w:t>(Norm) Graphics functionality of buttons</w:t>
            </w:r>
          </w:p>
        </w:tc>
        <w:tc>
          <w:tcPr>
            <w:tcW w:w="1883" w:type="dxa"/>
          </w:tcPr>
          <w:p w14:paraId="7D67C83C" w14:textId="6C16F14F" w:rsidR="00202A03" w:rsidRDefault="00202A03" w:rsidP="00DF70FC">
            <w:r>
              <w:t>Hover above the ‘Login’ button</w:t>
            </w:r>
          </w:p>
        </w:tc>
        <w:tc>
          <w:tcPr>
            <w:tcW w:w="1406" w:type="dxa"/>
          </w:tcPr>
          <w:p w14:paraId="37BC8A7A" w14:textId="612705DE" w:rsidR="00202A03" w:rsidRDefault="00202A03" w:rsidP="00DF70FC">
            <w:r>
              <w:t>Button should become highlighted</w:t>
            </w:r>
          </w:p>
        </w:tc>
        <w:tc>
          <w:tcPr>
            <w:tcW w:w="255" w:type="dxa"/>
          </w:tcPr>
          <w:p w14:paraId="58B45C22" w14:textId="42326BAF" w:rsidR="00202A03" w:rsidRDefault="00080FC4" w:rsidP="00DF70FC">
            <w:r>
              <w:t>S</w:t>
            </w:r>
          </w:p>
        </w:tc>
        <w:tc>
          <w:tcPr>
            <w:tcW w:w="2121" w:type="dxa"/>
          </w:tcPr>
          <w:p w14:paraId="1179A242" w14:textId="47E0564F" w:rsidR="00202A03" w:rsidRDefault="00330792" w:rsidP="00DF70FC">
            <w:r>
              <w:t>White box tested</w:t>
            </w:r>
          </w:p>
        </w:tc>
        <w:tc>
          <w:tcPr>
            <w:tcW w:w="1088" w:type="dxa"/>
          </w:tcPr>
          <w:p w14:paraId="6B07BA8E" w14:textId="5A364DD4" w:rsidR="00202A03" w:rsidRDefault="00202A03" w:rsidP="00DF70FC">
            <w:r>
              <w:t>4</w:t>
            </w:r>
          </w:p>
        </w:tc>
      </w:tr>
      <w:tr w:rsidR="00F825FB" w14:paraId="025E0E35" w14:textId="228CBFF1" w:rsidTr="007170F7">
        <w:tc>
          <w:tcPr>
            <w:tcW w:w="1007" w:type="dxa"/>
          </w:tcPr>
          <w:p w14:paraId="725DF5DC" w14:textId="7095D77C" w:rsidR="00202A03" w:rsidRDefault="00202A03" w:rsidP="00492490">
            <w:r>
              <w:t>Initial menu</w:t>
            </w:r>
          </w:p>
        </w:tc>
        <w:tc>
          <w:tcPr>
            <w:tcW w:w="1256" w:type="dxa"/>
          </w:tcPr>
          <w:p w14:paraId="19ADF3A8" w14:textId="657BB60F" w:rsidR="00202A03" w:rsidRDefault="00202A03" w:rsidP="00492490">
            <w:r>
              <w:t>(Norm) Graphics functionality of buttons</w:t>
            </w:r>
          </w:p>
        </w:tc>
        <w:tc>
          <w:tcPr>
            <w:tcW w:w="1883" w:type="dxa"/>
          </w:tcPr>
          <w:p w14:paraId="41693BE3" w14:textId="27ABA550" w:rsidR="00202A03" w:rsidRDefault="00202A03" w:rsidP="00492490">
            <w:r>
              <w:t>Hover above the ‘Register’ button</w:t>
            </w:r>
          </w:p>
        </w:tc>
        <w:tc>
          <w:tcPr>
            <w:tcW w:w="1406" w:type="dxa"/>
          </w:tcPr>
          <w:p w14:paraId="7F614A2D" w14:textId="0D6F16B4" w:rsidR="00202A03" w:rsidRDefault="00202A03" w:rsidP="00492490">
            <w:r>
              <w:t>Button should become highlighted</w:t>
            </w:r>
          </w:p>
        </w:tc>
        <w:tc>
          <w:tcPr>
            <w:tcW w:w="255" w:type="dxa"/>
          </w:tcPr>
          <w:p w14:paraId="0D43C182" w14:textId="2359FFC1" w:rsidR="00202A03" w:rsidRDefault="00080FC4" w:rsidP="00492490">
            <w:r>
              <w:t>S</w:t>
            </w:r>
          </w:p>
        </w:tc>
        <w:tc>
          <w:tcPr>
            <w:tcW w:w="2121" w:type="dxa"/>
          </w:tcPr>
          <w:p w14:paraId="7D2B54B8" w14:textId="045BF9A2" w:rsidR="00202A03" w:rsidRDefault="00330792" w:rsidP="00492490">
            <w:r>
              <w:t>White box tested</w:t>
            </w:r>
          </w:p>
        </w:tc>
        <w:tc>
          <w:tcPr>
            <w:tcW w:w="1088" w:type="dxa"/>
          </w:tcPr>
          <w:p w14:paraId="0CAC38D3" w14:textId="5F1D7490" w:rsidR="00202A03" w:rsidRDefault="00202A03" w:rsidP="00492490">
            <w:r>
              <w:t>5</w:t>
            </w:r>
          </w:p>
        </w:tc>
      </w:tr>
      <w:tr w:rsidR="00F825FB" w14:paraId="4C468ACF" w14:textId="460CB9F0" w:rsidTr="007170F7">
        <w:tc>
          <w:tcPr>
            <w:tcW w:w="1007" w:type="dxa"/>
          </w:tcPr>
          <w:p w14:paraId="31C181D9" w14:textId="50BF1016" w:rsidR="00202A03" w:rsidRDefault="00202A03" w:rsidP="00492490">
            <w:r>
              <w:t>Initial menu</w:t>
            </w:r>
          </w:p>
        </w:tc>
        <w:tc>
          <w:tcPr>
            <w:tcW w:w="1256" w:type="dxa"/>
          </w:tcPr>
          <w:p w14:paraId="679F378C" w14:textId="560439AF" w:rsidR="00202A03" w:rsidRDefault="00202A03" w:rsidP="00492490">
            <w:r>
              <w:t>(Norm) Graphics functionality of buttons</w:t>
            </w:r>
          </w:p>
        </w:tc>
        <w:tc>
          <w:tcPr>
            <w:tcW w:w="1883" w:type="dxa"/>
          </w:tcPr>
          <w:p w14:paraId="6222EE44" w14:textId="18A9FF8C" w:rsidR="00202A03" w:rsidRDefault="00202A03" w:rsidP="00492490">
            <w:r>
              <w:t>Hover above the ‘Quit’ button</w:t>
            </w:r>
          </w:p>
        </w:tc>
        <w:tc>
          <w:tcPr>
            <w:tcW w:w="1406" w:type="dxa"/>
          </w:tcPr>
          <w:p w14:paraId="6A9B8902" w14:textId="5286FD1B" w:rsidR="00202A03" w:rsidRDefault="00202A03" w:rsidP="00492490">
            <w:r>
              <w:t>Button should become highlighted</w:t>
            </w:r>
          </w:p>
        </w:tc>
        <w:tc>
          <w:tcPr>
            <w:tcW w:w="255" w:type="dxa"/>
          </w:tcPr>
          <w:p w14:paraId="2D953075" w14:textId="4EB54729" w:rsidR="00202A03" w:rsidRDefault="00080FC4" w:rsidP="00492490">
            <w:r>
              <w:t>S</w:t>
            </w:r>
          </w:p>
        </w:tc>
        <w:tc>
          <w:tcPr>
            <w:tcW w:w="2121" w:type="dxa"/>
          </w:tcPr>
          <w:p w14:paraId="711BA2EE" w14:textId="578462AA" w:rsidR="00202A03" w:rsidRDefault="00330792" w:rsidP="00492490">
            <w:r>
              <w:t>White box tested</w:t>
            </w:r>
          </w:p>
        </w:tc>
        <w:tc>
          <w:tcPr>
            <w:tcW w:w="1088" w:type="dxa"/>
          </w:tcPr>
          <w:p w14:paraId="71460A5F" w14:textId="5F9DB545" w:rsidR="00202A03" w:rsidRDefault="00202A03" w:rsidP="00492490">
            <w:r>
              <w:t>6</w:t>
            </w:r>
          </w:p>
        </w:tc>
      </w:tr>
      <w:tr w:rsidR="00F825FB" w14:paraId="6CE4709D" w14:textId="2708C4B7" w:rsidTr="007170F7">
        <w:tc>
          <w:tcPr>
            <w:tcW w:w="1007" w:type="dxa"/>
          </w:tcPr>
          <w:p w14:paraId="50FFE415" w14:textId="335B8210" w:rsidR="00202A03" w:rsidRDefault="00202A03" w:rsidP="00C927F8">
            <w:r>
              <w:lastRenderedPageBreak/>
              <w:t>Initial menu</w:t>
            </w:r>
          </w:p>
        </w:tc>
        <w:tc>
          <w:tcPr>
            <w:tcW w:w="1256" w:type="dxa"/>
          </w:tcPr>
          <w:p w14:paraId="03DDEC6C" w14:textId="7B25DF6A" w:rsidR="00202A03" w:rsidRDefault="00202A03" w:rsidP="00C927F8">
            <w:r>
              <w:t>(Norm) Interactive functionality of buttons</w:t>
            </w:r>
          </w:p>
        </w:tc>
        <w:tc>
          <w:tcPr>
            <w:tcW w:w="1883" w:type="dxa"/>
          </w:tcPr>
          <w:p w14:paraId="73C3A932" w14:textId="50C1666C" w:rsidR="00202A03" w:rsidRDefault="00202A03" w:rsidP="00C927F8">
            <w:r>
              <w:t>Clicking the ‘Login’ button</w:t>
            </w:r>
          </w:p>
        </w:tc>
        <w:tc>
          <w:tcPr>
            <w:tcW w:w="1406" w:type="dxa"/>
          </w:tcPr>
          <w:p w14:paraId="23DEF3AF" w14:textId="692388B9" w:rsidR="00202A03" w:rsidRDefault="00202A03" w:rsidP="00C927F8">
            <w:r>
              <w:t>The program will proceed to the Login menu</w:t>
            </w:r>
          </w:p>
        </w:tc>
        <w:tc>
          <w:tcPr>
            <w:tcW w:w="255" w:type="dxa"/>
          </w:tcPr>
          <w:p w14:paraId="34A45E44" w14:textId="1B77C4A4" w:rsidR="00202A03" w:rsidRDefault="00080FC4" w:rsidP="00C927F8">
            <w:r>
              <w:t>S</w:t>
            </w:r>
          </w:p>
        </w:tc>
        <w:tc>
          <w:tcPr>
            <w:tcW w:w="2121" w:type="dxa"/>
          </w:tcPr>
          <w:p w14:paraId="343EEBAF" w14:textId="0CC9F10C" w:rsidR="00202A03" w:rsidRDefault="00330792" w:rsidP="00C927F8">
            <w:r>
              <w:t>White box tested</w:t>
            </w:r>
          </w:p>
        </w:tc>
        <w:tc>
          <w:tcPr>
            <w:tcW w:w="1088" w:type="dxa"/>
          </w:tcPr>
          <w:p w14:paraId="166F7108" w14:textId="563D37DC" w:rsidR="00202A03" w:rsidRDefault="00202A03" w:rsidP="00C927F8">
            <w:r>
              <w:t>7</w:t>
            </w:r>
          </w:p>
        </w:tc>
      </w:tr>
      <w:tr w:rsidR="00F825FB" w14:paraId="0B2B50F3" w14:textId="4C4FFD7F" w:rsidTr="007170F7">
        <w:tc>
          <w:tcPr>
            <w:tcW w:w="1007" w:type="dxa"/>
          </w:tcPr>
          <w:p w14:paraId="5BEE13C9" w14:textId="6AEA6F39" w:rsidR="00202A03" w:rsidRDefault="00202A03" w:rsidP="00C927F8">
            <w:r>
              <w:t>Initial menu</w:t>
            </w:r>
          </w:p>
        </w:tc>
        <w:tc>
          <w:tcPr>
            <w:tcW w:w="1256" w:type="dxa"/>
          </w:tcPr>
          <w:p w14:paraId="5779FFA1" w14:textId="76F8D479" w:rsidR="00202A03" w:rsidRDefault="00202A03" w:rsidP="00C927F8">
            <w:r>
              <w:t>(Norm) Interactive functionality of buttons</w:t>
            </w:r>
          </w:p>
        </w:tc>
        <w:tc>
          <w:tcPr>
            <w:tcW w:w="1883" w:type="dxa"/>
          </w:tcPr>
          <w:p w14:paraId="7E5095C2" w14:textId="751527E3" w:rsidR="00202A03" w:rsidRDefault="00202A03" w:rsidP="00C927F8">
            <w:r>
              <w:t>Clicking the ‘Register’ button</w:t>
            </w:r>
          </w:p>
        </w:tc>
        <w:tc>
          <w:tcPr>
            <w:tcW w:w="1406" w:type="dxa"/>
          </w:tcPr>
          <w:p w14:paraId="51BD5269" w14:textId="58E11E25" w:rsidR="00202A03" w:rsidRDefault="00202A03" w:rsidP="00C927F8">
            <w:r>
              <w:t>The program will proceed to the Register menu</w:t>
            </w:r>
          </w:p>
        </w:tc>
        <w:tc>
          <w:tcPr>
            <w:tcW w:w="255" w:type="dxa"/>
          </w:tcPr>
          <w:p w14:paraId="2B50FA1F" w14:textId="5CBF8BC3" w:rsidR="00202A03" w:rsidRDefault="00080FC4" w:rsidP="00C927F8">
            <w:r>
              <w:t>S</w:t>
            </w:r>
          </w:p>
        </w:tc>
        <w:tc>
          <w:tcPr>
            <w:tcW w:w="2121" w:type="dxa"/>
          </w:tcPr>
          <w:p w14:paraId="748E1E3F" w14:textId="3A31124E" w:rsidR="00202A03" w:rsidRDefault="00330792" w:rsidP="00C927F8">
            <w:r>
              <w:t>White box tested</w:t>
            </w:r>
          </w:p>
        </w:tc>
        <w:tc>
          <w:tcPr>
            <w:tcW w:w="1088" w:type="dxa"/>
          </w:tcPr>
          <w:p w14:paraId="33BCD6D1" w14:textId="0B4843BF" w:rsidR="00202A03" w:rsidRDefault="00202A03" w:rsidP="00C927F8">
            <w:r>
              <w:t>8</w:t>
            </w:r>
          </w:p>
        </w:tc>
      </w:tr>
      <w:tr w:rsidR="00F825FB" w14:paraId="282FE9B9" w14:textId="6E89D60E" w:rsidTr="007170F7">
        <w:tc>
          <w:tcPr>
            <w:tcW w:w="1007" w:type="dxa"/>
          </w:tcPr>
          <w:p w14:paraId="66F1E256" w14:textId="410F9721" w:rsidR="00202A03" w:rsidRDefault="00202A03" w:rsidP="002F575D">
            <w:r>
              <w:t>Initial menu</w:t>
            </w:r>
          </w:p>
        </w:tc>
        <w:tc>
          <w:tcPr>
            <w:tcW w:w="1256" w:type="dxa"/>
          </w:tcPr>
          <w:p w14:paraId="6884EFBB" w14:textId="42FC269C" w:rsidR="00202A03" w:rsidRDefault="00202A03" w:rsidP="002F575D">
            <w:r>
              <w:t>(Norm) Interactive functionality of buttons</w:t>
            </w:r>
          </w:p>
        </w:tc>
        <w:tc>
          <w:tcPr>
            <w:tcW w:w="1883" w:type="dxa"/>
          </w:tcPr>
          <w:p w14:paraId="4EEDC7C0" w14:textId="423BEDAE" w:rsidR="00202A03" w:rsidRDefault="00202A03" w:rsidP="002F575D">
            <w:r>
              <w:t>Clicking the ‘Quit’ button</w:t>
            </w:r>
          </w:p>
        </w:tc>
        <w:tc>
          <w:tcPr>
            <w:tcW w:w="1406" w:type="dxa"/>
          </w:tcPr>
          <w:p w14:paraId="524FAA53" w14:textId="6EE22E00" w:rsidR="00202A03" w:rsidRDefault="00202A03" w:rsidP="002F575D">
            <w:r>
              <w:t>The program will terminate</w:t>
            </w:r>
          </w:p>
        </w:tc>
        <w:tc>
          <w:tcPr>
            <w:tcW w:w="255" w:type="dxa"/>
          </w:tcPr>
          <w:p w14:paraId="5991ADF2" w14:textId="3B619CEB" w:rsidR="00202A03" w:rsidRDefault="00080FC4" w:rsidP="002F575D">
            <w:r>
              <w:t>S</w:t>
            </w:r>
          </w:p>
        </w:tc>
        <w:tc>
          <w:tcPr>
            <w:tcW w:w="2121" w:type="dxa"/>
          </w:tcPr>
          <w:p w14:paraId="13150365" w14:textId="079815FA" w:rsidR="00202A03" w:rsidRDefault="00330792" w:rsidP="002F575D">
            <w:r>
              <w:t>White box tested</w:t>
            </w:r>
          </w:p>
        </w:tc>
        <w:tc>
          <w:tcPr>
            <w:tcW w:w="1088" w:type="dxa"/>
          </w:tcPr>
          <w:p w14:paraId="38E5D7E3" w14:textId="41AD677F" w:rsidR="00202A03" w:rsidRDefault="00202A03" w:rsidP="002F575D">
            <w:r>
              <w:t>9</w:t>
            </w:r>
          </w:p>
        </w:tc>
      </w:tr>
      <w:tr w:rsidR="00F825FB" w14:paraId="70ECFE7A" w14:textId="77777777" w:rsidTr="007170F7">
        <w:tc>
          <w:tcPr>
            <w:tcW w:w="1007" w:type="dxa"/>
          </w:tcPr>
          <w:p w14:paraId="7D914E31" w14:textId="36DC584D" w:rsidR="002678BA" w:rsidRDefault="002678BA" w:rsidP="002678BA">
            <w:r>
              <w:t>Register menu</w:t>
            </w:r>
          </w:p>
        </w:tc>
        <w:tc>
          <w:tcPr>
            <w:tcW w:w="1256" w:type="dxa"/>
          </w:tcPr>
          <w:p w14:paraId="4A71AA55" w14:textId="11855230" w:rsidR="002678BA" w:rsidRDefault="002678BA" w:rsidP="002678BA">
            <w:r>
              <w:t>(Exc) Program reacts correctly to null click</w:t>
            </w:r>
          </w:p>
        </w:tc>
        <w:tc>
          <w:tcPr>
            <w:tcW w:w="1883" w:type="dxa"/>
          </w:tcPr>
          <w:p w14:paraId="05A05487" w14:textId="42AEBD3A" w:rsidR="002678BA" w:rsidRDefault="002678BA" w:rsidP="002678BA">
            <w:r>
              <w:t>A random click on the page where there is no button</w:t>
            </w:r>
          </w:p>
        </w:tc>
        <w:tc>
          <w:tcPr>
            <w:tcW w:w="1406" w:type="dxa"/>
          </w:tcPr>
          <w:p w14:paraId="72D763C1" w14:textId="449E1FFA" w:rsidR="002678BA" w:rsidRDefault="002678BA" w:rsidP="002678BA">
            <w:r>
              <w:t>Nothing should happen</w:t>
            </w:r>
          </w:p>
        </w:tc>
        <w:tc>
          <w:tcPr>
            <w:tcW w:w="255" w:type="dxa"/>
          </w:tcPr>
          <w:p w14:paraId="4C1AE377" w14:textId="013DA5B9" w:rsidR="002678BA" w:rsidRDefault="002678BA" w:rsidP="002678BA">
            <w:r>
              <w:t>S</w:t>
            </w:r>
          </w:p>
        </w:tc>
        <w:tc>
          <w:tcPr>
            <w:tcW w:w="2121" w:type="dxa"/>
          </w:tcPr>
          <w:p w14:paraId="3E952BEA" w14:textId="350B4CE6" w:rsidR="002678BA" w:rsidRDefault="002678BA" w:rsidP="002678BA">
            <w:r>
              <w:t>White box tested</w:t>
            </w:r>
          </w:p>
        </w:tc>
        <w:tc>
          <w:tcPr>
            <w:tcW w:w="1088" w:type="dxa"/>
          </w:tcPr>
          <w:p w14:paraId="7BC2881F" w14:textId="32DFB245" w:rsidR="002678BA" w:rsidRDefault="002678BA" w:rsidP="002678BA">
            <w:r>
              <w:t>10</w:t>
            </w:r>
          </w:p>
        </w:tc>
      </w:tr>
      <w:tr w:rsidR="00F825FB" w14:paraId="7A5E7C44" w14:textId="77777777" w:rsidTr="007170F7">
        <w:tc>
          <w:tcPr>
            <w:tcW w:w="1007" w:type="dxa"/>
          </w:tcPr>
          <w:p w14:paraId="1B4B13AE" w14:textId="1A3BDF1F" w:rsidR="003B6FFC" w:rsidRDefault="003B6FFC" w:rsidP="002678BA">
            <w:r>
              <w:t>Register menu</w:t>
            </w:r>
          </w:p>
        </w:tc>
        <w:tc>
          <w:tcPr>
            <w:tcW w:w="1256" w:type="dxa"/>
          </w:tcPr>
          <w:p w14:paraId="1AE05E60" w14:textId="77777777" w:rsidR="003B6FFC" w:rsidRDefault="003B6FFC" w:rsidP="002678BA">
            <w:r>
              <w:t>(Norm)</w:t>
            </w:r>
          </w:p>
          <w:p w14:paraId="2A3EACA4" w14:textId="3BC84A71" w:rsidR="003B6FFC" w:rsidRDefault="003B6FFC" w:rsidP="002678BA">
            <w:r>
              <w:t>Functionality of buttons</w:t>
            </w:r>
          </w:p>
        </w:tc>
        <w:tc>
          <w:tcPr>
            <w:tcW w:w="1883" w:type="dxa"/>
          </w:tcPr>
          <w:p w14:paraId="4171CC6C" w14:textId="10F7587A" w:rsidR="003B6FFC" w:rsidRDefault="003B6FFC" w:rsidP="002678BA">
            <w:r>
              <w:t>Hover above the “Back” button</w:t>
            </w:r>
          </w:p>
        </w:tc>
        <w:tc>
          <w:tcPr>
            <w:tcW w:w="1406" w:type="dxa"/>
          </w:tcPr>
          <w:p w14:paraId="45BC1198" w14:textId="2BAD606F" w:rsidR="003B6FFC" w:rsidRDefault="003B6FFC" w:rsidP="002678BA">
            <w:r>
              <w:t>The button will change colour</w:t>
            </w:r>
          </w:p>
        </w:tc>
        <w:tc>
          <w:tcPr>
            <w:tcW w:w="255" w:type="dxa"/>
          </w:tcPr>
          <w:p w14:paraId="5AFBBD33" w14:textId="35595918" w:rsidR="003B6FFC" w:rsidRDefault="003B6FFC" w:rsidP="002678BA">
            <w:r>
              <w:t>S</w:t>
            </w:r>
          </w:p>
        </w:tc>
        <w:tc>
          <w:tcPr>
            <w:tcW w:w="2121" w:type="dxa"/>
          </w:tcPr>
          <w:p w14:paraId="06962439" w14:textId="169A5C55" w:rsidR="003B6FFC" w:rsidRDefault="003B6FFC" w:rsidP="002678BA">
            <w:r>
              <w:t>White box tested</w:t>
            </w:r>
          </w:p>
        </w:tc>
        <w:tc>
          <w:tcPr>
            <w:tcW w:w="1088" w:type="dxa"/>
          </w:tcPr>
          <w:p w14:paraId="48F85840" w14:textId="15388829" w:rsidR="003B6FFC" w:rsidRDefault="003B6FFC" w:rsidP="002678BA">
            <w:r>
              <w:t>11</w:t>
            </w:r>
          </w:p>
        </w:tc>
      </w:tr>
      <w:tr w:rsidR="00F825FB" w14:paraId="50D625D8" w14:textId="77777777" w:rsidTr="007170F7">
        <w:tc>
          <w:tcPr>
            <w:tcW w:w="1007" w:type="dxa"/>
          </w:tcPr>
          <w:p w14:paraId="27287B14" w14:textId="7159F439" w:rsidR="00677D41" w:rsidRDefault="00677D41" w:rsidP="002678BA">
            <w:r>
              <w:t>Register menu</w:t>
            </w:r>
          </w:p>
        </w:tc>
        <w:tc>
          <w:tcPr>
            <w:tcW w:w="1256" w:type="dxa"/>
          </w:tcPr>
          <w:p w14:paraId="57067A04" w14:textId="3BF2AF19" w:rsidR="00677D41" w:rsidRDefault="00677D41" w:rsidP="002678BA">
            <w:r>
              <w:t>(Norm) functionality of buttons</w:t>
            </w:r>
          </w:p>
        </w:tc>
        <w:tc>
          <w:tcPr>
            <w:tcW w:w="1883" w:type="dxa"/>
          </w:tcPr>
          <w:p w14:paraId="2E83DDCC" w14:textId="29D4A610" w:rsidR="00677D41" w:rsidRDefault="00677D41" w:rsidP="002678BA">
            <w:r>
              <w:t>Click the “Back” button</w:t>
            </w:r>
          </w:p>
        </w:tc>
        <w:tc>
          <w:tcPr>
            <w:tcW w:w="1406" w:type="dxa"/>
          </w:tcPr>
          <w:p w14:paraId="13E095A2" w14:textId="2E7E289D" w:rsidR="00677D41" w:rsidRDefault="00677D41" w:rsidP="002678BA">
            <w:r>
              <w:t>The game should return to the initial menu</w:t>
            </w:r>
          </w:p>
        </w:tc>
        <w:tc>
          <w:tcPr>
            <w:tcW w:w="255" w:type="dxa"/>
          </w:tcPr>
          <w:p w14:paraId="29D91602" w14:textId="38E8EA73" w:rsidR="00677D41" w:rsidRDefault="00677D41" w:rsidP="002678BA">
            <w:r>
              <w:t>S</w:t>
            </w:r>
          </w:p>
        </w:tc>
        <w:tc>
          <w:tcPr>
            <w:tcW w:w="2121" w:type="dxa"/>
          </w:tcPr>
          <w:p w14:paraId="082E2060" w14:textId="39D3BD01" w:rsidR="00677D41" w:rsidRDefault="00677D41" w:rsidP="002678BA">
            <w:r>
              <w:t>White box tested</w:t>
            </w:r>
          </w:p>
        </w:tc>
        <w:tc>
          <w:tcPr>
            <w:tcW w:w="1088" w:type="dxa"/>
          </w:tcPr>
          <w:p w14:paraId="6C9CA796" w14:textId="5388AD42" w:rsidR="00677D41" w:rsidRDefault="00677D41" w:rsidP="002678BA">
            <w:r>
              <w:t>1</w:t>
            </w:r>
            <w:r w:rsidR="003B6FFC">
              <w:t>2</w:t>
            </w:r>
          </w:p>
        </w:tc>
      </w:tr>
      <w:tr w:rsidR="00F825FB" w14:paraId="230243FC" w14:textId="77777777" w:rsidTr="007170F7">
        <w:tc>
          <w:tcPr>
            <w:tcW w:w="1007" w:type="dxa"/>
          </w:tcPr>
          <w:p w14:paraId="33388A55" w14:textId="60B1D877" w:rsidR="00677D41" w:rsidRDefault="00677D41" w:rsidP="002678BA">
            <w:r>
              <w:t>Register menu</w:t>
            </w:r>
          </w:p>
        </w:tc>
        <w:tc>
          <w:tcPr>
            <w:tcW w:w="1256" w:type="dxa"/>
          </w:tcPr>
          <w:p w14:paraId="1B1FBC8B" w14:textId="3DE666F0" w:rsidR="00677D41" w:rsidRDefault="00677D41" w:rsidP="002678BA">
            <w:r>
              <w:t>(Norm) functionality of input boxes</w:t>
            </w:r>
          </w:p>
        </w:tc>
        <w:tc>
          <w:tcPr>
            <w:tcW w:w="1883" w:type="dxa"/>
          </w:tcPr>
          <w:p w14:paraId="2B90D5EC" w14:textId="0053265C" w:rsidR="00677D41" w:rsidRDefault="00677D41" w:rsidP="002678BA">
            <w:r>
              <w:t xml:space="preserve">Click </w:t>
            </w:r>
            <w:r w:rsidR="006B202B">
              <w:t>any</w:t>
            </w:r>
            <w:r>
              <w:t xml:space="preserve"> input box</w:t>
            </w:r>
          </w:p>
        </w:tc>
        <w:tc>
          <w:tcPr>
            <w:tcW w:w="1406" w:type="dxa"/>
          </w:tcPr>
          <w:p w14:paraId="6E6B85C4" w14:textId="74C1CCF6" w:rsidR="00677D41" w:rsidRDefault="00677D41" w:rsidP="002678BA">
            <w:r>
              <w:t xml:space="preserve">The box should </w:t>
            </w:r>
            <w:r w:rsidR="006B202B">
              <w:t>become a</w:t>
            </w:r>
            <w:r>
              <w:t xml:space="preserve"> different colour</w:t>
            </w:r>
          </w:p>
        </w:tc>
        <w:tc>
          <w:tcPr>
            <w:tcW w:w="255" w:type="dxa"/>
          </w:tcPr>
          <w:p w14:paraId="2DF79189" w14:textId="02E71D33" w:rsidR="00677D41" w:rsidRDefault="00677D41" w:rsidP="002678BA">
            <w:r>
              <w:t>S</w:t>
            </w:r>
          </w:p>
        </w:tc>
        <w:tc>
          <w:tcPr>
            <w:tcW w:w="2121" w:type="dxa"/>
          </w:tcPr>
          <w:p w14:paraId="0D970CD0" w14:textId="3739A947" w:rsidR="00677D41" w:rsidRDefault="006B202B" w:rsidP="002678BA">
            <w:r>
              <w:t>White box tested, the input boxes are built as objects they will all react the same way</w:t>
            </w:r>
          </w:p>
        </w:tc>
        <w:tc>
          <w:tcPr>
            <w:tcW w:w="1088" w:type="dxa"/>
          </w:tcPr>
          <w:p w14:paraId="76D34B72" w14:textId="42FE717A" w:rsidR="00677D41" w:rsidRDefault="006B202B" w:rsidP="002678BA">
            <w:r>
              <w:t>1</w:t>
            </w:r>
            <w:r w:rsidR="003B6FFC">
              <w:t>3</w:t>
            </w:r>
          </w:p>
        </w:tc>
      </w:tr>
      <w:tr w:rsidR="00F825FB" w14:paraId="11C72D11" w14:textId="77777777" w:rsidTr="007170F7">
        <w:tc>
          <w:tcPr>
            <w:tcW w:w="1007" w:type="dxa"/>
          </w:tcPr>
          <w:p w14:paraId="7DA1ED0F" w14:textId="2313C90F" w:rsidR="008173D5" w:rsidRDefault="008173D5" w:rsidP="002678BA">
            <w:r>
              <w:t>Register</w:t>
            </w:r>
            <w:r w:rsidR="003F5442">
              <w:t xml:space="preserve"> </w:t>
            </w:r>
            <w:r>
              <w:t>menu</w:t>
            </w:r>
          </w:p>
        </w:tc>
        <w:tc>
          <w:tcPr>
            <w:tcW w:w="1256" w:type="dxa"/>
          </w:tcPr>
          <w:p w14:paraId="48105EB8" w14:textId="1DD045FD" w:rsidR="008173D5" w:rsidRDefault="003F5442" w:rsidP="002678BA">
            <w:r>
              <w:t>(Norm) functionality of input boxes</w:t>
            </w:r>
          </w:p>
        </w:tc>
        <w:tc>
          <w:tcPr>
            <w:tcW w:w="1883" w:type="dxa"/>
          </w:tcPr>
          <w:p w14:paraId="370EA5DE" w14:textId="74C2FDB7" w:rsidR="008173D5" w:rsidRDefault="003F5442" w:rsidP="002678BA">
            <w:r>
              <w:t>Click anywhere else</w:t>
            </w:r>
          </w:p>
        </w:tc>
        <w:tc>
          <w:tcPr>
            <w:tcW w:w="1406" w:type="dxa"/>
          </w:tcPr>
          <w:p w14:paraId="47FDF423" w14:textId="23547ED7" w:rsidR="008173D5" w:rsidRDefault="003F5442" w:rsidP="002678BA">
            <w:r>
              <w:t>The box will be deselected</w:t>
            </w:r>
          </w:p>
        </w:tc>
        <w:tc>
          <w:tcPr>
            <w:tcW w:w="255" w:type="dxa"/>
          </w:tcPr>
          <w:p w14:paraId="748BCF48" w14:textId="7B92CD14" w:rsidR="008173D5" w:rsidRDefault="003F5442" w:rsidP="002678BA">
            <w:r>
              <w:t>S</w:t>
            </w:r>
          </w:p>
        </w:tc>
        <w:tc>
          <w:tcPr>
            <w:tcW w:w="2121" w:type="dxa"/>
          </w:tcPr>
          <w:p w14:paraId="329C04ED" w14:textId="25DDCA22" w:rsidR="008173D5" w:rsidRDefault="003F5442" w:rsidP="002678BA">
            <w:r>
              <w:t>White box tested, the input boxes are built as objects they will all react the same way</w:t>
            </w:r>
          </w:p>
        </w:tc>
        <w:tc>
          <w:tcPr>
            <w:tcW w:w="1088" w:type="dxa"/>
          </w:tcPr>
          <w:p w14:paraId="2675D709" w14:textId="7F0996A3" w:rsidR="008173D5" w:rsidRDefault="003F5442" w:rsidP="002678BA">
            <w:r>
              <w:t>14</w:t>
            </w:r>
          </w:p>
        </w:tc>
      </w:tr>
      <w:tr w:rsidR="00F825FB" w14:paraId="6D5FBEC0" w14:textId="77777777" w:rsidTr="007170F7">
        <w:tc>
          <w:tcPr>
            <w:tcW w:w="1007" w:type="dxa"/>
          </w:tcPr>
          <w:p w14:paraId="40B49B0D" w14:textId="4EB82A42" w:rsidR="003F5442" w:rsidRDefault="003F5442" w:rsidP="002678BA">
            <w:r>
              <w:t>Register menu</w:t>
            </w:r>
          </w:p>
        </w:tc>
        <w:tc>
          <w:tcPr>
            <w:tcW w:w="1256" w:type="dxa"/>
          </w:tcPr>
          <w:p w14:paraId="5CC8C4D5" w14:textId="77777777" w:rsidR="003F5442" w:rsidRDefault="003F5442" w:rsidP="002678BA">
            <w:r>
              <w:t>(Norm) functionality of input boxes</w:t>
            </w:r>
          </w:p>
          <w:p w14:paraId="6BAD236D" w14:textId="7A8F0BE8" w:rsidR="00E47349" w:rsidRDefault="00E47349" w:rsidP="002678BA"/>
        </w:tc>
        <w:tc>
          <w:tcPr>
            <w:tcW w:w="1883" w:type="dxa"/>
          </w:tcPr>
          <w:p w14:paraId="6C350767" w14:textId="6C83B0D6" w:rsidR="003F5442" w:rsidRDefault="003F5442" w:rsidP="002678BA">
            <w:r>
              <w:lastRenderedPageBreak/>
              <w:t>Any character input into text box</w:t>
            </w:r>
          </w:p>
        </w:tc>
        <w:tc>
          <w:tcPr>
            <w:tcW w:w="1406" w:type="dxa"/>
          </w:tcPr>
          <w:p w14:paraId="4969EF88" w14:textId="6A2135E7" w:rsidR="003F5442" w:rsidRDefault="003F5442" w:rsidP="002678BA">
            <w:r>
              <w:t xml:space="preserve">The character will be shown on </w:t>
            </w:r>
            <w:r>
              <w:lastRenderedPageBreak/>
              <w:t>screen and remains there if user activity changes</w:t>
            </w:r>
          </w:p>
        </w:tc>
        <w:tc>
          <w:tcPr>
            <w:tcW w:w="255" w:type="dxa"/>
          </w:tcPr>
          <w:p w14:paraId="00170AA7" w14:textId="171DD562" w:rsidR="003F5442" w:rsidRDefault="003F5442" w:rsidP="002678BA">
            <w:r>
              <w:lastRenderedPageBreak/>
              <w:t>S</w:t>
            </w:r>
          </w:p>
        </w:tc>
        <w:tc>
          <w:tcPr>
            <w:tcW w:w="2121" w:type="dxa"/>
          </w:tcPr>
          <w:p w14:paraId="0F005EC5" w14:textId="4DDF14EC" w:rsidR="003F5442" w:rsidRDefault="003F5442" w:rsidP="002678BA">
            <w:r>
              <w:t xml:space="preserve">White box tested, the input boxes are built as objects they </w:t>
            </w:r>
            <w:r>
              <w:lastRenderedPageBreak/>
              <w:t>will all react the same way</w:t>
            </w:r>
          </w:p>
        </w:tc>
        <w:tc>
          <w:tcPr>
            <w:tcW w:w="1088" w:type="dxa"/>
          </w:tcPr>
          <w:p w14:paraId="1C406497" w14:textId="1AE7986F" w:rsidR="003F5442" w:rsidRDefault="00DD5FAC" w:rsidP="002678BA">
            <w:r>
              <w:lastRenderedPageBreak/>
              <w:t>15</w:t>
            </w:r>
          </w:p>
        </w:tc>
      </w:tr>
      <w:tr w:rsidR="00F825FB" w14:paraId="0EEB3662" w14:textId="77777777" w:rsidTr="007170F7">
        <w:tc>
          <w:tcPr>
            <w:tcW w:w="1007" w:type="dxa"/>
          </w:tcPr>
          <w:p w14:paraId="480862CA" w14:textId="01F93C3C" w:rsidR="00B03C6E" w:rsidRDefault="00B03C6E" w:rsidP="002678BA">
            <w:r>
              <w:t>Register menu</w:t>
            </w:r>
          </w:p>
        </w:tc>
        <w:tc>
          <w:tcPr>
            <w:tcW w:w="1256" w:type="dxa"/>
          </w:tcPr>
          <w:p w14:paraId="04C2BCE6" w14:textId="3D69A3AF" w:rsidR="00B03C6E" w:rsidRDefault="00B03C6E" w:rsidP="002678BA">
            <w:r>
              <w:t>(Norm) functionality of buttons</w:t>
            </w:r>
          </w:p>
        </w:tc>
        <w:tc>
          <w:tcPr>
            <w:tcW w:w="1883" w:type="dxa"/>
          </w:tcPr>
          <w:p w14:paraId="3DD56B0B" w14:textId="5CBAFCDD" w:rsidR="00B03C6E" w:rsidRDefault="00B03C6E" w:rsidP="002678BA">
            <w:r>
              <w:t>Any character input into password box</w:t>
            </w:r>
          </w:p>
        </w:tc>
        <w:tc>
          <w:tcPr>
            <w:tcW w:w="1406" w:type="dxa"/>
          </w:tcPr>
          <w:p w14:paraId="3F785445" w14:textId="10493CC6" w:rsidR="00B03C6E" w:rsidRDefault="00B03C6E" w:rsidP="002678BA">
            <w:r>
              <w:t>Xs will be shown, hiding the password</w:t>
            </w:r>
          </w:p>
        </w:tc>
        <w:tc>
          <w:tcPr>
            <w:tcW w:w="255" w:type="dxa"/>
          </w:tcPr>
          <w:p w14:paraId="0645BBA7" w14:textId="64AD2483" w:rsidR="00B03C6E" w:rsidRDefault="00B03C6E" w:rsidP="002678BA">
            <w:r>
              <w:t>S</w:t>
            </w:r>
          </w:p>
        </w:tc>
        <w:tc>
          <w:tcPr>
            <w:tcW w:w="2121" w:type="dxa"/>
          </w:tcPr>
          <w:p w14:paraId="3C3CAE50" w14:textId="0EC381FB" w:rsidR="00B03C6E" w:rsidRDefault="00B03C6E" w:rsidP="002678BA">
            <w:r>
              <w:t>White box tested, the input boxes are built as objects they will all react the same way</w:t>
            </w:r>
          </w:p>
        </w:tc>
        <w:tc>
          <w:tcPr>
            <w:tcW w:w="1088" w:type="dxa"/>
          </w:tcPr>
          <w:p w14:paraId="7EF81930" w14:textId="217D78E5" w:rsidR="00B03C6E" w:rsidRDefault="00B03C6E" w:rsidP="002678BA">
            <w:r>
              <w:t>16</w:t>
            </w:r>
          </w:p>
        </w:tc>
      </w:tr>
      <w:tr w:rsidR="00F825FB" w14:paraId="3BA8B72C" w14:textId="77777777" w:rsidTr="007170F7">
        <w:tc>
          <w:tcPr>
            <w:tcW w:w="1007" w:type="dxa"/>
          </w:tcPr>
          <w:p w14:paraId="7C16C4A1" w14:textId="02DF12F1" w:rsidR="00B03C6E" w:rsidRDefault="00B03C6E" w:rsidP="002678BA">
            <w:r>
              <w:t>Register menu</w:t>
            </w:r>
          </w:p>
        </w:tc>
        <w:tc>
          <w:tcPr>
            <w:tcW w:w="1256" w:type="dxa"/>
          </w:tcPr>
          <w:p w14:paraId="10823D17" w14:textId="71C59095" w:rsidR="00B03C6E" w:rsidRDefault="00B03C6E" w:rsidP="002678BA">
            <w:r>
              <w:t>(Bnd) functionality of buttons</w:t>
            </w:r>
          </w:p>
        </w:tc>
        <w:tc>
          <w:tcPr>
            <w:tcW w:w="1883" w:type="dxa"/>
          </w:tcPr>
          <w:p w14:paraId="6F6E64B5" w14:textId="6BE6E7E8" w:rsidR="00B03C6E" w:rsidRDefault="00B03C6E" w:rsidP="002678BA">
            <w:r>
              <w:t>Enter large quantities of characters into each box</w:t>
            </w:r>
          </w:p>
        </w:tc>
        <w:tc>
          <w:tcPr>
            <w:tcW w:w="1406" w:type="dxa"/>
          </w:tcPr>
          <w:p w14:paraId="791A6D49" w14:textId="3860C6F3" w:rsidR="00B03C6E" w:rsidRDefault="00676CC8" w:rsidP="002678BA">
            <w:r>
              <w:t>All boxes will cap at 20 characters except for the email box which is capped at 50, if required characters will go beyond the box</w:t>
            </w:r>
          </w:p>
        </w:tc>
        <w:tc>
          <w:tcPr>
            <w:tcW w:w="255" w:type="dxa"/>
          </w:tcPr>
          <w:p w14:paraId="05DF7B57" w14:textId="5C397FC2" w:rsidR="00B03C6E" w:rsidRDefault="00676CC8" w:rsidP="002678BA">
            <w:r>
              <w:t>S</w:t>
            </w:r>
          </w:p>
        </w:tc>
        <w:tc>
          <w:tcPr>
            <w:tcW w:w="2121" w:type="dxa"/>
          </w:tcPr>
          <w:p w14:paraId="698B68C8" w14:textId="3C75D4F0" w:rsidR="00B03C6E" w:rsidRDefault="00676CC8" w:rsidP="002678BA">
            <w:r>
              <w:t xml:space="preserve">White box tested, once the limit is reached the user is no loner able to type characters </w:t>
            </w:r>
            <w:r w:rsidR="00B75F73">
              <w:t>into</w:t>
            </w:r>
            <w:r>
              <w:t xml:space="preserve"> the box</w:t>
            </w:r>
          </w:p>
        </w:tc>
        <w:tc>
          <w:tcPr>
            <w:tcW w:w="1088" w:type="dxa"/>
          </w:tcPr>
          <w:p w14:paraId="243FB8FE" w14:textId="570218CF" w:rsidR="00B03C6E" w:rsidRDefault="00676CC8" w:rsidP="002678BA">
            <w:r>
              <w:t>17</w:t>
            </w:r>
          </w:p>
        </w:tc>
      </w:tr>
      <w:tr w:rsidR="00F825FB" w14:paraId="05919E1E" w14:textId="77777777" w:rsidTr="007170F7">
        <w:tc>
          <w:tcPr>
            <w:tcW w:w="1007" w:type="dxa"/>
          </w:tcPr>
          <w:p w14:paraId="2D7BEB19" w14:textId="3EA6DCC3" w:rsidR="00B75F73" w:rsidRDefault="000B595E" w:rsidP="002678BA">
            <w:r>
              <w:t>Register menu</w:t>
            </w:r>
          </w:p>
        </w:tc>
        <w:tc>
          <w:tcPr>
            <w:tcW w:w="1256" w:type="dxa"/>
          </w:tcPr>
          <w:p w14:paraId="05F6E352" w14:textId="705E0BF2" w:rsidR="00B75F73" w:rsidRDefault="000B595E" w:rsidP="002678BA">
            <w:r>
              <w:t>(</w:t>
            </w:r>
            <w:r w:rsidR="00204063">
              <w:t>Err</w:t>
            </w:r>
            <w:r>
              <w:t>) disallowed inputs into register</w:t>
            </w:r>
          </w:p>
        </w:tc>
        <w:tc>
          <w:tcPr>
            <w:tcW w:w="1883" w:type="dxa"/>
          </w:tcPr>
          <w:p w14:paraId="6B7B6DF8" w14:textId="68C3F5ED" w:rsidR="00B75F73" w:rsidRDefault="000B595E" w:rsidP="002678BA">
            <w:r>
              <w:t>Complete null input, click register button</w:t>
            </w:r>
          </w:p>
        </w:tc>
        <w:tc>
          <w:tcPr>
            <w:tcW w:w="1406" w:type="dxa"/>
          </w:tcPr>
          <w:p w14:paraId="7936B13C" w14:textId="159C9C83" w:rsidR="00B75F73" w:rsidRDefault="000B595E" w:rsidP="002678BA">
            <w:r>
              <w:t>Appropriate error message will be displayed</w:t>
            </w:r>
          </w:p>
        </w:tc>
        <w:tc>
          <w:tcPr>
            <w:tcW w:w="255" w:type="dxa"/>
          </w:tcPr>
          <w:p w14:paraId="423A4B99" w14:textId="06DC2A5E" w:rsidR="00B75F73" w:rsidRDefault="000B595E" w:rsidP="002678BA">
            <w:r>
              <w:t>S</w:t>
            </w:r>
          </w:p>
        </w:tc>
        <w:tc>
          <w:tcPr>
            <w:tcW w:w="2121" w:type="dxa"/>
          </w:tcPr>
          <w:p w14:paraId="51730FB6" w14:textId="40488D6B" w:rsidR="00B75F73" w:rsidRDefault="000B595E" w:rsidP="002678BA">
            <w:r>
              <w:t>White box tested</w:t>
            </w:r>
          </w:p>
        </w:tc>
        <w:tc>
          <w:tcPr>
            <w:tcW w:w="1088" w:type="dxa"/>
          </w:tcPr>
          <w:p w14:paraId="462E9EDF" w14:textId="7BDFD42A" w:rsidR="00B75F73" w:rsidRDefault="000B595E" w:rsidP="002678BA">
            <w:r>
              <w:t>18</w:t>
            </w:r>
          </w:p>
        </w:tc>
      </w:tr>
      <w:tr w:rsidR="00F825FB" w14:paraId="0B3862C3" w14:textId="77777777" w:rsidTr="007170F7">
        <w:tc>
          <w:tcPr>
            <w:tcW w:w="1007" w:type="dxa"/>
          </w:tcPr>
          <w:p w14:paraId="7BC4185C" w14:textId="70268659" w:rsidR="000B595E" w:rsidRDefault="000B595E" w:rsidP="002678BA">
            <w:r>
              <w:t>Register menu</w:t>
            </w:r>
          </w:p>
        </w:tc>
        <w:tc>
          <w:tcPr>
            <w:tcW w:w="1256" w:type="dxa"/>
          </w:tcPr>
          <w:p w14:paraId="2CE777F6" w14:textId="3C628EFD" w:rsidR="000B595E" w:rsidRDefault="000B595E" w:rsidP="002678BA">
            <w:r>
              <w:t>(</w:t>
            </w:r>
            <w:r w:rsidR="00204063">
              <w:t>N</w:t>
            </w:r>
            <w:r>
              <w:t>or</w:t>
            </w:r>
            <w:r w:rsidR="00204063">
              <w:t>m</w:t>
            </w:r>
            <w:r>
              <w:t>) functionality of buttons</w:t>
            </w:r>
          </w:p>
        </w:tc>
        <w:tc>
          <w:tcPr>
            <w:tcW w:w="1883" w:type="dxa"/>
          </w:tcPr>
          <w:p w14:paraId="46F1D9A1" w14:textId="28290EFB" w:rsidR="000B595E" w:rsidRDefault="000B595E" w:rsidP="002678BA">
            <w:r>
              <w:t>Click the ok button after an error is displayed</w:t>
            </w:r>
          </w:p>
        </w:tc>
        <w:tc>
          <w:tcPr>
            <w:tcW w:w="1406" w:type="dxa"/>
          </w:tcPr>
          <w:p w14:paraId="4736D758" w14:textId="54588C99" w:rsidR="000B595E" w:rsidRDefault="000B595E" w:rsidP="002678BA">
            <w:r>
              <w:t>Error message disappears</w:t>
            </w:r>
          </w:p>
        </w:tc>
        <w:tc>
          <w:tcPr>
            <w:tcW w:w="255" w:type="dxa"/>
          </w:tcPr>
          <w:p w14:paraId="1DF02D5A" w14:textId="5487F72C" w:rsidR="000B595E" w:rsidRDefault="000B595E" w:rsidP="002678BA">
            <w:r>
              <w:t>S</w:t>
            </w:r>
          </w:p>
        </w:tc>
        <w:tc>
          <w:tcPr>
            <w:tcW w:w="2121" w:type="dxa"/>
          </w:tcPr>
          <w:p w14:paraId="22089C21" w14:textId="7251B3C4" w:rsidR="000B595E" w:rsidRDefault="000B595E" w:rsidP="002678BA">
            <w:r>
              <w:t>White box tested</w:t>
            </w:r>
          </w:p>
        </w:tc>
        <w:tc>
          <w:tcPr>
            <w:tcW w:w="1088" w:type="dxa"/>
          </w:tcPr>
          <w:p w14:paraId="3F5A6DF0" w14:textId="6246A85A" w:rsidR="000B595E" w:rsidRDefault="000B595E" w:rsidP="002678BA">
            <w:r>
              <w:t>19</w:t>
            </w:r>
          </w:p>
        </w:tc>
      </w:tr>
      <w:tr w:rsidR="00F825FB" w14:paraId="5080161E" w14:textId="77777777" w:rsidTr="007170F7">
        <w:tc>
          <w:tcPr>
            <w:tcW w:w="1007" w:type="dxa"/>
          </w:tcPr>
          <w:p w14:paraId="122127AD" w14:textId="21B221CC" w:rsidR="007C6251" w:rsidRDefault="007C6251" w:rsidP="002678BA">
            <w:r>
              <w:t>Register menu</w:t>
            </w:r>
          </w:p>
        </w:tc>
        <w:tc>
          <w:tcPr>
            <w:tcW w:w="1256" w:type="dxa"/>
          </w:tcPr>
          <w:p w14:paraId="1CFBCE66" w14:textId="0C4B34DD" w:rsidR="007C6251" w:rsidRDefault="007C6251" w:rsidP="002678BA">
            <w:r>
              <w:t>(</w:t>
            </w:r>
            <w:r w:rsidR="00204063">
              <w:t>Err</w:t>
            </w:r>
            <w:r>
              <w:t>)</w:t>
            </w:r>
            <w:r w:rsidR="000A5703">
              <w:t xml:space="preserve"> </w:t>
            </w:r>
            <w:r w:rsidR="00204063">
              <w:t>disallowed inputs into register</w:t>
            </w:r>
          </w:p>
        </w:tc>
        <w:tc>
          <w:tcPr>
            <w:tcW w:w="1883" w:type="dxa"/>
          </w:tcPr>
          <w:p w14:paraId="0329DB87" w14:textId="5778A327" w:rsidR="007C6251" w:rsidRDefault="00204063" w:rsidP="002678BA">
            <w:r>
              <w:t>Partial null input, click register button</w:t>
            </w:r>
          </w:p>
        </w:tc>
        <w:tc>
          <w:tcPr>
            <w:tcW w:w="1406" w:type="dxa"/>
          </w:tcPr>
          <w:p w14:paraId="77D76D8E" w14:textId="234EFFBF" w:rsidR="007C6251" w:rsidRDefault="00204063" w:rsidP="002678BA">
            <w:r>
              <w:t>Appropriate error message will be displayed</w:t>
            </w:r>
          </w:p>
        </w:tc>
        <w:tc>
          <w:tcPr>
            <w:tcW w:w="255" w:type="dxa"/>
          </w:tcPr>
          <w:p w14:paraId="1E92E48A" w14:textId="4B1A8C38" w:rsidR="007C6251" w:rsidRDefault="000A5703" w:rsidP="002678BA">
            <w:r>
              <w:t>S</w:t>
            </w:r>
          </w:p>
        </w:tc>
        <w:tc>
          <w:tcPr>
            <w:tcW w:w="2121" w:type="dxa"/>
          </w:tcPr>
          <w:p w14:paraId="04564798" w14:textId="448188C5" w:rsidR="007C6251" w:rsidRDefault="000A5703" w:rsidP="002678BA">
            <w:r>
              <w:t>White box tested</w:t>
            </w:r>
          </w:p>
        </w:tc>
        <w:tc>
          <w:tcPr>
            <w:tcW w:w="1088" w:type="dxa"/>
          </w:tcPr>
          <w:p w14:paraId="7D05544D" w14:textId="257D608D" w:rsidR="007C6251" w:rsidRDefault="000A5703" w:rsidP="002678BA">
            <w:r>
              <w:t>20</w:t>
            </w:r>
          </w:p>
        </w:tc>
      </w:tr>
      <w:tr w:rsidR="00F825FB" w14:paraId="5087AD08" w14:textId="77777777" w:rsidTr="007170F7">
        <w:tc>
          <w:tcPr>
            <w:tcW w:w="1007" w:type="dxa"/>
          </w:tcPr>
          <w:p w14:paraId="728F62A2" w14:textId="70516BC9" w:rsidR="000A5703" w:rsidRDefault="000A5703" w:rsidP="000A5703">
            <w:r>
              <w:t>Register menu</w:t>
            </w:r>
          </w:p>
        </w:tc>
        <w:tc>
          <w:tcPr>
            <w:tcW w:w="1256" w:type="dxa"/>
          </w:tcPr>
          <w:p w14:paraId="01C7E6D4" w14:textId="3F75B833" w:rsidR="000A5703" w:rsidRDefault="000A5703" w:rsidP="000A5703">
            <w:r>
              <w:t>(Err) disallowed inputs into register</w:t>
            </w:r>
          </w:p>
        </w:tc>
        <w:tc>
          <w:tcPr>
            <w:tcW w:w="1883" w:type="dxa"/>
          </w:tcPr>
          <w:p w14:paraId="6CEEFDCC" w14:textId="53E7347B" w:rsidR="000A5703" w:rsidRDefault="000A5703" w:rsidP="000A5703">
            <w:r>
              <w:t>Barely null input, click register button</w:t>
            </w:r>
          </w:p>
        </w:tc>
        <w:tc>
          <w:tcPr>
            <w:tcW w:w="1406" w:type="dxa"/>
          </w:tcPr>
          <w:p w14:paraId="278B7074" w14:textId="7D448B52" w:rsidR="000A5703" w:rsidRDefault="000A5703" w:rsidP="000A5703">
            <w:r>
              <w:t>Appropriate error message will be displayed</w:t>
            </w:r>
          </w:p>
        </w:tc>
        <w:tc>
          <w:tcPr>
            <w:tcW w:w="255" w:type="dxa"/>
          </w:tcPr>
          <w:p w14:paraId="2B65C791" w14:textId="49A1CE63" w:rsidR="000A5703" w:rsidRDefault="000A5703" w:rsidP="000A5703">
            <w:r>
              <w:t>S</w:t>
            </w:r>
          </w:p>
        </w:tc>
        <w:tc>
          <w:tcPr>
            <w:tcW w:w="2121" w:type="dxa"/>
          </w:tcPr>
          <w:p w14:paraId="7AA5CCB4" w14:textId="5F7780B5" w:rsidR="000A5703" w:rsidRDefault="000A5703" w:rsidP="000A5703">
            <w:r>
              <w:t>White box tested</w:t>
            </w:r>
          </w:p>
        </w:tc>
        <w:tc>
          <w:tcPr>
            <w:tcW w:w="1088" w:type="dxa"/>
          </w:tcPr>
          <w:p w14:paraId="45AB1D16" w14:textId="78A0FC45" w:rsidR="000A5703" w:rsidRDefault="000A5703" w:rsidP="000A5703">
            <w:r>
              <w:t>21</w:t>
            </w:r>
          </w:p>
        </w:tc>
      </w:tr>
      <w:tr w:rsidR="00F825FB" w14:paraId="5350CC1E" w14:textId="77777777" w:rsidTr="007170F7">
        <w:tc>
          <w:tcPr>
            <w:tcW w:w="1007" w:type="dxa"/>
          </w:tcPr>
          <w:p w14:paraId="3D2B3088" w14:textId="10F3847F" w:rsidR="005F3F62" w:rsidRDefault="005F3F62" w:rsidP="005F3F62">
            <w:r>
              <w:t>Register menu</w:t>
            </w:r>
          </w:p>
        </w:tc>
        <w:tc>
          <w:tcPr>
            <w:tcW w:w="1256" w:type="dxa"/>
          </w:tcPr>
          <w:p w14:paraId="3CF1B835" w14:textId="692EBBE6" w:rsidR="005F3F62" w:rsidRDefault="005F3F62" w:rsidP="005F3F62">
            <w:r>
              <w:t>(Err) disallowed inputs into register</w:t>
            </w:r>
          </w:p>
        </w:tc>
        <w:tc>
          <w:tcPr>
            <w:tcW w:w="1883" w:type="dxa"/>
          </w:tcPr>
          <w:p w14:paraId="2034AB30" w14:textId="2DE597A2" w:rsidR="005F3F62" w:rsidRDefault="005F3F62" w:rsidP="005F3F62">
            <w:r>
              <w:t>Disallowed characters inputted into register</w:t>
            </w:r>
          </w:p>
        </w:tc>
        <w:tc>
          <w:tcPr>
            <w:tcW w:w="1406" w:type="dxa"/>
          </w:tcPr>
          <w:p w14:paraId="1F98136D" w14:textId="1F622E37" w:rsidR="005F3F62" w:rsidRDefault="005F3F62" w:rsidP="005F3F62">
            <w:r>
              <w:t>Appropriate error message will be displayed</w:t>
            </w:r>
          </w:p>
        </w:tc>
        <w:tc>
          <w:tcPr>
            <w:tcW w:w="255" w:type="dxa"/>
          </w:tcPr>
          <w:p w14:paraId="282DFEE9" w14:textId="1493B2EC" w:rsidR="005F3F62" w:rsidRDefault="005F3F62" w:rsidP="005F3F62">
            <w:r>
              <w:t>S</w:t>
            </w:r>
          </w:p>
        </w:tc>
        <w:tc>
          <w:tcPr>
            <w:tcW w:w="2121" w:type="dxa"/>
          </w:tcPr>
          <w:p w14:paraId="079900F9" w14:textId="0143D165" w:rsidR="005F3F62" w:rsidRDefault="005F3F62" w:rsidP="005F3F62">
            <w:r>
              <w:t>White box tested</w:t>
            </w:r>
          </w:p>
        </w:tc>
        <w:tc>
          <w:tcPr>
            <w:tcW w:w="1088" w:type="dxa"/>
          </w:tcPr>
          <w:p w14:paraId="13C6F925" w14:textId="687D902B" w:rsidR="005F3F62" w:rsidRDefault="005F3F62" w:rsidP="005F3F62">
            <w:r>
              <w:t>22</w:t>
            </w:r>
          </w:p>
        </w:tc>
      </w:tr>
      <w:tr w:rsidR="00F825FB" w14:paraId="75A6107E" w14:textId="77777777" w:rsidTr="007170F7">
        <w:tc>
          <w:tcPr>
            <w:tcW w:w="1007" w:type="dxa"/>
          </w:tcPr>
          <w:p w14:paraId="4D2F0FC4" w14:textId="1ED73BAD" w:rsidR="00871952" w:rsidRDefault="00871952" w:rsidP="00871952">
            <w:r>
              <w:lastRenderedPageBreak/>
              <w:t>Register menu</w:t>
            </w:r>
          </w:p>
        </w:tc>
        <w:tc>
          <w:tcPr>
            <w:tcW w:w="1256" w:type="dxa"/>
          </w:tcPr>
          <w:p w14:paraId="217CA201" w14:textId="42192893" w:rsidR="00871952" w:rsidRDefault="00871952" w:rsidP="00871952">
            <w:r>
              <w:t>(Err) disallowed inputs into register</w:t>
            </w:r>
          </w:p>
        </w:tc>
        <w:tc>
          <w:tcPr>
            <w:tcW w:w="1883" w:type="dxa"/>
          </w:tcPr>
          <w:p w14:paraId="455FC4FF" w14:textId="57B57D88" w:rsidR="00871952" w:rsidRDefault="00871952" w:rsidP="00871952">
            <w:r>
              <w:t>Input not in the form of an email entered in email box</w:t>
            </w:r>
          </w:p>
        </w:tc>
        <w:tc>
          <w:tcPr>
            <w:tcW w:w="1406" w:type="dxa"/>
          </w:tcPr>
          <w:p w14:paraId="0615532A" w14:textId="74704131" w:rsidR="00871952" w:rsidRDefault="00871952" w:rsidP="00871952">
            <w:r>
              <w:t>Appropriate error message will be displayed</w:t>
            </w:r>
          </w:p>
        </w:tc>
        <w:tc>
          <w:tcPr>
            <w:tcW w:w="255" w:type="dxa"/>
          </w:tcPr>
          <w:p w14:paraId="7B2434A4" w14:textId="1181F48F" w:rsidR="00871952" w:rsidRDefault="00871952" w:rsidP="00871952">
            <w:r>
              <w:t>S</w:t>
            </w:r>
          </w:p>
        </w:tc>
        <w:tc>
          <w:tcPr>
            <w:tcW w:w="2121" w:type="dxa"/>
          </w:tcPr>
          <w:p w14:paraId="3704753C" w14:textId="418FB9E3" w:rsidR="00871952" w:rsidRDefault="00871952" w:rsidP="00871952">
            <w:r>
              <w:t>White box tested</w:t>
            </w:r>
          </w:p>
        </w:tc>
        <w:tc>
          <w:tcPr>
            <w:tcW w:w="1088" w:type="dxa"/>
          </w:tcPr>
          <w:p w14:paraId="411249CD" w14:textId="3662D0A1" w:rsidR="00871952" w:rsidRDefault="00871952" w:rsidP="00871952">
            <w:r>
              <w:t>23</w:t>
            </w:r>
          </w:p>
        </w:tc>
      </w:tr>
      <w:tr w:rsidR="00F825FB" w14:paraId="629AC9DE" w14:textId="77777777" w:rsidTr="007170F7">
        <w:tc>
          <w:tcPr>
            <w:tcW w:w="1007" w:type="dxa"/>
          </w:tcPr>
          <w:p w14:paraId="5A6DBABF" w14:textId="6C56609C" w:rsidR="00871952" w:rsidRDefault="00871952" w:rsidP="00871952">
            <w:r>
              <w:t>Register menu</w:t>
            </w:r>
          </w:p>
        </w:tc>
        <w:tc>
          <w:tcPr>
            <w:tcW w:w="1256" w:type="dxa"/>
          </w:tcPr>
          <w:p w14:paraId="3EA20F92" w14:textId="48C5217B" w:rsidR="00871952" w:rsidRDefault="00871952" w:rsidP="00871952">
            <w:r>
              <w:t>(Err) disallowed inputs into register</w:t>
            </w:r>
          </w:p>
        </w:tc>
        <w:tc>
          <w:tcPr>
            <w:tcW w:w="1883" w:type="dxa"/>
          </w:tcPr>
          <w:p w14:paraId="6A3C3A3D" w14:textId="04C0F5AA" w:rsidR="00871952" w:rsidRDefault="00871952" w:rsidP="00871952">
            <w:r>
              <w:t>Inputs into password and retype boxes are different</w:t>
            </w:r>
          </w:p>
        </w:tc>
        <w:tc>
          <w:tcPr>
            <w:tcW w:w="1406" w:type="dxa"/>
          </w:tcPr>
          <w:p w14:paraId="23932D13" w14:textId="637A8C8F" w:rsidR="00871952" w:rsidRDefault="00871952" w:rsidP="00871952">
            <w:r>
              <w:t>Appropriate error message will be displayed</w:t>
            </w:r>
          </w:p>
        </w:tc>
        <w:tc>
          <w:tcPr>
            <w:tcW w:w="255" w:type="dxa"/>
          </w:tcPr>
          <w:p w14:paraId="6034EF7E" w14:textId="6F6F3B03" w:rsidR="00871952" w:rsidRDefault="00871952" w:rsidP="00871952">
            <w:r>
              <w:t>S</w:t>
            </w:r>
          </w:p>
        </w:tc>
        <w:tc>
          <w:tcPr>
            <w:tcW w:w="2121" w:type="dxa"/>
          </w:tcPr>
          <w:p w14:paraId="69D49A73" w14:textId="1937E5F7" w:rsidR="00871952" w:rsidRDefault="00871952" w:rsidP="00871952">
            <w:r>
              <w:t>White box tested</w:t>
            </w:r>
          </w:p>
        </w:tc>
        <w:tc>
          <w:tcPr>
            <w:tcW w:w="1088" w:type="dxa"/>
          </w:tcPr>
          <w:p w14:paraId="1C361A47" w14:textId="7BA55BB7" w:rsidR="00871952" w:rsidRDefault="00871952" w:rsidP="00871952">
            <w:r>
              <w:t>24</w:t>
            </w:r>
          </w:p>
        </w:tc>
      </w:tr>
      <w:tr w:rsidR="00F825FB" w14:paraId="0F5E2414" w14:textId="77777777" w:rsidTr="007170F7">
        <w:tc>
          <w:tcPr>
            <w:tcW w:w="1007" w:type="dxa"/>
          </w:tcPr>
          <w:p w14:paraId="12A9B499" w14:textId="5FD62E6F" w:rsidR="00493F09" w:rsidRDefault="00493F09" w:rsidP="00493F09">
            <w:r>
              <w:t>Register menu</w:t>
            </w:r>
          </w:p>
        </w:tc>
        <w:tc>
          <w:tcPr>
            <w:tcW w:w="1256" w:type="dxa"/>
          </w:tcPr>
          <w:p w14:paraId="13821BEA" w14:textId="36C040C6" w:rsidR="00493F09" w:rsidRDefault="00493F09" w:rsidP="00493F09">
            <w:r>
              <w:t>(Err) disallowed inputs into register</w:t>
            </w:r>
          </w:p>
        </w:tc>
        <w:tc>
          <w:tcPr>
            <w:tcW w:w="1883" w:type="dxa"/>
          </w:tcPr>
          <w:p w14:paraId="01759AAE" w14:textId="7E4E57DC" w:rsidR="00493F09" w:rsidRDefault="00493F09" w:rsidP="00493F09">
            <w:r>
              <w:t>All errors inputted simultaneously</w:t>
            </w:r>
          </w:p>
        </w:tc>
        <w:tc>
          <w:tcPr>
            <w:tcW w:w="1406" w:type="dxa"/>
          </w:tcPr>
          <w:p w14:paraId="17BBC14E" w14:textId="76BD9A87" w:rsidR="00493F09" w:rsidRDefault="00493F09" w:rsidP="00493F09">
            <w:r>
              <w:t>Appropriate error message will be displayed</w:t>
            </w:r>
          </w:p>
        </w:tc>
        <w:tc>
          <w:tcPr>
            <w:tcW w:w="255" w:type="dxa"/>
          </w:tcPr>
          <w:p w14:paraId="18F39ABE" w14:textId="62DE1DF5" w:rsidR="00493F09" w:rsidRDefault="00493F09" w:rsidP="00493F09">
            <w:r>
              <w:t>S</w:t>
            </w:r>
          </w:p>
        </w:tc>
        <w:tc>
          <w:tcPr>
            <w:tcW w:w="2121" w:type="dxa"/>
          </w:tcPr>
          <w:p w14:paraId="54841BFD" w14:textId="7E303603" w:rsidR="00493F09" w:rsidRDefault="00493F09" w:rsidP="00493F09">
            <w:r>
              <w:t>White box tested</w:t>
            </w:r>
          </w:p>
        </w:tc>
        <w:tc>
          <w:tcPr>
            <w:tcW w:w="1088" w:type="dxa"/>
          </w:tcPr>
          <w:p w14:paraId="6B329A80" w14:textId="36CDF5C2" w:rsidR="00493F09" w:rsidRDefault="00493F09" w:rsidP="00493F09">
            <w:r>
              <w:t>25</w:t>
            </w:r>
          </w:p>
        </w:tc>
      </w:tr>
      <w:tr w:rsidR="00FF5462" w14:paraId="1960CF0E" w14:textId="77777777" w:rsidTr="007170F7">
        <w:tc>
          <w:tcPr>
            <w:tcW w:w="1007" w:type="dxa"/>
          </w:tcPr>
          <w:p w14:paraId="426E4FB9" w14:textId="576FBC37" w:rsidR="00BE3BD9" w:rsidRDefault="00BE3BD9" w:rsidP="00493F09">
            <w:r>
              <w:t>Register menu</w:t>
            </w:r>
          </w:p>
        </w:tc>
        <w:tc>
          <w:tcPr>
            <w:tcW w:w="1256" w:type="dxa"/>
          </w:tcPr>
          <w:p w14:paraId="1CF5441A" w14:textId="24A97485" w:rsidR="00BE3BD9" w:rsidRDefault="00BE3BD9" w:rsidP="00493F09">
            <w:r>
              <w:t>(norm) creating account</w:t>
            </w:r>
          </w:p>
        </w:tc>
        <w:tc>
          <w:tcPr>
            <w:tcW w:w="1883" w:type="dxa"/>
          </w:tcPr>
          <w:p w14:paraId="08424F66" w14:textId="74890A18" w:rsidR="00BE3BD9" w:rsidRDefault="00BE3BD9" w:rsidP="00493F09">
            <w:r>
              <w:t>All inputs are valid</w:t>
            </w:r>
          </w:p>
        </w:tc>
        <w:tc>
          <w:tcPr>
            <w:tcW w:w="1406" w:type="dxa"/>
          </w:tcPr>
          <w:p w14:paraId="72ECA723" w14:textId="33A3DFE8" w:rsidR="00BE3BD9" w:rsidRDefault="001A0ED9" w:rsidP="00493F09">
            <w:r>
              <w:t>User taken to login page</w:t>
            </w:r>
          </w:p>
        </w:tc>
        <w:tc>
          <w:tcPr>
            <w:tcW w:w="255" w:type="dxa"/>
          </w:tcPr>
          <w:p w14:paraId="7BD4D48F" w14:textId="5CFD5AC8" w:rsidR="00BE3BD9" w:rsidRDefault="001A0ED9" w:rsidP="00493F09">
            <w:r>
              <w:t>F</w:t>
            </w:r>
          </w:p>
        </w:tc>
        <w:tc>
          <w:tcPr>
            <w:tcW w:w="2121" w:type="dxa"/>
          </w:tcPr>
          <w:p w14:paraId="2EEB730D" w14:textId="0E6D8621" w:rsidR="00BE3BD9" w:rsidRDefault="001A0ED9" w:rsidP="00493F09">
            <w:r>
              <w:t>White box tested, fail safe triggered</w:t>
            </w:r>
          </w:p>
        </w:tc>
        <w:tc>
          <w:tcPr>
            <w:tcW w:w="1088" w:type="dxa"/>
          </w:tcPr>
          <w:p w14:paraId="19A9925E" w14:textId="7638A742" w:rsidR="00BE3BD9" w:rsidRDefault="001A0ED9" w:rsidP="00493F09">
            <w:r>
              <w:t>26</w:t>
            </w:r>
          </w:p>
        </w:tc>
      </w:tr>
      <w:tr w:rsidR="00FF5462" w14:paraId="0F54EA47" w14:textId="77777777" w:rsidTr="007170F7">
        <w:tc>
          <w:tcPr>
            <w:tcW w:w="1007" w:type="dxa"/>
          </w:tcPr>
          <w:p w14:paraId="2462F495" w14:textId="26F2B1C5" w:rsidR="00367080" w:rsidRDefault="00367080" w:rsidP="00493F09">
            <w:r>
              <w:t>Regsiter menu</w:t>
            </w:r>
          </w:p>
        </w:tc>
        <w:tc>
          <w:tcPr>
            <w:tcW w:w="1256" w:type="dxa"/>
          </w:tcPr>
          <w:p w14:paraId="034DCB74" w14:textId="15EB951E" w:rsidR="00367080" w:rsidRDefault="00367080" w:rsidP="00493F09">
            <w:r>
              <w:t>(norm) finding solution to test number 26</w:t>
            </w:r>
          </w:p>
        </w:tc>
        <w:tc>
          <w:tcPr>
            <w:tcW w:w="1883" w:type="dxa"/>
          </w:tcPr>
          <w:p w14:paraId="5A82D404" w14:textId="3C4C65C5" w:rsidR="00367080" w:rsidRDefault="00367080" w:rsidP="00493F09">
            <w:r>
              <w:t>All inputs are valid</w:t>
            </w:r>
          </w:p>
        </w:tc>
        <w:tc>
          <w:tcPr>
            <w:tcW w:w="1406" w:type="dxa"/>
          </w:tcPr>
          <w:p w14:paraId="680C841B" w14:textId="138E2B69" w:rsidR="00367080" w:rsidRDefault="00367080" w:rsidP="00493F09">
            <w:r>
              <w:t>One of three potential errors will be displayed</w:t>
            </w:r>
          </w:p>
        </w:tc>
        <w:tc>
          <w:tcPr>
            <w:tcW w:w="255" w:type="dxa"/>
          </w:tcPr>
          <w:p w14:paraId="4334EACE" w14:textId="7BDDD262" w:rsidR="00367080" w:rsidRDefault="007D110A" w:rsidP="00493F09">
            <w:r>
              <w:t>N/A</w:t>
            </w:r>
          </w:p>
        </w:tc>
        <w:tc>
          <w:tcPr>
            <w:tcW w:w="2121" w:type="dxa"/>
          </w:tcPr>
          <w:p w14:paraId="6020C95C" w14:textId="15147389" w:rsidR="00367080" w:rsidRDefault="007D110A" w:rsidP="00493F09">
            <w:r>
              <w:t>There are three possible places this error can be produced, I have change the error message to indicate which one is triggering the error</w:t>
            </w:r>
            <w:r w:rsidR="00F825FB">
              <w:t>. The error occurs when the search for whether the username is already taken is carried out.</w:t>
            </w:r>
            <w:r w:rsidR="00FF5462">
              <w:t xml:space="preserve"> There was a logic error in the sql query, “User” was used rather than “Username”.</w:t>
            </w:r>
          </w:p>
        </w:tc>
        <w:tc>
          <w:tcPr>
            <w:tcW w:w="1088" w:type="dxa"/>
          </w:tcPr>
          <w:p w14:paraId="64D9B72B" w14:textId="43D8409D" w:rsidR="00367080" w:rsidRDefault="007D110A" w:rsidP="00493F09">
            <w:r>
              <w:t>27</w:t>
            </w:r>
          </w:p>
        </w:tc>
      </w:tr>
      <w:tr w:rsidR="00FF5462" w14:paraId="5C9D6FB3" w14:textId="77777777" w:rsidTr="007170F7">
        <w:tc>
          <w:tcPr>
            <w:tcW w:w="1007" w:type="dxa"/>
          </w:tcPr>
          <w:p w14:paraId="1B9E72B3" w14:textId="07E2723B" w:rsidR="00FF5462" w:rsidRDefault="00FF5462" w:rsidP="00FF5462">
            <w:r>
              <w:t>Register menu</w:t>
            </w:r>
          </w:p>
        </w:tc>
        <w:tc>
          <w:tcPr>
            <w:tcW w:w="1256" w:type="dxa"/>
          </w:tcPr>
          <w:p w14:paraId="28A307B2" w14:textId="7D47959B" w:rsidR="00FF5462" w:rsidRDefault="00FF5462" w:rsidP="00FF5462">
            <w:r>
              <w:t>(norm) creating account retest</w:t>
            </w:r>
          </w:p>
        </w:tc>
        <w:tc>
          <w:tcPr>
            <w:tcW w:w="1883" w:type="dxa"/>
          </w:tcPr>
          <w:p w14:paraId="116AFE83" w14:textId="13E42441" w:rsidR="00FF5462" w:rsidRDefault="00FF5462" w:rsidP="00FF5462">
            <w:r>
              <w:t>All inputs are valid</w:t>
            </w:r>
          </w:p>
        </w:tc>
        <w:tc>
          <w:tcPr>
            <w:tcW w:w="1406" w:type="dxa"/>
          </w:tcPr>
          <w:p w14:paraId="50B2A452" w14:textId="324F9F17" w:rsidR="00FF5462" w:rsidRDefault="00FF5462" w:rsidP="00FF5462">
            <w:r>
              <w:t>User taken to login page</w:t>
            </w:r>
          </w:p>
        </w:tc>
        <w:tc>
          <w:tcPr>
            <w:tcW w:w="255" w:type="dxa"/>
          </w:tcPr>
          <w:p w14:paraId="7056ACE0" w14:textId="146653A0" w:rsidR="00FF5462" w:rsidRDefault="00FF5462" w:rsidP="00FF5462">
            <w:r>
              <w:t>F</w:t>
            </w:r>
          </w:p>
        </w:tc>
        <w:tc>
          <w:tcPr>
            <w:tcW w:w="2121" w:type="dxa"/>
          </w:tcPr>
          <w:p w14:paraId="4832EFAE" w14:textId="50DCB10E" w:rsidR="00FF5462" w:rsidRDefault="00964C91" w:rsidP="00FF5462">
            <w:r>
              <w:t>Same f</w:t>
            </w:r>
            <w:r w:rsidR="00FF5462">
              <w:t>ail safe triggered, this time the error comes from writing the data to the database</w:t>
            </w:r>
            <w:r w:rsidR="007F63AC">
              <w:t xml:space="preserve">. The error occurred due to the size of the password string, the database allowed for a password 64 characters lng but </w:t>
            </w:r>
            <w:r w:rsidR="007F63AC">
              <w:lastRenderedPageBreak/>
              <w:t>the hash used made the password 128 characters long.</w:t>
            </w:r>
          </w:p>
        </w:tc>
        <w:tc>
          <w:tcPr>
            <w:tcW w:w="1088" w:type="dxa"/>
          </w:tcPr>
          <w:p w14:paraId="6521CC09" w14:textId="392601D2" w:rsidR="00FF5462" w:rsidRDefault="00FF5462" w:rsidP="00FF5462">
            <w:r>
              <w:lastRenderedPageBreak/>
              <w:t>28</w:t>
            </w:r>
          </w:p>
        </w:tc>
      </w:tr>
      <w:tr w:rsidR="007F63AC" w14:paraId="3B5A02D2" w14:textId="77777777" w:rsidTr="007170F7">
        <w:tc>
          <w:tcPr>
            <w:tcW w:w="1007" w:type="dxa"/>
          </w:tcPr>
          <w:p w14:paraId="46DB2E08" w14:textId="57EB8048" w:rsidR="007F63AC" w:rsidRDefault="007F63AC" w:rsidP="007F63AC">
            <w:r>
              <w:t>Register menu</w:t>
            </w:r>
          </w:p>
        </w:tc>
        <w:tc>
          <w:tcPr>
            <w:tcW w:w="1256" w:type="dxa"/>
          </w:tcPr>
          <w:p w14:paraId="6181B628" w14:textId="02E5AEFB" w:rsidR="007F63AC" w:rsidRDefault="007F63AC" w:rsidP="007F63AC">
            <w:r>
              <w:t>(norm) creating an account retest</w:t>
            </w:r>
          </w:p>
        </w:tc>
        <w:tc>
          <w:tcPr>
            <w:tcW w:w="1883" w:type="dxa"/>
          </w:tcPr>
          <w:p w14:paraId="483600C9" w14:textId="50D763F9" w:rsidR="007F63AC" w:rsidRDefault="007F63AC" w:rsidP="007F63AC">
            <w:r>
              <w:t>All inputs are valid</w:t>
            </w:r>
          </w:p>
        </w:tc>
        <w:tc>
          <w:tcPr>
            <w:tcW w:w="1406" w:type="dxa"/>
          </w:tcPr>
          <w:p w14:paraId="5AC8FA35" w14:textId="7F905069" w:rsidR="007F63AC" w:rsidRDefault="007F63AC" w:rsidP="007F63AC">
            <w:r>
              <w:t>User taken to login page</w:t>
            </w:r>
          </w:p>
        </w:tc>
        <w:tc>
          <w:tcPr>
            <w:tcW w:w="255" w:type="dxa"/>
          </w:tcPr>
          <w:p w14:paraId="6B339F43" w14:textId="5E69BE2F" w:rsidR="007F63AC" w:rsidRDefault="007F63AC" w:rsidP="007F63AC">
            <w:r>
              <w:t>S</w:t>
            </w:r>
          </w:p>
        </w:tc>
        <w:tc>
          <w:tcPr>
            <w:tcW w:w="2121" w:type="dxa"/>
          </w:tcPr>
          <w:p w14:paraId="3671CFA4" w14:textId="70BC5F94" w:rsidR="007F63AC" w:rsidRDefault="007F63AC" w:rsidP="007F63AC">
            <w:r>
              <w:t xml:space="preserve">Black box test, </w:t>
            </w:r>
            <w:r w:rsidR="006D5016">
              <w:t>with the altered database the error is eliminated</w:t>
            </w:r>
          </w:p>
        </w:tc>
        <w:tc>
          <w:tcPr>
            <w:tcW w:w="1088" w:type="dxa"/>
          </w:tcPr>
          <w:p w14:paraId="47379B9F" w14:textId="276043E1" w:rsidR="007F63AC" w:rsidRDefault="006D5016" w:rsidP="007F63AC">
            <w:r>
              <w:t>29</w:t>
            </w:r>
          </w:p>
        </w:tc>
      </w:tr>
      <w:tr w:rsidR="006F1116" w14:paraId="30250A20" w14:textId="77777777" w:rsidTr="007170F7">
        <w:tc>
          <w:tcPr>
            <w:tcW w:w="1007" w:type="dxa"/>
          </w:tcPr>
          <w:p w14:paraId="4B2A465E" w14:textId="7EC5AC10" w:rsidR="006F1116" w:rsidRDefault="006F1116" w:rsidP="006F1116">
            <w:r>
              <w:t>Login menu</w:t>
            </w:r>
          </w:p>
        </w:tc>
        <w:tc>
          <w:tcPr>
            <w:tcW w:w="1256" w:type="dxa"/>
          </w:tcPr>
          <w:p w14:paraId="2FDA6003" w14:textId="4ADE896B" w:rsidR="006F1116" w:rsidRDefault="006F1116" w:rsidP="006F1116">
            <w:r>
              <w:t>(Exc) Program reacts correctly to null click</w:t>
            </w:r>
          </w:p>
        </w:tc>
        <w:tc>
          <w:tcPr>
            <w:tcW w:w="1883" w:type="dxa"/>
          </w:tcPr>
          <w:p w14:paraId="67A22117" w14:textId="564A999F" w:rsidR="006F1116" w:rsidRDefault="006F1116" w:rsidP="006F1116">
            <w:r>
              <w:t>A random click on the page where there is no button</w:t>
            </w:r>
          </w:p>
        </w:tc>
        <w:tc>
          <w:tcPr>
            <w:tcW w:w="1406" w:type="dxa"/>
          </w:tcPr>
          <w:p w14:paraId="51DC4C91" w14:textId="06F45B1B" w:rsidR="006F1116" w:rsidRDefault="006F1116" w:rsidP="006F1116">
            <w:r>
              <w:t>Nothing should happen</w:t>
            </w:r>
          </w:p>
        </w:tc>
        <w:tc>
          <w:tcPr>
            <w:tcW w:w="255" w:type="dxa"/>
          </w:tcPr>
          <w:p w14:paraId="0B722F05" w14:textId="6757D553" w:rsidR="006F1116" w:rsidRDefault="006F1116" w:rsidP="006F1116">
            <w:r>
              <w:t>S</w:t>
            </w:r>
          </w:p>
        </w:tc>
        <w:tc>
          <w:tcPr>
            <w:tcW w:w="2121" w:type="dxa"/>
          </w:tcPr>
          <w:p w14:paraId="36828C36" w14:textId="2F9FCC09" w:rsidR="006F1116" w:rsidRDefault="006F1116" w:rsidP="006F1116">
            <w:r>
              <w:t>White box tested</w:t>
            </w:r>
          </w:p>
        </w:tc>
        <w:tc>
          <w:tcPr>
            <w:tcW w:w="1088" w:type="dxa"/>
          </w:tcPr>
          <w:p w14:paraId="4949D2B3" w14:textId="5DA3FB9B" w:rsidR="006F1116" w:rsidRDefault="007E6571" w:rsidP="006F1116">
            <w:r>
              <w:t>30</w:t>
            </w:r>
          </w:p>
        </w:tc>
      </w:tr>
      <w:tr w:rsidR="007E6571" w14:paraId="57B7E1C4" w14:textId="77777777" w:rsidTr="007170F7">
        <w:tc>
          <w:tcPr>
            <w:tcW w:w="1007" w:type="dxa"/>
          </w:tcPr>
          <w:p w14:paraId="0CE43DD2" w14:textId="68C4E748" w:rsidR="007E6571" w:rsidRDefault="007E6571" w:rsidP="006F1116">
            <w:r>
              <w:t>Login menu</w:t>
            </w:r>
          </w:p>
        </w:tc>
        <w:tc>
          <w:tcPr>
            <w:tcW w:w="1256" w:type="dxa"/>
          </w:tcPr>
          <w:p w14:paraId="2B245DAF" w14:textId="5FC07C96" w:rsidR="007E6571" w:rsidRDefault="007E6571" w:rsidP="006F1116">
            <w:r>
              <w:t xml:space="preserve">(norm) </w:t>
            </w:r>
            <w:r w:rsidR="002E2B1C">
              <w:t>functionality</w:t>
            </w:r>
            <w:r>
              <w:t xml:space="preserve"> of input boxes</w:t>
            </w:r>
          </w:p>
        </w:tc>
        <w:tc>
          <w:tcPr>
            <w:tcW w:w="1883" w:type="dxa"/>
          </w:tcPr>
          <w:p w14:paraId="2D2AC57D" w14:textId="65695815" w:rsidR="007E6571" w:rsidRDefault="007E6571" w:rsidP="006F1116">
            <w:r>
              <w:t>Click on the input box</w:t>
            </w:r>
          </w:p>
        </w:tc>
        <w:tc>
          <w:tcPr>
            <w:tcW w:w="1406" w:type="dxa"/>
          </w:tcPr>
          <w:p w14:paraId="5CE707C0" w14:textId="36330E36" w:rsidR="007E6571" w:rsidRDefault="007E6571" w:rsidP="006F1116">
            <w:r>
              <w:t>The box should change colour</w:t>
            </w:r>
          </w:p>
        </w:tc>
        <w:tc>
          <w:tcPr>
            <w:tcW w:w="255" w:type="dxa"/>
          </w:tcPr>
          <w:p w14:paraId="26214B8F" w14:textId="5FB4F7F2" w:rsidR="007E6571" w:rsidRDefault="007E6571" w:rsidP="006F1116">
            <w:r>
              <w:t>S</w:t>
            </w:r>
          </w:p>
        </w:tc>
        <w:tc>
          <w:tcPr>
            <w:tcW w:w="2121" w:type="dxa"/>
          </w:tcPr>
          <w:p w14:paraId="665C7B9F" w14:textId="52803A3D" w:rsidR="007E6571" w:rsidRDefault="007E6571" w:rsidP="006F1116">
            <w:r>
              <w:t>White box tested</w:t>
            </w:r>
          </w:p>
        </w:tc>
        <w:tc>
          <w:tcPr>
            <w:tcW w:w="1088" w:type="dxa"/>
          </w:tcPr>
          <w:p w14:paraId="04FF7854" w14:textId="6E125819" w:rsidR="007E6571" w:rsidRDefault="007E6571" w:rsidP="006F1116">
            <w:r>
              <w:t>31</w:t>
            </w:r>
          </w:p>
        </w:tc>
      </w:tr>
      <w:tr w:rsidR="002E2B1C" w14:paraId="61A6A35E" w14:textId="77777777" w:rsidTr="007170F7">
        <w:tc>
          <w:tcPr>
            <w:tcW w:w="1007" w:type="dxa"/>
          </w:tcPr>
          <w:p w14:paraId="703FD5DD" w14:textId="40F3A98D" w:rsidR="002E2B1C" w:rsidRDefault="002E2B1C" w:rsidP="006F1116">
            <w:r>
              <w:t>Login menu</w:t>
            </w:r>
          </w:p>
        </w:tc>
        <w:tc>
          <w:tcPr>
            <w:tcW w:w="1256" w:type="dxa"/>
          </w:tcPr>
          <w:p w14:paraId="5BFC852E" w14:textId="5B17DC7A" w:rsidR="002E2B1C" w:rsidRDefault="002E2B1C" w:rsidP="006F1116">
            <w:r>
              <w:t>(norm) functionality of input boxes</w:t>
            </w:r>
          </w:p>
        </w:tc>
        <w:tc>
          <w:tcPr>
            <w:tcW w:w="1883" w:type="dxa"/>
          </w:tcPr>
          <w:p w14:paraId="018E2655" w14:textId="069B4C1F" w:rsidR="002E2B1C" w:rsidRDefault="002E2B1C" w:rsidP="006F1116">
            <w:r>
              <w:t>Random click</w:t>
            </w:r>
          </w:p>
        </w:tc>
        <w:tc>
          <w:tcPr>
            <w:tcW w:w="1406" w:type="dxa"/>
          </w:tcPr>
          <w:p w14:paraId="45613E94" w14:textId="368C4C1B" w:rsidR="002E2B1C" w:rsidRDefault="002E2B1C" w:rsidP="006F1116">
            <w:r>
              <w:t>The box will revert back to its original colour</w:t>
            </w:r>
          </w:p>
        </w:tc>
        <w:tc>
          <w:tcPr>
            <w:tcW w:w="255" w:type="dxa"/>
          </w:tcPr>
          <w:p w14:paraId="3EAA9A58" w14:textId="3F5070F0" w:rsidR="002E2B1C" w:rsidRDefault="002E2B1C" w:rsidP="006F1116">
            <w:r>
              <w:t>S</w:t>
            </w:r>
          </w:p>
        </w:tc>
        <w:tc>
          <w:tcPr>
            <w:tcW w:w="2121" w:type="dxa"/>
          </w:tcPr>
          <w:p w14:paraId="31EFFA76" w14:textId="135DCB50" w:rsidR="002E2B1C" w:rsidRDefault="002E2B1C" w:rsidP="006F1116">
            <w:r>
              <w:t>White box tested</w:t>
            </w:r>
          </w:p>
        </w:tc>
        <w:tc>
          <w:tcPr>
            <w:tcW w:w="1088" w:type="dxa"/>
          </w:tcPr>
          <w:p w14:paraId="5E684833" w14:textId="1C2F2297" w:rsidR="002E2B1C" w:rsidRDefault="002E2B1C" w:rsidP="006F1116">
            <w:r>
              <w:t>32</w:t>
            </w:r>
          </w:p>
        </w:tc>
      </w:tr>
      <w:tr w:rsidR="002E2B1C" w14:paraId="203554A4" w14:textId="77777777" w:rsidTr="007170F7">
        <w:tc>
          <w:tcPr>
            <w:tcW w:w="1007" w:type="dxa"/>
          </w:tcPr>
          <w:p w14:paraId="138B692A" w14:textId="7208144C" w:rsidR="002E2B1C" w:rsidRDefault="002E2B1C" w:rsidP="006F1116">
            <w:r>
              <w:t>Login menu</w:t>
            </w:r>
          </w:p>
        </w:tc>
        <w:tc>
          <w:tcPr>
            <w:tcW w:w="1256" w:type="dxa"/>
          </w:tcPr>
          <w:p w14:paraId="664E2B26" w14:textId="3C44CC90" w:rsidR="002E2B1C" w:rsidRDefault="002E2B1C" w:rsidP="006F1116">
            <w:r>
              <w:t>(norm) functionality of buttons</w:t>
            </w:r>
          </w:p>
        </w:tc>
        <w:tc>
          <w:tcPr>
            <w:tcW w:w="1883" w:type="dxa"/>
          </w:tcPr>
          <w:p w14:paraId="5FDA482A" w14:textId="3B66E31F" w:rsidR="002E2B1C" w:rsidRDefault="002E2B1C" w:rsidP="006F1116">
            <w:r>
              <w:t>Hovering above the “back” button</w:t>
            </w:r>
          </w:p>
        </w:tc>
        <w:tc>
          <w:tcPr>
            <w:tcW w:w="1406" w:type="dxa"/>
          </w:tcPr>
          <w:p w14:paraId="540F5AA8" w14:textId="43509CDC" w:rsidR="002E2B1C" w:rsidRDefault="002E2B1C" w:rsidP="006F1116">
            <w:r>
              <w:t>It will change colour</w:t>
            </w:r>
          </w:p>
        </w:tc>
        <w:tc>
          <w:tcPr>
            <w:tcW w:w="255" w:type="dxa"/>
          </w:tcPr>
          <w:p w14:paraId="6C15D258" w14:textId="5959E24E" w:rsidR="002E2B1C" w:rsidRDefault="002E2B1C" w:rsidP="006F1116">
            <w:r>
              <w:t>S</w:t>
            </w:r>
          </w:p>
        </w:tc>
        <w:tc>
          <w:tcPr>
            <w:tcW w:w="2121" w:type="dxa"/>
          </w:tcPr>
          <w:p w14:paraId="1C3368B7" w14:textId="22C39423" w:rsidR="002E2B1C" w:rsidRDefault="002E2B1C" w:rsidP="006F1116">
            <w:r>
              <w:t>White box tested</w:t>
            </w:r>
          </w:p>
        </w:tc>
        <w:tc>
          <w:tcPr>
            <w:tcW w:w="1088" w:type="dxa"/>
          </w:tcPr>
          <w:p w14:paraId="7B44F9F0" w14:textId="37E4F5A0" w:rsidR="002E2B1C" w:rsidRDefault="002E2B1C" w:rsidP="006F1116">
            <w:r>
              <w:t>33</w:t>
            </w:r>
          </w:p>
        </w:tc>
      </w:tr>
      <w:tr w:rsidR="002E2B1C" w14:paraId="24A4B3ED" w14:textId="77777777" w:rsidTr="007170F7">
        <w:tc>
          <w:tcPr>
            <w:tcW w:w="1007" w:type="dxa"/>
          </w:tcPr>
          <w:p w14:paraId="7305BBF5" w14:textId="0C33BFA4" w:rsidR="002E2B1C" w:rsidRDefault="002E2B1C" w:rsidP="006F1116">
            <w:r>
              <w:t>Login menu</w:t>
            </w:r>
          </w:p>
        </w:tc>
        <w:tc>
          <w:tcPr>
            <w:tcW w:w="1256" w:type="dxa"/>
          </w:tcPr>
          <w:p w14:paraId="3E08A36F" w14:textId="271AB598" w:rsidR="002E2B1C" w:rsidRDefault="002E2B1C" w:rsidP="006F1116">
            <w:r>
              <w:t xml:space="preserve">(norm) </w:t>
            </w:r>
            <w:r w:rsidR="00ED52B8">
              <w:t>functionality</w:t>
            </w:r>
            <w:r>
              <w:t xml:space="preserve"> of buttons</w:t>
            </w:r>
          </w:p>
        </w:tc>
        <w:tc>
          <w:tcPr>
            <w:tcW w:w="1883" w:type="dxa"/>
          </w:tcPr>
          <w:p w14:paraId="6C72B5DC" w14:textId="7AD59004" w:rsidR="002E2B1C" w:rsidRDefault="002E2B1C" w:rsidP="006F1116">
            <w:r>
              <w:t>Clicking on the “back” button</w:t>
            </w:r>
          </w:p>
        </w:tc>
        <w:tc>
          <w:tcPr>
            <w:tcW w:w="1406" w:type="dxa"/>
          </w:tcPr>
          <w:p w14:paraId="07B79F47" w14:textId="5DA7A40C" w:rsidR="002E2B1C" w:rsidRDefault="002E2B1C" w:rsidP="006F1116">
            <w:r>
              <w:t>The game will take the user back to the initial menu</w:t>
            </w:r>
          </w:p>
        </w:tc>
        <w:tc>
          <w:tcPr>
            <w:tcW w:w="255" w:type="dxa"/>
          </w:tcPr>
          <w:p w14:paraId="2A661F11" w14:textId="034D4930" w:rsidR="002E2B1C" w:rsidRDefault="002E2B1C" w:rsidP="006F1116">
            <w:r>
              <w:t>S</w:t>
            </w:r>
          </w:p>
        </w:tc>
        <w:tc>
          <w:tcPr>
            <w:tcW w:w="2121" w:type="dxa"/>
          </w:tcPr>
          <w:p w14:paraId="2AC29277" w14:textId="790A9EF3" w:rsidR="002E2B1C" w:rsidRDefault="002E2B1C" w:rsidP="006F1116">
            <w:r>
              <w:t>White box tested</w:t>
            </w:r>
          </w:p>
        </w:tc>
        <w:tc>
          <w:tcPr>
            <w:tcW w:w="1088" w:type="dxa"/>
          </w:tcPr>
          <w:p w14:paraId="0579970E" w14:textId="15715D7F" w:rsidR="002E2B1C" w:rsidRDefault="002E2B1C" w:rsidP="006F1116">
            <w:r>
              <w:t>34</w:t>
            </w:r>
          </w:p>
        </w:tc>
      </w:tr>
      <w:tr w:rsidR="00ED52B8" w14:paraId="4374C1DD" w14:textId="77777777" w:rsidTr="007170F7">
        <w:tc>
          <w:tcPr>
            <w:tcW w:w="1007" w:type="dxa"/>
          </w:tcPr>
          <w:p w14:paraId="7E524BAC" w14:textId="6D870CED" w:rsidR="00ED52B8" w:rsidRDefault="00ED52B8" w:rsidP="006F1116">
            <w:r>
              <w:t>Login menu</w:t>
            </w:r>
          </w:p>
        </w:tc>
        <w:tc>
          <w:tcPr>
            <w:tcW w:w="1256" w:type="dxa"/>
          </w:tcPr>
          <w:p w14:paraId="362DFA4C" w14:textId="1862FD92" w:rsidR="00ED52B8" w:rsidRDefault="00ED52B8" w:rsidP="006F1116">
            <w:r>
              <w:t xml:space="preserve">(norm) </w:t>
            </w:r>
            <w:r w:rsidR="008B6596">
              <w:t>functionality</w:t>
            </w:r>
            <w:r>
              <w:t xml:space="preserve"> of input boxes</w:t>
            </w:r>
          </w:p>
        </w:tc>
        <w:tc>
          <w:tcPr>
            <w:tcW w:w="1883" w:type="dxa"/>
          </w:tcPr>
          <w:p w14:paraId="1CE81658" w14:textId="3812B894" w:rsidR="00ED52B8" w:rsidRDefault="00ED52B8" w:rsidP="006F1116">
            <w:r>
              <w:t>Any character can be inputted</w:t>
            </w:r>
          </w:p>
        </w:tc>
        <w:tc>
          <w:tcPr>
            <w:tcW w:w="1406" w:type="dxa"/>
          </w:tcPr>
          <w:p w14:paraId="0EADF48E" w14:textId="5582DF0A" w:rsidR="00ED52B8" w:rsidRDefault="00ED52B8" w:rsidP="006F1116">
            <w:r>
              <w:t>“Username” box will show the characters, “Password” box will show Xs for each character entered</w:t>
            </w:r>
          </w:p>
        </w:tc>
        <w:tc>
          <w:tcPr>
            <w:tcW w:w="255" w:type="dxa"/>
          </w:tcPr>
          <w:p w14:paraId="428BA31C" w14:textId="18B35415" w:rsidR="00ED52B8" w:rsidRDefault="00ED52B8" w:rsidP="006F1116">
            <w:r>
              <w:t>S</w:t>
            </w:r>
          </w:p>
        </w:tc>
        <w:tc>
          <w:tcPr>
            <w:tcW w:w="2121" w:type="dxa"/>
          </w:tcPr>
          <w:p w14:paraId="01FD3381" w14:textId="09028025" w:rsidR="00ED52B8" w:rsidRDefault="00ED52B8" w:rsidP="006F1116">
            <w:r>
              <w:t>White box tested</w:t>
            </w:r>
          </w:p>
        </w:tc>
        <w:tc>
          <w:tcPr>
            <w:tcW w:w="1088" w:type="dxa"/>
          </w:tcPr>
          <w:p w14:paraId="69AD9688" w14:textId="0FB2039C" w:rsidR="00ED52B8" w:rsidRDefault="00ED52B8" w:rsidP="006F1116">
            <w:r>
              <w:t>35</w:t>
            </w:r>
          </w:p>
        </w:tc>
      </w:tr>
      <w:tr w:rsidR="008B6596" w14:paraId="14A99AE5" w14:textId="77777777" w:rsidTr="007170F7">
        <w:tc>
          <w:tcPr>
            <w:tcW w:w="1007" w:type="dxa"/>
          </w:tcPr>
          <w:p w14:paraId="474E2701" w14:textId="70BA5554" w:rsidR="008B6596" w:rsidRDefault="008B6596" w:rsidP="006F1116">
            <w:r>
              <w:t>Login menu</w:t>
            </w:r>
          </w:p>
        </w:tc>
        <w:tc>
          <w:tcPr>
            <w:tcW w:w="1256" w:type="dxa"/>
          </w:tcPr>
          <w:p w14:paraId="1C3B3818" w14:textId="604A33DA" w:rsidR="008B6596" w:rsidRDefault="008B6596" w:rsidP="006F1116">
            <w:r>
              <w:t>(bnd) functionalit</w:t>
            </w:r>
            <w:r>
              <w:lastRenderedPageBreak/>
              <w:t>y of input boxes</w:t>
            </w:r>
          </w:p>
        </w:tc>
        <w:tc>
          <w:tcPr>
            <w:tcW w:w="1883" w:type="dxa"/>
          </w:tcPr>
          <w:p w14:paraId="26E3A552" w14:textId="3C0A64BE" w:rsidR="008B6596" w:rsidRDefault="008B6596" w:rsidP="006F1116">
            <w:r>
              <w:lastRenderedPageBreak/>
              <w:t>Large amounts of characters entered</w:t>
            </w:r>
          </w:p>
        </w:tc>
        <w:tc>
          <w:tcPr>
            <w:tcW w:w="1406" w:type="dxa"/>
          </w:tcPr>
          <w:p w14:paraId="064A01E6" w14:textId="43E3CF3F" w:rsidR="008B6596" w:rsidRDefault="008B6596" w:rsidP="006F1116">
            <w:r>
              <w:t xml:space="preserve">The user will no longer be able to enter any </w:t>
            </w:r>
            <w:r>
              <w:lastRenderedPageBreak/>
              <w:t>characters</w:t>
            </w:r>
            <w:r w:rsidR="001B3113">
              <w:t xml:space="preserve"> once they type 20 characters</w:t>
            </w:r>
            <w:r>
              <w:t>, if required the characters will go beyond the box</w:t>
            </w:r>
          </w:p>
        </w:tc>
        <w:tc>
          <w:tcPr>
            <w:tcW w:w="255" w:type="dxa"/>
          </w:tcPr>
          <w:p w14:paraId="6037967D" w14:textId="740A4411" w:rsidR="008B6596" w:rsidRDefault="008B6596" w:rsidP="006F1116">
            <w:r>
              <w:lastRenderedPageBreak/>
              <w:t>S</w:t>
            </w:r>
          </w:p>
        </w:tc>
        <w:tc>
          <w:tcPr>
            <w:tcW w:w="2121" w:type="dxa"/>
          </w:tcPr>
          <w:p w14:paraId="4F95339E" w14:textId="79A48F2A" w:rsidR="008B6596" w:rsidRDefault="008B6596" w:rsidP="006F1116">
            <w:r>
              <w:t>White box tested</w:t>
            </w:r>
          </w:p>
        </w:tc>
        <w:tc>
          <w:tcPr>
            <w:tcW w:w="1088" w:type="dxa"/>
          </w:tcPr>
          <w:p w14:paraId="29EA180E" w14:textId="0B9F4C32" w:rsidR="008B6596" w:rsidRDefault="001B3113" w:rsidP="006F1116">
            <w:r>
              <w:t>36</w:t>
            </w:r>
          </w:p>
        </w:tc>
      </w:tr>
      <w:tr w:rsidR="00F72A3D" w14:paraId="39221F45" w14:textId="77777777" w:rsidTr="007170F7">
        <w:tc>
          <w:tcPr>
            <w:tcW w:w="1007" w:type="dxa"/>
          </w:tcPr>
          <w:p w14:paraId="00A69FF5" w14:textId="5D69362E" w:rsidR="00F72A3D" w:rsidRDefault="00F72A3D" w:rsidP="006F1116">
            <w:r>
              <w:t>Login menu</w:t>
            </w:r>
          </w:p>
        </w:tc>
        <w:tc>
          <w:tcPr>
            <w:tcW w:w="1256" w:type="dxa"/>
          </w:tcPr>
          <w:p w14:paraId="13533A5F" w14:textId="5B856FCB" w:rsidR="00F72A3D" w:rsidRDefault="00F72A3D" w:rsidP="006F1116">
            <w:r>
              <w:t>(</w:t>
            </w:r>
            <w:r w:rsidR="00470208">
              <w:t>err</w:t>
            </w:r>
            <w:r>
              <w:t>) logging in</w:t>
            </w:r>
          </w:p>
        </w:tc>
        <w:tc>
          <w:tcPr>
            <w:tcW w:w="1883" w:type="dxa"/>
          </w:tcPr>
          <w:p w14:paraId="7AF3031C" w14:textId="25C54C34" w:rsidR="00F72A3D" w:rsidRDefault="00470208" w:rsidP="006F1116">
            <w:r>
              <w:t>Inputting</w:t>
            </w:r>
            <w:r w:rsidR="00F72A3D">
              <w:t xml:space="preserve"> incorrect details, clicking “login” button</w:t>
            </w:r>
          </w:p>
        </w:tc>
        <w:tc>
          <w:tcPr>
            <w:tcW w:w="1406" w:type="dxa"/>
          </w:tcPr>
          <w:p w14:paraId="57CB4224" w14:textId="754F1722" w:rsidR="00F72A3D" w:rsidRDefault="00F72A3D" w:rsidP="006F1116">
            <w:r>
              <w:t>Appropriate error message will be shown</w:t>
            </w:r>
          </w:p>
        </w:tc>
        <w:tc>
          <w:tcPr>
            <w:tcW w:w="255" w:type="dxa"/>
          </w:tcPr>
          <w:p w14:paraId="2BB55624" w14:textId="739E6500" w:rsidR="00F72A3D" w:rsidRDefault="00C57684" w:rsidP="006F1116">
            <w:r>
              <w:t>S</w:t>
            </w:r>
          </w:p>
        </w:tc>
        <w:tc>
          <w:tcPr>
            <w:tcW w:w="2121" w:type="dxa"/>
          </w:tcPr>
          <w:p w14:paraId="66B66E9B" w14:textId="6DF1F030" w:rsidR="00F72A3D" w:rsidRDefault="00C57684" w:rsidP="006F1116">
            <w:r>
              <w:t>White box tested</w:t>
            </w:r>
          </w:p>
        </w:tc>
        <w:tc>
          <w:tcPr>
            <w:tcW w:w="1088" w:type="dxa"/>
          </w:tcPr>
          <w:p w14:paraId="7FBE0DBE" w14:textId="6F62BF4B" w:rsidR="00F72A3D" w:rsidRDefault="00C57684" w:rsidP="006F1116">
            <w:r>
              <w:t>37</w:t>
            </w:r>
          </w:p>
        </w:tc>
      </w:tr>
      <w:tr w:rsidR="00470208" w14:paraId="7D880D18" w14:textId="77777777" w:rsidTr="007170F7">
        <w:tc>
          <w:tcPr>
            <w:tcW w:w="1007" w:type="dxa"/>
          </w:tcPr>
          <w:p w14:paraId="57A4D334" w14:textId="5C1E0068" w:rsidR="00470208" w:rsidRDefault="00470208" w:rsidP="006F1116">
            <w:r>
              <w:t>login menu</w:t>
            </w:r>
          </w:p>
        </w:tc>
        <w:tc>
          <w:tcPr>
            <w:tcW w:w="1256" w:type="dxa"/>
          </w:tcPr>
          <w:p w14:paraId="694746A2" w14:textId="5BF4B562" w:rsidR="00470208" w:rsidRDefault="00470208" w:rsidP="006F1116">
            <w:r>
              <w:t>(norm) logging in</w:t>
            </w:r>
          </w:p>
        </w:tc>
        <w:tc>
          <w:tcPr>
            <w:tcW w:w="1883" w:type="dxa"/>
          </w:tcPr>
          <w:p w14:paraId="6E6D9F66" w14:textId="3D7AC428" w:rsidR="00470208" w:rsidRDefault="00470208" w:rsidP="006F1116">
            <w:r>
              <w:t>Inputting correct details, clicking “login” button</w:t>
            </w:r>
          </w:p>
        </w:tc>
        <w:tc>
          <w:tcPr>
            <w:tcW w:w="1406" w:type="dxa"/>
          </w:tcPr>
          <w:p w14:paraId="7E88F121" w14:textId="087496FD" w:rsidR="00470208" w:rsidRDefault="00470208" w:rsidP="006F1116">
            <w:r>
              <w:t xml:space="preserve">The user will be taken to the </w:t>
            </w:r>
            <w:r w:rsidR="009E2882">
              <w:t>main menu</w:t>
            </w:r>
          </w:p>
        </w:tc>
        <w:tc>
          <w:tcPr>
            <w:tcW w:w="255" w:type="dxa"/>
          </w:tcPr>
          <w:p w14:paraId="6697808A" w14:textId="4420CADC" w:rsidR="00470208" w:rsidRDefault="00470208" w:rsidP="006F1116">
            <w:r>
              <w:t>S</w:t>
            </w:r>
          </w:p>
        </w:tc>
        <w:tc>
          <w:tcPr>
            <w:tcW w:w="2121" w:type="dxa"/>
          </w:tcPr>
          <w:p w14:paraId="5D2B0A38" w14:textId="2F968C10" w:rsidR="00470208" w:rsidRDefault="00470208" w:rsidP="006F1116">
            <w:r>
              <w:t>White box tested</w:t>
            </w:r>
          </w:p>
        </w:tc>
        <w:tc>
          <w:tcPr>
            <w:tcW w:w="1088" w:type="dxa"/>
          </w:tcPr>
          <w:p w14:paraId="5733E93F" w14:textId="2A2F209E" w:rsidR="00470208" w:rsidRDefault="00470208" w:rsidP="006F1116">
            <w:r>
              <w:t>38</w:t>
            </w:r>
          </w:p>
        </w:tc>
      </w:tr>
      <w:tr w:rsidR="009E2882" w14:paraId="75A9C71C" w14:textId="77777777" w:rsidTr="007170F7">
        <w:tc>
          <w:tcPr>
            <w:tcW w:w="1007" w:type="dxa"/>
          </w:tcPr>
          <w:p w14:paraId="5F2B1136" w14:textId="4AF217F4" w:rsidR="009E2882" w:rsidRDefault="009E2882" w:rsidP="006F1116">
            <w:r>
              <w:t>Login menu</w:t>
            </w:r>
          </w:p>
        </w:tc>
        <w:tc>
          <w:tcPr>
            <w:tcW w:w="1256" w:type="dxa"/>
          </w:tcPr>
          <w:p w14:paraId="12403862" w14:textId="098B6B24" w:rsidR="009E2882" w:rsidRDefault="009E2882" w:rsidP="006F1116">
            <w:r>
              <w:t>(err) logging in</w:t>
            </w:r>
          </w:p>
        </w:tc>
        <w:tc>
          <w:tcPr>
            <w:tcW w:w="1883" w:type="dxa"/>
          </w:tcPr>
          <w:p w14:paraId="44BFD36E" w14:textId="5743DD78" w:rsidR="009E2882" w:rsidRDefault="009E2882" w:rsidP="006F1116">
            <w:r>
              <w:t>Inputting a correct username but incorrect password</w:t>
            </w:r>
          </w:p>
        </w:tc>
        <w:tc>
          <w:tcPr>
            <w:tcW w:w="1406" w:type="dxa"/>
          </w:tcPr>
          <w:p w14:paraId="0E1EF5E9" w14:textId="2B69B9AA" w:rsidR="009E2882" w:rsidRDefault="009E2882" w:rsidP="006F1116">
            <w:r>
              <w:t>Appropriate error message will be displayed</w:t>
            </w:r>
          </w:p>
        </w:tc>
        <w:tc>
          <w:tcPr>
            <w:tcW w:w="255" w:type="dxa"/>
          </w:tcPr>
          <w:p w14:paraId="54CCA20B" w14:textId="2F99632E" w:rsidR="009E2882" w:rsidRDefault="009E2882" w:rsidP="006F1116">
            <w:r>
              <w:t>S</w:t>
            </w:r>
          </w:p>
        </w:tc>
        <w:tc>
          <w:tcPr>
            <w:tcW w:w="2121" w:type="dxa"/>
          </w:tcPr>
          <w:p w14:paraId="497154E4" w14:textId="4EC091F0" w:rsidR="009E2882" w:rsidRDefault="009E2882" w:rsidP="006F1116">
            <w:r>
              <w:t>White box tested</w:t>
            </w:r>
          </w:p>
        </w:tc>
        <w:tc>
          <w:tcPr>
            <w:tcW w:w="1088" w:type="dxa"/>
          </w:tcPr>
          <w:p w14:paraId="1BD280F4" w14:textId="6CE8C35D" w:rsidR="009E2882" w:rsidRDefault="009E2882" w:rsidP="006F1116">
            <w:r>
              <w:t>39</w:t>
            </w:r>
          </w:p>
        </w:tc>
      </w:tr>
      <w:tr w:rsidR="009E2882" w14:paraId="1B6429B1" w14:textId="77777777" w:rsidTr="007170F7">
        <w:tc>
          <w:tcPr>
            <w:tcW w:w="1007" w:type="dxa"/>
          </w:tcPr>
          <w:p w14:paraId="60B32270" w14:textId="0EAAAA7A" w:rsidR="009E2882" w:rsidRDefault="009E2882" w:rsidP="009E2882">
            <w:r>
              <w:t>Login menu</w:t>
            </w:r>
          </w:p>
        </w:tc>
        <w:tc>
          <w:tcPr>
            <w:tcW w:w="1256" w:type="dxa"/>
          </w:tcPr>
          <w:p w14:paraId="533D007F" w14:textId="445AD22D" w:rsidR="009E2882" w:rsidRDefault="009E2882" w:rsidP="009E2882">
            <w:r>
              <w:t>(err) logging in</w:t>
            </w:r>
          </w:p>
        </w:tc>
        <w:tc>
          <w:tcPr>
            <w:tcW w:w="1883" w:type="dxa"/>
          </w:tcPr>
          <w:p w14:paraId="6648F1DC" w14:textId="36E5AEAF" w:rsidR="009E2882" w:rsidRDefault="009E2882" w:rsidP="009E2882">
            <w:r>
              <w:t>Inputting a correct password but incorrect usrename</w:t>
            </w:r>
          </w:p>
        </w:tc>
        <w:tc>
          <w:tcPr>
            <w:tcW w:w="1406" w:type="dxa"/>
          </w:tcPr>
          <w:p w14:paraId="17736A14" w14:textId="4D6D2EFA" w:rsidR="009E2882" w:rsidRDefault="009E2882" w:rsidP="009E2882">
            <w:r>
              <w:t>Appropriate error message will be displayed</w:t>
            </w:r>
          </w:p>
        </w:tc>
        <w:tc>
          <w:tcPr>
            <w:tcW w:w="255" w:type="dxa"/>
          </w:tcPr>
          <w:p w14:paraId="41B93CFC" w14:textId="107387D1" w:rsidR="009E2882" w:rsidRDefault="009E2882" w:rsidP="009E2882">
            <w:r>
              <w:t>S</w:t>
            </w:r>
          </w:p>
        </w:tc>
        <w:tc>
          <w:tcPr>
            <w:tcW w:w="2121" w:type="dxa"/>
          </w:tcPr>
          <w:p w14:paraId="7A656077" w14:textId="3B2E0A7C" w:rsidR="009E2882" w:rsidRDefault="009E2882" w:rsidP="009E2882">
            <w:r>
              <w:t>White box tested</w:t>
            </w:r>
          </w:p>
        </w:tc>
        <w:tc>
          <w:tcPr>
            <w:tcW w:w="1088" w:type="dxa"/>
          </w:tcPr>
          <w:p w14:paraId="1E32BC07" w14:textId="7C01376F" w:rsidR="009E2882" w:rsidRDefault="009E2882" w:rsidP="009E2882">
            <w:r>
              <w:t>40</w:t>
            </w:r>
          </w:p>
        </w:tc>
      </w:tr>
      <w:tr w:rsidR="004F0175" w14:paraId="58804D5A" w14:textId="77777777" w:rsidTr="007170F7">
        <w:tc>
          <w:tcPr>
            <w:tcW w:w="1007" w:type="dxa"/>
          </w:tcPr>
          <w:p w14:paraId="36EC6AF8" w14:textId="2601AE81" w:rsidR="004F0175" w:rsidRDefault="004F0175" w:rsidP="004F0175">
            <w:r>
              <w:t>Main menu</w:t>
            </w:r>
          </w:p>
        </w:tc>
        <w:tc>
          <w:tcPr>
            <w:tcW w:w="1256" w:type="dxa"/>
          </w:tcPr>
          <w:p w14:paraId="26D0863C" w14:textId="438A72AC" w:rsidR="004F0175" w:rsidRDefault="004F0175" w:rsidP="004F0175">
            <w:r>
              <w:t>(Exc) Program reacts correctly to null click</w:t>
            </w:r>
          </w:p>
        </w:tc>
        <w:tc>
          <w:tcPr>
            <w:tcW w:w="1883" w:type="dxa"/>
          </w:tcPr>
          <w:p w14:paraId="28BA72FB" w14:textId="315E1BA2" w:rsidR="004F0175" w:rsidRDefault="004F0175" w:rsidP="004F0175">
            <w:r>
              <w:t>A random click on the page where there is no button</w:t>
            </w:r>
          </w:p>
        </w:tc>
        <w:tc>
          <w:tcPr>
            <w:tcW w:w="1406" w:type="dxa"/>
          </w:tcPr>
          <w:p w14:paraId="13D9D018" w14:textId="0256E5F4" w:rsidR="004F0175" w:rsidRDefault="004F0175" w:rsidP="004F0175">
            <w:r>
              <w:t>Nothing should happen</w:t>
            </w:r>
          </w:p>
        </w:tc>
        <w:tc>
          <w:tcPr>
            <w:tcW w:w="255" w:type="dxa"/>
          </w:tcPr>
          <w:p w14:paraId="2610D215" w14:textId="5AC07BC9" w:rsidR="004F0175" w:rsidRDefault="004F0175" w:rsidP="004F0175">
            <w:r>
              <w:t>S</w:t>
            </w:r>
          </w:p>
        </w:tc>
        <w:tc>
          <w:tcPr>
            <w:tcW w:w="2121" w:type="dxa"/>
          </w:tcPr>
          <w:p w14:paraId="6E582D4B" w14:textId="2559A611" w:rsidR="004F0175" w:rsidRDefault="004F0175" w:rsidP="004F0175">
            <w:r>
              <w:t>White box tested</w:t>
            </w:r>
          </w:p>
        </w:tc>
        <w:tc>
          <w:tcPr>
            <w:tcW w:w="1088" w:type="dxa"/>
          </w:tcPr>
          <w:p w14:paraId="47CE82E4" w14:textId="2C70C734" w:rsidR="004F0175" w:rsidRDefault="004F0175" w:rsidP="004F0175">
            <w:r>
              <w:t>41</w:t>
            </w:r>
          </w:p>
        </w:tc>
      </w:tr>
      <w:tr w:rsidR="004F0175" w14:paraId="6D37B522" w14:textId="77777777" w:rsidTr="007170F7">
        <w:tc>
          <w:tcPr>
            <w:tcW w:w="1007" w:type="dxa"/>
          </w:tcPr>
          <w:p w14:paraId="06C36FD0" w14:textId="26F668F9" w:rsidR="004F0175" w:rsidRDefault="004F0175" w:rsidP="004F0175">
            <w:r>
              <w:t>Main Menu</w:t>
            </w:r>
          </w:p>
        </w:tc>
        <w:tc>
          <w:tcPr>
            <w:tcW w:w="1256" w:type="dxa"/>
          </w:tcPr>
          <w:p w14:paraId="12A52754" w14:textId="0A907ADA" w:rsidR="004F0175" w:rsidRDefault="004F0175" w:rsidP="004F0175">
            <w:r>
              <w:t>(norm) functionality of buttons</w:t>
            </w:r>
          </w:p>
        </w:tc>
        <w:tc>
          <w:tcPr>
            <w:tcW w:w="1883" w:type="dxa"/>
          </w:tcPr>
          <w:p w14:paraId="64E26DCC" w14:textId="240679F3" w:rsidR="004F0175" w:rsidRDefault="004F0175" w:rsidP="004F0175">
            <w:r>
              <w:t>Hover above the “logout” button</w:t>
            </w:r>
          </w:p>
        </w:tc>
        <w:tc>
          <w:tcPr>
            <w:tcW w:w="1406" w:type="dxa"/>
          </w:tcPr>
          <w:p w14:paraId="5D9B125C" w14:textId="46098058" w:rsidR="004F0175" w:rsidRDefault="004F0175" w:rsidP="004F0175">
            <w:r>
              <w:t>The button should change colour</w:t>
            </w:r>
          </w:p>
        </w:tc>
        <w:tc>
          <w:tcPr>
            <w:tcW w:w="255" w:type="dxa"/>
          </w:tcPr>
          <w:p w14:paraId="211C38CD" w14:textId="758D9019" w:rsidR="004F0175" w:rsidRDefault="004F0175" w:rsidP="004F0175">
            <w:r>
              <w:t>S</w:t>
            </w:r>
          </w:p>
        </w:tc>
        <w:tc>
          <w:tcPr>
            <w:tcW w:w="2121" w:type="dxa"/>
          </w:tcPr>
          <w:p w14:paraId="52BBE118" w14:textId="029A4973" w:rsidR="004F0175" w:rsidRDefault="004F0175" w:rsidP="004F0175">
            <w:r>
              <w:t>White box tested</w:t>
            </w:r>
          </w:p>
        </w:tc>
        <w:tc>
          <w:tcPr>
            <w:tcW w:w="1088" w:type="dxa"/>
          </w:tcPr>
          <w:p w14:paraId="0CB740A5" w14:textId="51A96594" w:rsidR="004F0175" w:rsidRDefault="004F0175" w:rsidP="004F0175">
            <w:r>
              <w:t>42</w:t>
            </w:r>
          </w:p>
        </w:tc>
      </w:tr>
      <w:tr w:rsidR="004F0175" w14:paraId="1FA71CE2" w14:textId="77777777" w:rsidTr="007170F7">
        <w:tc>
          <w:tcPr>
            <w:tcW w:w="1007" w:type="dxa"/>
          </w:tcPr>
          <w:p w14:paraId="753F0C3E" w14:textId="7A52B4AC" w:rsidR="004F0175" w:rsidRDefault="004F0175" w:rsidP="004F0175">
            <w:r>
              <w:t>Main menu</w:t>
            </w:r>
          </w:p>
        </w:tc>
        <w:tc>
          <w:tcPr>
            <w:tcW w:w="1256" w:type="dxa"/>
          </w:tcPr>
          <w:p w14:paraId="0EC58F47" w14:textId="5B8D85F3" w:rsidR="004F0175" w:rsidRDefault="004F0175" w:rsidP="004F0175">
            <w:r>
              <w:t>(norm) functionality of buttons</w:t>
            </w:r>
          </w:p>
        </w:tc>
        <w:tc>
          <w:tcPr>
            <w:tcW w:w="1883" w:type="dxa"/>
          </w:tcPr>
          <w:p w14:paraId="4C1647DF" w14:textId="55F2C656" w:rsidR="004F0175" w:rsidRDefault="004F0175" w:rsidP="004F0175">
            <w:r>
              <w:t>Click the “logout” button</w:t>
            </w:r>
          </w:p>
        </w:tc>
        <w:tc>
          <w:tcPr>
            <w:tcW w:w="1406" w:type="dxa"/>
          </w:tcPr>
          <w:p w14:paraId="0DD00EE1" w14:textId="14F065BE" w:rsidR="004F0175" w:rsidRDefault="004F0175" w:rsidP="004F0175">
            <w:r>
              <w:t>The user will be taken back to the initial menu</w:t>
            </w:r>
          </w:p>
        </w:tc>
        <w:tc>
          <w:tcPr>
            <w:tcW w:w="255" w:type="dxa"/>
          </w:tcPr>
          <w:p w14:paraId="01D7918D" w14:textId="491F006D" w:rsidR="004F0175" w:rsidRDefault="004F0175" w:rsidP="004F0175">
            <w:r>
              <w:t>S</w:t>
            </w:r>
          </w:p>
        </w:tc>
        <w:tc>
          <w:tcPr>
            <w:tcW w:w="2121" w:type="dxa"/>
          </w:tcPr>
          <w:p w14:paraId="45F79076" w14:textId="0C2A70F2" w:rsidR="004F0175" w:rsidRDefault="004F0175" w:rsidP="004F0175">
            <w:r>
              <w:t>White box tested</w:t>
            </w:r>
          </w:p>
        </w:tc>
        <w:tc>
          <w:tcPr>
            <w:tcW w:w="1088" w:type="dxa"/>
          </w:tcPr>
          <w:p w14:paraId="456DC839" w14:textId="32F3349B" w:rsidR="004F0175" w:rsidRDefault="004F0175" w:rsidP="004F0175">
            <w:r>
              <w:t>43</w:t>
            </w:r>
          </w:p>
        </w:tc>
      </w:tr>
      <w:tr w:rsidR="00094E19" w14:paraId="63FD24D5" w14:textId="77777777" w:rsidTr="007170F7">
        <w:tc>
          <w:tcPr>
            <w:tcW w:w="1007" w:type="dxa"/>
          </w:tcPr>
          <w:p w14:paraId="54152D67" w14:textId="6DF798A1" w:rsidR="00094E19" w:rsidRDefault="00094E19" w:rsidP="004F0175">
            <w:r>
              <w:t>Main menu</w:t>
            </w:r>
          </w:p>
        </w:tc>
        <w:tc>
          <w:tcPr>
            <w:tcW w:w="1256" w:type="dxa"/>
          </w:tcPr>
          <w:p w14:paraId="4B7BB3CA" w14:textId="75E95C92" w:rsidR="00094E19" w:rsidRDefault="00094E19" w:rsidP="004F0175">
            <w:r>
              <w:t>(norm) functionality of buttons</w:t>
            </w:r>
          </w:p>
        </w:tc>
        <w:tc>
          <w:tcPr>
            <w:tcW w:w="1883" w:type="dxa"/>
          </w:tcPr>
          <w:p w14:paraId="63AD3162" w14:textId="743E4E3F" w:rsidR="00094E19" w:rsidRDefault="00094E19" w:rsidP="004F0175">
            <w:r>
              <w:t>Hover above the “Instructions” button</w:t>
            </w:r>
          </w:p>
        </w:tc>
        <w:tc>
          <w:tcPr>
            <w:tcW w:w="1406" w:type="dxa"/>
          </w:tcPr>
          <w:p w14:paraId="064C771D" w14:textId="18388C1F" w:rsidR="00094E19" w:rsidRDefault="00094E19" w:rsidP="004F0175">
            <w:r>
              <w:t>The button will change colour</w:t>
            </w:r>
          </w:p>
        </w:tc>
        <w:tc>
          <w:tcPr>
            <w:tcW w:w="255" w:type="dxa"/>
          </w:tcPr>
          <w:p w14:paraId="3E824656" w14:textId="4C642FCB" w:rsidR="00094E19" w:rsidRDefault="00094E19" w:rsidP="004F0175">
            <w:r>
              <w:t>S</w:t>
            </w:r>
          </w:p>
        </w:tc>
        <w:tc>
          <w:tcPr>
            <w:tcW w:w="2121" w:type="dxa"/>
          </w:tcPr>
          <w:p w14:paraId="26D130ED" w14:textId="6BA06E13" w:rsidR="00094E19" w:rsidRDefault="00094E19" w:rsidP="004F0175">
            <w:r>
              <w:t>White box tested</w:t>
            </w:r>
          </w:p>
        </w:tc>
        <w:tc>
          <w:tcPr>
            <w:tcW w:w="1088" w:type="dxa"/>
          </w:tcPr>
          <w:p w14:paraId="424ECC37" w14:textId="3A1F2D5E" w:rsidR="00094E19" w:rsidRDefault="00094E19" w:rsidP="004F0175">
            <w:r>
              <w:t>44</w:t>
            </w:r>
          </w:p>
        </w:tc>
      </w:tr>
      <w:tr w:rsidR="00DE1AB4" w14:paraId="2E32AE66" w14:textId="77777777" w:rsidTr="007170F7">
        <w:tc>
          <w:tcPr>
            <w:tcW w:w="1007" w:type="dxa"/>
          </w:tcPr>
          <w:p w14:paraId="279A4AD0" w14:textId="3945E240" w:rsidR="00DE1AB4" w:rsidRDefault="00DE1AB4" w:rsidP="004F0175">
            <w:r>
              <w:lastRenderedPageBreak/>
              <w:t>Main menu</w:t>
            </w:r>
          </w:p>
        </w:tc>
        <w:tc>
          <w:tcPr>
            <w:tcW w:w="1256" w:type="dxa"/>
          </w:tcPr>
          <w:p w14:paraId="6534D677" w14:textId="07EC5207" w:rsidR="00DE1AB4" w:rsidRDefault="00DE1AB4" w:rsidP="004F0175">
            <w:r>
              <w:t>(norm) functionality of buttons</w:t>
            </w:r>
          </w:p>
        </w:tc>
        <w:tc>
          <w:tcPr>
            <w:tcW w:w="1883" w:type="dxa"/>
          </w:tcPr>
          <w:p w14:paraId="37148951" w14:textId="3A70A9FA" w:rsidR="00DE1AB4" w:rsidRDefault="00DE1AB4" w:rsidP="004F0175">
            <w:r>
              <w:t>Click the “instruction” button</w:t>
            </w:r>
          </w:p>
        </w:tc>
        <w:tc>
          <w:tcPr>
            <w:tcW w:w="1406" w:type="dxa"/>
          </w:tcPr>
          <w:p w14:paraId="29E4CC75" w14:textId="7E2570C3" w:rsidR="00DE1AB4" w:rsidRDefault="00DE1AB4" w:rsidP="004F0175">
            <w:r>
              <w:t>The user will be displayed with the instructions on what to do with the game</w:t>
            </w:r>
          </w:p>
        </w:tc>
        <w:tc>
          <w:tcPr>
            <w:tcW w:w="255" w:type="dxa"/>
          </w:tcPr>
          <w:p w14:paraId="49846AC9" w14:textId="36C7912A" w:rsidR="00DE1AB4" w:rsidRDefault="00DE1AB4" w:rsidP="004F0175">
            <w:r>
              <w:t>S</w:t>
            </w:r>
          </w:p>
        </w:tc>
        <w:tc>
          <w:tcPr>
            <w:tcW w:w="2121" w:type="dxa"/>
          </w:tcPr>
          <w:p w14:paraId="78018964" w14:textId="7D1F49D6" w:rsidR="00DE1AB4" w:rsidRDefault="00DE1AB4" w:rsidP="004F0175">
            <w:r>
              <w:t>White box tested, the instructions will be implemented at a later date</w:t>
            </w:r>
          </w:p>
        </w:tc>
        <w:tc>
          <w:tcPr>
            <w:tcW w:w="1088" w:type="dxa"/>
          </w:tcPr>
          <w:p w14:paraId="6E00C281" w14:textId="04F2C303" w:rsidR="00DE1AB4" w:rsidRDefault="00DE1AB4" w:rsidP="004F0175">
            <w:r>
              <w:t>45</w:t>
            </w:r>
          </w:p>
        </w:tc>
      </w:tr>
      <w:tr w:rsidR="00C32376" w14:paraId="5A4D5553" w14:textId="77777777" w:rsidTr="007170F7">
        <w:tc>
          <w:tcPr>
            <w:tcW w:w="1007" w:type="dxa"/>
          </w:tcPr>
          <w:p w14:paraId="571D0237" w14:textId="331D4160" w:rsidR="00C32376" w:rsidRDefault="00C32376" w:rsidP="00C32376">
            <w:r>
              <w:t>Instructions screen</w:t>
            </w:r>
          </w:p>
        </w:tc>
        <w:tc>
          <w:tcPr>
            <w:tcW w:w="1256" w:type="dxa"/>
          </w:tcPr>
          <w:p w14:paraId="0EEAE8E7" w14:textId="23C304AC" w:rsidR="00C32376" w:rsidRDefault="00C32376" w:rsidP="00C32376">
            <w:r>
              <w:t>(Exc) Program reacts correctly to null click</w:t>
            </w:r>
          </w:p>
        </w:tc>
        <w:tc>
          <w:tcPr>
            <w:tcW w:w="1883" w:type="dxa"/>
          </w:tcPr>
          <w:p w14:paraId="64F58F20" w14:textId="0B96FFD6" w:rsidR="00C32376" w:rsidRDefault="00C32376" w:rsidP="00C32376">
            <w:r>
              <w:t>A random click on the page where there is no button</w:t>
            </w:r>
          </w:p>
        </w:tc>
        <w:tc>
          <w:tcPr>
            <w:tcW w:w="1406" w:type="dxa"/>
          </w:tcPr>
          <w:p w14:paraId="3B80BB15" w14:textId="3AE15932" w:rsidR="00C32376" w:rsidRDefault="00C32376" w:rsidP="00C32376">
            <w:r>
              <w:t>Nothing should happen</w:t>
            </w:r>
          </w:p>
        </w:tc>
        <w:tc>
          <w:tcPr>
            <w:tcW w:w="255" w:type="dxa"/>
          </w:tcPr>
          <w:p w14:paraId="5495E327" w14:textId="7227A7F1" w:rsidR="00C32376" w:rsidRDefault="00C32376" w:rsidP="00C32376">
            <w:r>
              <w:t>S</w:t>
            </w:r>
          </w:p>
        </w:tc>
        <w:tc>
          <w:tcPr>
            <w:tcW w:w="2121" w:type="dxa"/>
          </w:tcPr>
          <w:p w14:paraId="153836CC" w14:textId="7662C9B9" w:rsidR="00C32376" w:rsidRDefault="00C32376" w:rsidP="00C32376">
            <w:r>
              <w:t>White box tested</w:t>
            </w:r>
          </w:p>
        </w:tc>
        <w:tc>
          <w:tcPr>
            <w:tcW w:w="1088" w:type="dxa"/>
          </w:tcPr>
          <w:p w14:paraId="289AEB9B" w14:textId="5AD134F3" w:rsidR="00C32376" w:rsidRDefault="00C32376" w:rsidP="00C32376">
            <w:r>
              <w:t>46</w:t>
            </w:r>
          </w:p>
        </w:tc>
      </w:tr>
      <w:tr w:rsidR="00C32376" w14:paraId="3D722DDD" w14:textId="77777777" w:rsidTr="007170F7">
        <w:tc>
          <w:tcPr>
            <w:tcW w:w="1007" w:type="dxa"/>
          </w:tcPr>
          <w:p w14:paraId="7CDCD0DB" w14:textId="5839C0B8" w:rsidR="00C32376" w:rsidRDefault="00C32376" w:rsidP="00C32376">
            <w:r>
              <w:t>Instructions screen</w:t>
            </w:r>
          </w:p>
        </w:tc>
        <w:tc>
          <w:tcPr>
            <w:tcW w:w="1256" w:type="dxa"/>
          </w:tcPr>
          <w:p w14:paraId="3E455579" w14:textId="2C935C39" w:rsidR="00C32376" w:rsidRDefault="00C32376" w:rsidP="00C32376">
            <w:r>
              <w:t>(norm) functionality of buttons</w:t>
            </w:r>
          </w:p>
        </w:tc>
        <w:tc>
          <w:tcPr>
            <w:tcW w:w="1883" w:type="dxa"/>
          </w:tcPr>
          <w:p w14:paraId="04ECDCCD" w14:textId="77EFF30A" w:rsidR="00C32376" w:rsidRDefault="00C32376" w:rsidP="00C32376">
            <w:r>
              <w:t>Hover above the “Back” button</w:t>
            </w:r>
          </w:p>
        </w:tc>
        <w:tc>
          <w:tcPr>
            <w:tcW w:w="1406" w:type="dxa"/>
          </w:tcPr>
          <w:p w14:paraId="0DDF4FC9" w14:textId="0B3C351B" w:rsidR="00C32376" w:rsidRDefault="00C32376" w:rsidP="00C32376">
            <w:r>
              <w:t>The button will change colour</w:t>
            </w:r>
          </w:p>
        </w:tc>
        <w:tc>
          <w:tcPr>
            <w:tcW w:w="255" w:type="dxa"/>
          </w:tcPr>
          <w:p w14:paraId="4B04850C" w14:textId="1FCE0F92" w:rsidR="00C32376" w:rsidRDefault="00C32376" w:rsidP="00C32376">
            <w:r>
              <w:t>S</w:t>
            </w:r>
          </w:p>
        </w:tc>
        <w:tc>
          <w:tcPr>
            <w:tcW w:w="2121" w:type="dxa"/>
          </w:tcPr>
          <w:p w14:paraId="0770EB97" w14:textId="3F3827CF" w:rsidR="00C32376" w:rsidRDefault="00C32376" w:rsidP="00C32376">
            <w:r>
              <w:t>White box tested</w:t>
            </w:r>
          </w:p>
        </w:tc>
        <w:tc>
          <w:tcPr>
            <w:tcW w:w="1088" w:type="dxa"/>
          </w:tcPr>
          <w:p w14:paraId="120AA53F" w14:textId="18541A5A" w:rsidR="00C32376" w:rsidRDefault="00C32376" w:rsidP="00C32376">
            <w:r>
              <w:t>47</w:t>
            </w:r>
          </w:p>
        </w:tc>
      </w:tr>
      <w:tr w:rsidR="00C32376" w14:paraId="657351A1" w14:textId="77777777" w:rsidTr="007170F7">
        <w:tc>
          <w:tcPr>
            <w:tcW w:w="1007" w:type="dxa"/>
          </w:tcPr>
          <w:p w14:paraId="384D2B84" w14:textId="3EE7FED0" w:rsidR="00C32376" w:rsidRDefault="00C32376" w:rsidP="00C32376">
            <w:r>
              <w:t>Instructions screen</w:t>
            </w:r>
          </w:p>
        </w:tc>
        <w:tc>
          <w:tcPr>
            <w:tcW w:w="1256" w:type="dxa"/>
          </w:tcPr>
          <w:p w14:paraId="038B437E" w14:textId="49AD164C" w:rsidR="00C32376" w:rsidRDefault="00C32376" w:rsidP="00C32376">
            <w:r>
              <w:t>(norm) functionality of buttons</w:t>
            </w:r>
          </w:p>
        </w:tc>
        <w:tc>
          <w:tcPr>
            <w:tcW w:w="1883" w:type="dxa"/>
          </w:tcPr>
          <w:p w14:paraId="10A8F8C4" w14:textId="577D7AE7" w:rsidR="00C32376" w:rsidRDefault="00C32376" w:rsidP="00C32376">
            <w:r>
              <w:t>Click the “back” button</w:t>
            </w:r>
          </w:p>
        </w:tc>
        <w:tc>
          <w:tcPr>
            <w:tcW w:w="1406" w:type="dxa"/>
          </w:tcPr>
          <w:p w14:paraId="3D5C2F53" w14:textId="3CA8608B" w:rsidR="00C32376" w:rsidRDefault="00C32376" w:rsidP="00C32376">
            <w:r>
              <w:t>The user will be taken back to the main menu</w:t>
            </w:r>
          </w:p>
        </w:tc>
        <w:tc>
          <w:tcPr>
            <w:tcW w:w="255" w:type="dxa"/>
          </w:tcPr>
          <w:p w14:paraId="14905EDE" w14:textId="602FC781" w:rsidR="00C32376" w:rsidRDefault="00C32376" w:rsidP="00C32376">
            <w:r>
              <w:t>S</w:t>
            </w:r>
          </w:p>
        </w:tc>
        <w:tc>
          <w:tcPr>
            <w:tcW w:w="2121" w:type="dxa"/>
          </w:tcPr>
          <w:p w14:paraId="01942AB7" w14:textId="469FEBF4" w:rsidR="00C32376" w:rsidRDefault="00F64F8A" w:rsidP="00C32376">
            <w:r>
              <w:t>White box tested</w:t>
            </w:r>
          </w:p>
        </w:tc>
        <w:tc>
          <w:tcPr>
            <w:tcW w:w="1088" w:type="dxa"/>
          </w:tcPr>
          <w:p w14:paraId="2C376D92" w14:textId="2A8FA8D9" w:rsidR="00C32376" w:rsidRDefault="00C32376" w:rsidP="00C32376">
            <w:r>
              <w:t>4</w:t>
            </w:r>
            <w:r w:rsidR="00F64F8A">
              <w:t>8</w:t>
            </w:r>
          </w:p>
        </w:tc>
      </w:tr>
      <w:tr w:rsidR="001E62BC" w14:paraId="554F7276" w14:textId="77777777" w:rsidTr="007170F7">
        <w:tc>
          <w:tcPr>
            <w:tcW w:w="1007" w:type="dxa"/>
          </w:tcPr>
          <w:p w14:paraId="219FE436" w14:textId="0CBAAE67" w:rsidR="001E62BC" w:rsidRDefault="001E62BC" w:rsidP="001E62BC">
            <w:r>
              <w:t>Main menu</w:t>
            </w:r>
          </w:p>
        </w:tc>
        <w:tc>
          <w:tcPr>
            <w:tcW w:w="1256" w:type="dxa"/>
          </w:tcPr>
          <w:p w14:paraId="0E029F8C" w14:textId="5DF1FF8C" w:rsidR="001E62BC" w:rsidRDefault="001E62BC" w:rsidP="001E62BC">
            <w:r>
              <w:t>(norm) functionality of buttons</w:t>
            </w:r>
          </w:p>
        </w:tc>
        <w:tc>
          <w:tcPr>
            <w:tcW w:w="1883" w:type="dxa"/>
          </w:tcPr>
          <w:p w14:paraId="15AF6C9E" w14:textId="430BC2AD" w:rsidR="001E62BC" w:rsidRDefault="001E62BC" w:rsidP="001E62BC">
            <w:r>
              <w:t xml:space="preserve">Hovering above the </w:t>
            </w:r>
            <w:r w:rsidR="006D08D7">
              <w:t>“</w:t>
            </w:r>
            <w:r>
              <w:t>play</w:t>
            </w:r>
            <w:r w:rsidR="006D08D7">
              <w:t>”</w:t>
            </w:r>
            <w:r>
              <w:t xml:space="preserve"> button</w:t>
            </w:r>
          </w:p>
        </w:tc>
        <w:tc>
          <w:tcPr>
            <w:tcW w:w="1406" w:type="dxa"/>
          </w:tcPr>
          <w:p w14:paraId="05E6AA11" w14:textId="43F68981" w:rsidR="001E62BC" w:rsidRDefault="001E62BC" w:rsidP="001E62BC">
            <w:r>
              <w:t>The button will change colour</w:t>
            </w:r>
          </w:p>
        </w:tc>
        <w:tc>
          <w:tcPr>
            <w:tcW w:w="255" w:type="dxa"/>
          </w:tcPr>
          <w:p w14:paraId="7D16F848" w14:textId="6F6BD283" w:rsidR="001E62BC" w:rsidRDefault="001E62BC" w:rsidP="001E62BC">
            <w:r>
              <w:t>S</w:t>
            </w:r>
          </w:p>
        </w:tc>
        <w:tc>
          <w:tcPr>
            <w:tcW w:w="2121" w:type="dxa"/>
          </w:tcPr>
          <w:p w14:paraId="753FE581" w14:textId="2C146CDC" w:rsidR="001E62BC" w:rsidRDefault="001E62BC" w:rsidP="001E62BC">
            <w:r>
              <w:t>White box tested</w:t>
            </w:r>
          </w:p>
        </w:tc>
        <w:tc>
          <w:tcPr>
            <w:tcW w:w="1088" w:type="dxa"/>
          </w:tcPr>
          <w:p w14:paraId="2F546FBD" w14:textId="0ACD22B8" w:rsidR="001E62BC" w:rsidRDefault="001E62BC" w:rsidP="001E62BC">
            <w:r>
              <w:t>49</w:t>
            </w:r>
          </w:p>
        </w:tc>
      </w:tr>
      <w:tr w:rsidR="006D08D7" w14:paraId="6EC63A51" w14:textId="77777777" w:rsidTr="007170F7">
        <w:tc>
          <w:tcPr>
            <w:tcW w:w="1007" w:type="dxa"/>
          </w:tcPr>
          <w:p w14:paraId="5FA7E87F" w14:textId="0A48AACC" w:rsidR="006D08D7" w:rsidRDefault="006D08D7" w:rsidP="006D08D7">
            <w:r>
              <w:t>Main menu</w:t>
            </w:r>
          </w:p>
        </w:tc>
        <w:tc>
          <w:tcPr>
            <w:tcW w:w="1256" w:type="dxa"/>
          </w:tcPr>
          <w:p w14:paraId="478F35F7" w14:textId="1A1D8DAE" w:rsidR="006D08D7" w:rsidRDefault="006D08D7" w:rsidP="006D08D7">
            <w:r>
              <w:t>(norm) functionality of buttons</w:t>
            </w:r>
          </w:p>
        </w:tc>
        <w:tc>
          <w:tcPr>
            <w:tcW w:w="1883" w:type="dxa"/>
          </w:tcPr>
          <w:p w14:paraId="5C1618CC" w14:textId="5D0F640E" w:rsidR="006D08D7" w:rsidRDefault="006D08D7" w:rsidP="006D08D7">
            <w:r>
              <w:t>Clicking the “play” button</w:t>
            </w:r>
          </w:p>
        </w:tc>
        <w:tc>
          <w:tcPr>
            <w:tcW w:w="1406" w:type="dxa"/>
          </w:tcPr>
          <w:p w14:paraId="56C242AB" w14:textId="5EFE091E" w:rsidR="006D08D7" w:rsidRDefault="006D08D7" w:rsidP="006D08D7">
            <w:r>
              <w:t>The user will be taken to a further menu</w:t>
            </w:r>
          </w:p>
        </w:tc>
        <w:tc>
          <w:tcPr>
            <w:tcW w:w="255" w:type="dxa"/>
          </w:tcPr>
          <w:p w14:paraId="75847DEC" w14:textId="52B0A621" w:rsidR="006D08D7" w:rsidRDefault="006D08D7" w:rsidP="006D08D7">
            <w:r>
              <w:t>S</w:t>
            </w:r>
          </w:p>
        </w:tc>
        <w:tc>
          <w:tcPr>
            <w:tcW w:w="2121" w:type="dxa"/>
          </w:tcPr>
          <w:p w14:paraId="76DFC4D6" w14:textId="37353AE7" w:rsidR="006D08D7" w:rsidRDefault="006D08D7" w:rsidP="006D08D7">
            <w:r>
              <w:t>White box tested</w:t>
            </w:r>
          </w:p>
        </w:tc>
        <w:tc>
          <w:tcPr>
            <w:tcW w:w="1088" w:type="dxa"/>
          </w:tcPr>
          <w:p w14:paraId="018F3A8F" w14:textId="71A329AA" w:rsidR="006D08D7" w:rsidRDefault="006D08D7" w:rsidP="006D08D7">
            <w:r>
              <w:t>50</w:t>
            </w:r>
          </w:p>
        </w:tc>
      </w:tr>
      <w:tr w:rsidR="00B8737F" w14:paraId="21E1BEE8" w14:textId="77777777" w:rsidTr="007170F7">
        <w:tc>
          <w:tcPr>
            <w:tcW w:w="1007" w:type="dxa"/>
          </w:tcPr>
          <w:p w14:paraId="5294AAB4" w14:textId="66DDF458" w:rsidR="00B8737F" w:rsidRDefault="00B8737F" w:rsidP="00B8737F">
            <w:r>
              <w:t>Play menu</w:t>
            </w:r>
          </w:p>
        </w:tc>
        <w:tc>
          <w:tcPr>
            <w:tcW w:w="1256" w:type="dxa"/>
          </w:tcPr>
          <w:p w14:paraId="2C65AE68" w14:textId="58DE8BA6" w:rsidR="00B8737F" w:rsidRDefault="00B8737F" w:rsidP="00B8737F">
            <w:r>
              <w:t>(Exc) Program reacts correctly to null click</w:t>
            </w:r>
          </w:p>
        </w:tc>
        <w:tc>
          <w:tcPr>
            <w:tcW w:w="1883" w:type="dxa"/>
          </w:tcPr>
          <w:p w14:paraId="53E09EA7" w14:textId="6CA041E8" w:rsidR="00B8737F" w:rsidRDefault="00B8737F" w:rsidP="00B8737F">
            <w:r>
              <w:t>A random click on the page where there is no button</w:t>
            </w:r>
          </w:p>
        </w:tc>
        <w:tc>
          <w:tcPr>
            <w:tcW w:w="1406" w:type="dxa"/>
          </w:tcPr>
          <w:p w14:paraId="6B334275" w14:textId="5B0D62FB" w:rsidR="00B8737F" w:rsidRDefault="00B8737F" w:rsidP="00B8737F">
            <w:r>
              <w:t>Nothing should happen</w:t>
            </w:r>
          </w:p>
        </w:tc>
        <w:tc>
          <w:tcPr>
            <w:tcW w:w="255" w:type="dxa"/>
          </w:tcPr>
          <w:p w14:paraId="288981E2" w14:textId="2B9B2135" w:rsidR="00B8737F" w:rsidRDefault="00B8737F" w:rsidP="00B8737F">
            <w:r>
              <w:t>S</w:t>
            </w:r>
          </w:p>
        </w:tc>
        <w:tc>
          <w:tcPr>
            <w:tcW w:w="2121" w:type="dxa"/>
          </w:tcPr>
          <w:p w14:paraId="3E488CD9" w14:textId="7955C8EA" w:rsidR="00B8737F" w:rsidRDefault="00B8737F" w:rsidP="00B8737F">
            <w:r>
              <w:t>White box tested</w:t>
            </w:r>
          </w:p>
        </w:tc>
        <w:tc>
          <w:tcPr>
            <w:tcW w:w="1088" w:type="dxa"/>
          </w:tcPr>
          <w:p w14:paraId="00504132" w14:textId="57024D28" w:rsidR="00B8737F" w:rsidRDefault="00B8737F" w:rsidP="00B8737F">
            <w:r>
              <w:t>51</w:t>
            </w:r>
          </w:p>
        </w:tc>
      </w:tr>
      <w:tr w:rsidR="00B8737F" w14:paraId="4CD6B2DC" w14:textId="77777777" w:rsidTr="007170F7">
        <w:tc>
          <w:tcPr>
            <w:tcW w:w="1007" w:type="dxa"/>
          </w:tcPr>
          <w:p w14:paraId="61FB9F1E" w14:textId="27814DCE" w:rsidR="00B8737F" w:rsidRDefault="00B8737F" w:rsidP="00B8737F">
            <w:r>
              <w:t>Play menu</w:t>
            </w:r>
          </w:p>
        </w:tc>
        <w:tc>
          <w:tcPr>
            <w:tcW w:w="1256" w:type="dxa"/>
          </w:tcPr>
          <w:p w14:paraId="0D1432E5" w14:textId="7E563433" w:rsidR="00B8737F" w:rsidRDefault="00B8737F" w:rsidP="00B8737F">
            <w:r>
              <w:t>(norm) functionality of buttons</w:t>
            </w:r>
          </w:p>
        </w:tc>
        <w:tc>
          <w:tcPr>
            <w:tcW w:w="1883" w:type="dxa"/>
          </w:tcPr>
          <w:p w14:paraId="5AF12B5E" w14:textId="47F2BB55" w:rsidR="00B8737F" w:rsidRDefault="00B8737F" w:rsidP="00B8737F">
            <w:r>
              <w:t>Hovering above the “back” button</w:t>
            </w:r>
          </w:p>
        </w:tc>
        <w:tc>
          <w:tcPr>
            <w:tcW w:w="1406" w:type="dxa"/>
          </w:tcPr>
          <w:p w14:paraId="7119AD7B" w14:textId="7A3EB764" w:rsidR="00B8737F" w:rsidRDefault="00B8737F" w:rsidP="00B8737F">
            <w:r>
              <w:t>The button should change colour</w:t>
            </w:r>
          </w:p>
        </w:tc>
        <w:tc>
          <w:tcPr>
            <w:tcW w:w="255" w:type="dxa"/>
          </w:tcPr>
          <w:p w14:paraId="01213CF3" w14:textId="1BE6946C" w:rsidR="00B8737F" w:rsidRDefault="00B8737F" w:rsidP="00B8737F">
            <w:r>
              <w:t>S</w:t>
            </w:r>
          </w:p>
        </w:tc>
        <w:tc>
          <w:tcPr>
            <w:tcW w:w="2121" w:type="dxa"/>
          </w:tcPr>
          <w:p w14:paraId="732BF417" w14:textId="15519153" w:rsidR="00B8737F" w:rsidRDefault="00B8737F" w:rsidP="00B8737F">
            <w:r>
              <w:t>White box tested</w:t>
            </w:r>
          </w:p>
        </w:tc>
        <w:tc>
          <w:tcPr>
            <w:tcW w:w="1088" w:type="dxa"/>
          </w:tcPr>
          <w:p w14:paraId="784010F0" w14:textId="5328DB4E" w:rsidR="00B8737F" w:rsidRDefault="00B8737F" w:rsidP="00B8737F">
            <w:r>
              <w:t>52</w:t>
            </w:r>
          </w:p>
        </w:tc>
      </w:tr>
      <w:tr w:rsidR="00B8737F" w14:paraId="6F89E394" w14:textId="77777777" w:rsidTr="007170F7">
        <w:tc>
          <w:tcPr>
            <w:tcW w:w="1007" w:type="dxa"/>
          </w:tcPr>
          <w:p w14:paraId="0877FD07" w14:textId="660354B5" w:rsidR="00B8737F" w:rsidRDefault="00B8737F" w:rsidP="00B8737F">
            <w:r>
              <w:t>Play menu</w:t>
            </w:r>
          </w:p>
        </w:tc>
        <w:tc>
          <w:tcPr>
            <w:tcW w:w="1256" w:type="dxa"/>
          </w:tcPr>
          <w:p w14:paraId="7E32B0A8" w14:textId="1EE00F99" w:rsidR="00B8737F" w:rsidRDefault="00B8737F" w:rsidP="00B8737F">
            <w:r>
              <w:t>(norm) functionality of buttons</w:t>
            </w:r>
          </w:p>
        </w:tc>
        <w:tc>
          <w:tcPr>
            <w:tcW w:w="1883" w:type="dxa"/>
          </w:tcPr>
          <w:p w14:paraId="79B0294B" w14:textId="40CD7C3D" w:rsidR="00B8737F" w:rsidRDefault="00B8737F" w:rsidP="00B8737F">
            <w:r>
              <w:t>Clicking the “back” button</w:t>
            </w:r>
          </w:p>
        </w:tc>
        <w:tc>
          <w:tcPr>
            <w:tcW w:w="1406" w:type="dxa"/>
          </w:tcPr>
          <w:p w14:paraId="762D23A5" w14:textId="769B1FA6" w:rsidR="00B8737F" w:rsidRDefault="00B8737F" w:rsidP="00B8737F">
            <w:r>
              <w:t>The user will be taken back to the main menu</w:t>
            </w:r>
          </w:p>
        </w:tc>
        <w:tc>
          <w:tcPr>
            <w:tcW w:w="255" w:type="dxa"/>
          </w:tcPr>
          <w:p w14:paraId="3CBD6575" w14:textId="381A2621" w:rsidR="00B8737F" w:rsidRDefault="00B8737F" w:rsidP="00B8737F">
            <w:r>
              <w:t>S</w:t>
            </w:r>
          </w:p>
        </w:tc>
        <w:tc>
          <w:tcPr>
            <w:tcW w:w="2121" w:type="dxa"/>
          </w:tcPr>
          <w:p w14:paraId="48E9FE5D" w14:textId="3D33F6D6" w:rsidR="00B8737F" w:rsidRDefault="00B8737F" w:rsidP="00B8737F">
            <w:r>
              <w:t>White box tested</w:t>
            </w:r>
          </w:p>
        </w:tc>
        <w:tc>
          <w:tcPr>
            <w:tcW w:w="1088" w:type="dxa"/>
          </w:tcPr>
          <w:p w14:paraId="53D00CDA" w14:textId="1A02C7D4" w:rsidR="00B8737F" w:rsidRDefault="00B8737F" w:rsidP="00B8737F">
            <w:r>
              <w:t>53</w:t>
            </w:r>
          </w:p>
        </w:tc>
      </w:tr>
      <w:tr w:rsidR="00B8737F" w14:paraId="5464EF48" w14:textId="77777777" w:rsidTr="007170F7">
        <w:tc>
          <w:tcPr>
            <w:tcW w:w="1007" w:type="dxa"/>
          </w:tcPr>
          <w:p w14:paraId="44B8A826" w14:textId="59EB58E5" w:rsidR="00B8737F" w:rsidRDefault="00B8737F" w:rsidP="00B8737F">
            <w:r>
              <w:lastRenderedPageBreak/>
              <w:t>Play menu</w:t>
            </w:r>
          </w:p>
        </w:tc>
        <w:tc>
          <w:tcPr>
            <w:tcW w:w="1256" w:type="dxa"/>
          </w:tcPr>
          <w:p w14:paraId="7B179404" w14:textId="2E92DDE4" w:rsidR="00B8737F" w:rsidRDefault="00B8737F" w:rsidP="00B8737F">
            <w:r>
              <w:t>(norm) functionality of buttons</w:t>
            </w:r>
          </w:p>
        </w:tc>
        <w:tc>
          <w:tcPr>
            <w:tcW w:w="1883" w:type="dxa"/>
          </w:tcPr>
          <w:p w14:paraId="529651F7" w14:textId="4BE919C1" w:rsidR="00B8737F" w:rsidRDefault="00B8737F" w:rsidP="00B8737F">
            <w:r>
              <w:t>Hovering above the “Load Bridge” button</w:t>
            </w:r>
          </w:p>
        </w:tc>
        <w:tc>
          <w:tcPr>
            <w:tcW w:w="1406" w:type="dxa"/>
          </w:tcPr>
          <w:p w14:paraId="6BD35BF3" w14:textId="304FB778" w:rsidR="00B8737F" w:rsidRDefault="00B8737F" w:rsidP="00B8737F">
            <w:r>
              <w:t>The button will change colour</w:t>
            </w:r>
          </w:p>
        </w:tc>
        <w:tc>
          <w:tcPr>
            <w:tcW w:w="255" w:type="dxa"/>
          </w:tcPr>
          <w:p w14:paraId="267B76B6" w14:textId="488DEA2A" w:rsidR="00B8737F" w:rsidRDefault="00B8737F" w:rsidP="00B8737F">
            <w:r>
              <w:t>S</w:t>
            </w:r>
          </w:p>
        </w:tc>
        <w:tc>
          <w:tcPr>
            <w:tcW w:w="2121" w:type="dxa"/>
          </w:tcPr>
          <w:p w14:paraId="6985DA4A" w14:textId="73FEA385" w:rsidR="00B8737F" w:rsidRDefault="00B8737F" w:rsidP="00B8737F">
            <w:r>
              <w:t>White box tested</w:t>
            </w:r>
          </w:p>
        </w:tc>
        <w:tc>
          <w:tcPr>
            <w:tcW w:w="1088" w:type="dxa"/>
          </w:tcPr>
          <w:p w14:paraId="4F142F3C" w14:textId="03F5DC01" w:rsidR="00B8737F" w:rsidRDefault="00B8737F" w:rsidP="00B8737F">
            <w:r>
              <w:t>54</w:t>
            </w:r>
          </w:p>
        </w:tc>
      </w:tr>
      <w:tr w:rsidR="00136EBB" w14:paraId="0ACC8863" w14:textId="77777777" w:rsidTr="007170F7">
        <w:tc>
          <w:tcPr>
            <w:tcW w:w="1007" w:type="dxa"/>
          </w:tcPr>
          <w:p w14:paraId="053A74D6" w14:textId="48D2C4E1" w:rsidR="00136EBB" w:rsidRDefault="00136EBB" w:rsidP="00136EBB">
            <w:r>
              <w:t>Play menu</w:t>
            </w:r>
          </w:p>
        </w:tc>
        <w:tc>
          <w:tcPr>
            <w:tcW w:w="1256" w:type="dxa"/>
          </w:tcPr>
          <w:p w14:paraId="2EA0E626" w14:textId="58D7BE62" w:rsidR="00136EBB" w:rsidRDefault="00136EBB" w:rsidP="00136EBB">
            <w:r>
              <w:t>(norm) functionality of buttons</w:t>
            </w:r>
          </w:p>
        </w:tc>
        <w:tc>
          <w:tcPr>
            <w:tcW w:w="1883" w:type="dxa"/>
          </w:tcPr>
          <w:p w14:paraId="6DAA0051" w14:textId="3C077D79" w:rsidR="00136EBB" w:rsidRDefault="00136EBB" w:rsidP="00136EBB">
            <w:r>
              <w:t>Hovering above the “New Bridge” button</w:t>
            </w:r>
          </w:p>
        </w:tc>
        <w:tc>
          <w:tcPr>
            <w:tcW w:w="1406" w:type="dxa"/>
          </w:tcPr>
          <w:p w14:paraId="2DDB0C54" w14:textId="57213C92" w:rsidR="00136EBB" w:rsidRDefault="00136EBB" w:rsidP="00136EBB">
            <w:r>
              <w:t>The button will change colour</w:t>
            </w:r>
          </w:p>
        </w:tc>
        <w:tc>
          <w:tcPr>
            <w:tcW w:w="255" w:type="dxa"/>
          </w:tcPr>
          <w:p w14:paraId="4774B161" w14:textId="311DA407" w:rsidR="00136EBB" w:rsidRDefault="00136EBB" w:rsidP="00136EBB">
            <w:r>
              <w:t>S</w:t>
            </w:r>
          </w:p>
        </w:tc>
        <w:tc>
          <w:tcPr>
            <w:tcW w:w="2121" w:type="dxa"/>
          </w:tcPr>
          <w:p w14:paraId="62C5BF49" w14:textId="592A651A" w:rsidR="00136EBB" w:rsidRDefault="00136EBB" w:rsidP="00136EBB">
            <w:r>
              <w:t>White box tested</w:t>
            </w:r>
          </w:p>
        </w:tc>
        <w:tc>
          <w:tcPr>
            <w:tcW w:w="1088" w:type="dxa"/>
          </w:tcPr>
          <w:p w14:paraId="574846AF" w14:textId="4EF85746" w:rsidR="00136EBB" w:rsidRDefault="00136EBB" w:rsidP="00136EBB">
            <w:r>
              <w:t>55</w:t>
            </w:r>
          </w:p>
        </w:tc>
      </w:tr>
      <w:tr w:rsidR="00136EBB" w14:paraId="533E4F48" w14:textId="77777777" w:rsidTr="007170F7">
        <w:tc>
          <w:tcPr>
            <w:tcW w:w="1007" w:type="dxa"/>
          </w:tcPr>
          <w:p w14:paraId="6602CF0C" w14:textId="59950213" w:rsidR="00136EBB" w:rsidRDefault="00136EBB" w:rsidP="00136EBB">
            <w:r>
              <w:t>Play menu</w:t>
            </w:r>
          </w:p>
        </w:tc>
        <w:tc>
          <w:tcPr>
            <w:tcW w:w="1256" w:type="dxa"/>
          </w:tcPr>
          <w:p w14:paraId="14CDE93C" w14:textId="447D6626" w:rsidR="00136EBB" w:rsidRDefault="00136EBB" w:rsidP="00136EBB">
            <w:r>
              <w:t>(norm) functionality of buttons</w:t>
            </w:r>
          </w:p>
        </w:tc>
        <w:tc>
          <w:tcPr>
            <w:tcW w:w="1883" w:type="dxa"/>
          </w:tcPr>
          <w:p w14:paraId="3A796F86" w14:textId="3C82A9B4" w:rsidR="00136EBB" w:rsidRDefault="00136EBB" w:rsidP="00136EBB">
            <w:r>
              <w:t>Clicking the “New Bridge” button</w:t>
            </w:r>
          </w:p>
        </w:tc>
        <w:tc>
          <w:tcPr>
            <w:tcW w:w="1406" w:type="dxa"/>
          </w:tcPr>
          <w:p w14:paraId="5FB84184" w14:textId="4952315A" w:rsidR="00136EBB" w:rsidRDefault="00136EBB" w:rsidP="00136EBB">
            <w:r>
              <w:t>The user will be given the choice of what landscape they want to build on</w:t>
            </w:r>
          </w:p>
        </w:tc>
        <w:tc>
          <w:tcPr>
            <w:tcW w:w="255" w:type="dxa"/>
          </w:tcPr>
          <w:p w14:paraId="3AB65CFD" w14:textId="0FF33979" w:rsidR="00136EBB" w:rsidRDefault="00136EBB" w:rsidP="00136EBB">
            <w:r>
              <w:t>S</w:t>
            </w:r>
          </w:p>
        </w:tc>
        <w:tc>
          <w:tcPr>
            <w:tcW w:w="2121" w:type="dxa"/>
          </w:tcPr>
          <w:p w14:paraId="011A2F4E" w14:textId="00F07F59" w:rsidR="00136EBB" w:rsidRDefault="00136EBB" w:rsidP="00136EBB">
            <w:r>
              <w:t>White box tested</w:t>
            </w:r>
          </w:p>
        </w:tc>
        <w:tc>
          <w:tcPr>
            <w:tcW w:w="1088" w:type="dxa"/>
          </w:tcPr>
          <w:p w14:paraId="64956B32" w14:textId="70CB11A8" w:rsidR="00136EBB" w:rsidRDefault="00136EBB" w:rsidP="00136EBB">
            <w:r>
              <w:t>56</w:t>
            </w:r>
          </w:p>
        </w:tc>
      </w:tr>
      <w:tr w:rsidR="00136EBB" w14:paraId="407922AB" w14:textId="77777777" w:rsidTr="007170F7">
        <w:tc>
          <w:tcPr>
            <w:tcW w:w="1007" w:type="dxa"/>
          </w:tcPr>
          <w:p w14:paraId="3F56ECC8" w14:textId="670F2EF9" w:rsidR="00136EBB" w:rsidRDefault="00136EBB" w:rsidP="00136EBB">
            <w:r>
              <w:t>Land menu</w:t>
            </w:r>
          </w:p>
        </w:tc>
        <w:tc>
          <w:tcPr>
            <w:tcW w:w="1256" w:type="dxa"/>
          </w:tcPr>
          <w:p w14:paraId="04C6923F" w14:textId="1F0FF15D" w:rsidR="00136EBB" w:rsidRDefault="00136EBB" w:rsidP="00136EBB">
            <w:r>
              <w:t>(Exc) Program reacts correctly to null click</w:t>
            </w:r>
          </w:p>
        </w:tc>
        <w:tc>
          <w:tcPr>
            <w:tcW w:w="1883" w:type="dxa"/>
          </w:tcPr>
          <w:p w14:paraId="50E52957" w14:textId="41AB4458" w:rsidR="00136EBB" w:rsidRDefault="00136EBB" w:rsidP="00136EBB">
            <w:r>
              <w:t>A random click on the page where there is no button</w:t>
            </w:r>
          </w:p>
        </w:tc>
        <w:tc>
          <w:tcPr>
            <w:tcW w:w="1406" w:type="dxa"/>
          </w:tcPr>
          <w:p w14:paraId="026FE020" w14:textId="6269A95A" w:rsidR="00136EBB" w:rsidRDefault="00136EBB" w:rsidP="00136EBB">
            <w:r>
              <w:t>Nothing should happen</w:t>
            </w:r>
          </w:p>
        </w:tc>
        <w:tc>
          <w:tcPr>
            <w:tcW w:w="255" w:type="dxa"/>
          </w:tcPr>
          <w:p w14:paraId="18F5E639" w14:textId="0A92C32E" w:rsidR="00136EBB" w:rsidRDefault="00136EBB" w:rsidP="00136EBB">
            <w:r>
              <w:t>S</w:t>
            </w:r>
          </w:p>
        </w:tc>
        <w:tc>
          <w:tcPr>
            <w:tcW w:w="2121" w:type="dxa"/>
          </w:tcPr>
          <w:p w14:paraId="2C8DCDD6" w14:textId="3B567B40" w:rsidR="00136EBB" w:rsidRDefault="00136EBB" w:rsidP="00136EBB">
            <w:r>
              <w:t>White box tested</w:t>
            </w:r>
          </w:p>
        </w:tc>
        <w:tc>
          <w:tcPr>
            <w:tcW w:w="1088" w:type="dxa"/>
          </w:tcPr>
          <w:p w14:paraId="571E4CE7" w14:textId="06D34C9C" w:rsidR="00136EBB" w:rsidRDefault="00136EBB" w:rsidP="00136EBB">
            <w:r>
              <w:t>57</w:t>
            </w:r>
          </w:p>
        </w:tc>
      </w:tr>
      <w:tr w:rsidR="0051312F" w14:paraId="70457632" w14:textId="77777777" w:rsidTr="007170F7">
        <w:tc>
          <w:tcPr>
            <w:tcW w:w="1007" w:type="dxa"/>
          </w:tcPr>
          <w:p w14:paraId="23731B52" w14:textId="231F8A88" w:rsidR="0051312F" w:rsidRDefault="0051312F" w:rsidP="0051312F">
            <w:r>
              <w:t>Land menu</w:t>
            </w:r>
          </w:p>
        </w:tc>
        <w:tc>
          <w:tcPr>
            <w:tcW w:w="1256" w:type="dxa"/>
          </w:tcPr>
          <w:p w14:paraId="11EBE90A" w14:textId="07BD516E" w:rsidR="0051312F" w:rsidRDefault="0051312F" w:rsidP="0051312F">
            <w:r>
              <w:t>(norm) functionality of buttons</w:t>
            </w:r>
          </w:p>
        </w:tc>
        <w:tc>
          <w:tcPr>
            <w:tcW w:w="1883" w:type="dxa"/>
          </w:tcPr>
          <w:p w14:paraId="2257ECB7" w14:textId="3E6F49D1" w:rsidR="0051312F" w:rsidRDefault="0051312F" w:rsidP="0051312F">
            <w:r>
              <w:t>Hovering above the “Back” button</w:t>
            </w:r>
          </w:p>
        </w:tc>
        <w:tc>
          <w:tcPr>
            <w:tcW w:w="1406" w:type="dxa"/>
          </w:tcPr>
          <w:p w14:paraId="2220F848" w14:textId="13EF0629" w:rsidR="0051312F" w:rsidRDefault="0051312F" w:rsidP="0051312F">
            <w:r>
              <w:t>The button will change colour</w:t>
            </w:r>
          </w:p>
        </w:tc>
        <w:tc>
          <w:tcPr>
            <w:tcW w:w="255" w:type="dxa"/>
          </w:tcPr>
          <w:p w14:paraId="65E1A6CA" w14:textId="53CC0F96" w:rsidR="0051312F" w:rsidRDefault="0051312F" w:rsidP="0051312F">
            <w:r>
              <w:t>S</w:t>
            </w:r>
          </w:p>
        </w:tc>
        <w:tc>
          <w:tcPr>
            <w:tcW w:w="2121" w:type="dxa"/>
          </w:tcPr>
          <w:p w14:paraId="1CC87BE9" w14:textId="567ECC47" w:rsidR="0051312F" w:rsidRDefault="0051312F" w:rsidP="0051312F">
            <w:r>
              <w:t>White box tested</w:t>
            </w:r>
          </w:p>
        </w:tc>
        <w:tc>
          <w:tcPr>
            <w:tcW w:w="1088" w:type="dxa"/>
          </w:tcPr>
          <w:p w14:paraId="52465C08" w14:textId="2F0EA463" w:rsidR="0051312F" w:rsidRDefault="0051312F" w:rsidP="0051312F">
            <w:r>
              <w:t>58</w:t>
            </w:r>
          </w:p>
        </w:tc>
      </w:tr>
      <w:tr w:rsidR="0051312F" w14:paraId="3196748C" w14:textId="77777777" w:rsidTr="007170F7">
        <w:tc>
          <w:tcPr>
            <w:tcW w:w="1007" w:type="dxa"/>
          </w:tcPr>
          <w:p w14:paraId="57D3ED6B" w14:textId="157769F6" w:rsidR="0051312F" w:rsidRDefault="0051312F" w:rsidP="0051312F">
            <w:r>
              <w:t>Land menu</w:t>
            </w:r>
          </w:p>
        </w:tc>
        <w:tc>
          <w:tcPr>
            <w:tcW w:w="1256" w:type="dxa"/>
          </w:tcPr>
          <w:p w14:paraId="7847F81C" w14:textId="2128B03A" w:rsidR="0051312F" w:rsidRDefault="0051312F" w:rsidP="0051312F">
            <w:r>
              <w:t>(norm) functionality of buttons</w:t>
            </w:r>
          </w:p>
        </w:tc>
        <w:tc>
          <w:tcPr>
            <w:tcW w:w="1883" w:type="dxa"/>
          </w:tcPr>
          <w:p w14:paraId="7C064CFE" w14:textId="4504A031" w:rsidR="0051312F" w:rsidRDefault="0051312F" w:rsidP="0051312F">
            <w:r>
              <w:t>Hovering above the “High to Low” button</w:t>
            </w:r>
          </w:p>
        </w:tc>
        <w:tc>
          <w:tcPr>
            <w:tcW w:w="1406" w:type="dxa"/>
          </w:tcPr>
          <w:p w14:paraId="18C4B22C" w14:textId="0292C5AC" w:rsidR="0051312F" w:rsidRDefault="0051312F" w:rsidP="0051312F">
            <w:r>
              <w:t>The button will change colour</w:t>
            </w:r>
          </w:p>
        </w:tc>
        <w:tc>
          <w:tcPr>
            <w:tcW w:w="255" w:type="dxa"/>
          </w:tcPr>
          <w:p w14:paraId="4CF40C3D" w14:textId="53B6099C" w:rsidR="0051312F" w:rsidRDefault="0051312F" w:rsidP="0051312F">
            <w:r>
              <w:t>S</w:t>
            </w:r>
          </w:p>
        </w:tc>
        <w:tc>
          <w:tcPr>
            <w:tcW w:w="2121" w:type="dxa"/>
          </w:tcPr>
          <w:p w14:paraId="49865A39" w14:textId="099B935F" w:rsidR="0051312F" w:rsidRDefault="0051312F" w:rsidP="0051312F">
            <w:r>
              <w:t>White box tested</w:t>
            </w:r>
          </w:p>
        </w:tc>
        <w:tc>
          <w:tcPr>
            <w:tcW w:w="1088" w:type="dxa"/>
          </w:tcPr>
          <w:p w14:paraId="42402349" w14:textId="53783CAE" w:rsidR="0051312F" w:rsidRDefault="0051312F" w:rsidP="0051312F">
            <w:r>
              <w:t>59</w:t>
            </w:r>
          </w:p>
        </w:tc>
      </w:tr>
      <w:tr w:rsidR="00096280" w14:paraId="17B01431" w14:textId="77777777" w:rsidTr="007170F7">
        <w:tc>
          <w:tcPr>
            <w:tcW w:w="1007" w:type="dxa"/>
          </w:tcPr>
          <w:p w14:paraId="3547F4A3" w14:textId="2B2E9206" w:rsidR="00096280" w:rsidRDefault="00096280" w:rsidP="00096280">
            <w:r>
              <w:t>Land menu</w:t>
            </w:r>
          </w:p>
        </w:tc>
        <w:tc>
          <w:tcPr>
            <w:tcW w:w="1256" w:type="dxa"/>
          </w:tcPr>
          <w:p w14:paraId="2480E5F6" w14:textId="34A4C6CC" w:rsidR="00096280" w:rsidRDefault="00096280" w:rsidP="00096280">
            <w:r>
              <w:t>(norm) functionality of buttons</w:t>
            </w:r>
          </w:p>
        </w:tc>
        <w:tc>
          <w:tcPr>
            <w:tcW w:w="1883" w:type="dxa"/>
          </w:tcPr>
          <w:p w14:paraId="0002D28E" w14:textId="0C799D8F" w:rsidR="00096280" w:rsidRDefault="00096280" w:rsidP="00096280">
            <w:r>
              <w:t>Hovering above the “Flat” button</w:t>
            </w:r>
          </w:p>
        </w:tc>
        <w:tc>
          <w:tcPr>
            <w:tcW w:w="1406" w:type="dxa"/>
          </w:tcPr>
          <w:p w14:paraId="0754504E" w14:textId="21441281" w:rsidR="00096280" w:rsidRDefault="00096280" w:rsidP="00096280">
            <w:r>
              <w:t>The button will change colour</w:t>
            </w:r>
          </w:p>
        </w:tc>
        <w:tc>
          <w:tcPr>
            <w:tcW w:w="255" w:type="dxa"/>
          </w:tcPr>
          <w:p w14:paraId="48997516" w14:textId="4B869CFA" w:rsidR="00096280" w:rsidRDefault="00096280" w:rsidP="00096280">
            <w:r>
              <w:t>S</w:t>
            </w:r>
          </w:p>
        </w:tc>
        <w:tc>
          <w:tcPr>
            <w:tcW w:w="2121" w:type="dxa"/>
          </w:tcPr>
          <w:p w14:paraId="422DAFDF" w14:textId="064112EB" w:rsidR="00096280" w:rsidRDefault="00096280" w:rsidP="00096280">
            <w:r>
              <w:t>White box tested</w:t>
            </w:r>
          </w:p>
        </w:tc>
        <w:tc>
          <w:tcPr>
            <w:tcW w:w="1088" w:type="dxa"/>
          </w:tcPr>
          <w:p w14:paraId="6DC0C770" w14:textId="53447056" w:rsidR="00096280" w:rsidRDefault="00096280" w:rsidP="00096280">
            <w:r>
              <w:t>60</w:t>
            </w:r>
          </w:p>
        </w:tc>
      </w:tr>
      <w:tr w:rsidR="00096280" w14:paraId="7DD73A9C" w14:textId="77777777" w:rsidTr="007170F7">
        <w:tc>
          <w:tcPr>
            <w:tcW w:w="1007" w:type="dxa"/>
          </w:tcPr>
          <w:p w14:paraId="1292F907" w14:textId="3B52AD3B" w:rsidR="00096280" w:rsidRDefault="00096280" w:rsidP="00096280">
            <w:r>
              <w:t>Land menu</w:t>
            </w:r>
          </w:p>
        </w:tc>
        <w:tc>
          <w:tcPr>
            <w:tcW w:w="1256" w:type="dxa"/>
          </w:tcPr>
          <w:p w14:paraId="2B682FA0" w14:textId="6DCC85C6" w:rsidR="00096280" w:rsidRDefault="00096280" w:rsidP="00096280">
            <w:r>
              <w:t>(norm) functionality of buttons</w:t>
            </w:r>
          </w:p>
        </w:tc>
        <w:tc>
          <w:tcPr>
            <w:tcW w:w="1883" w:type="dxa"/>
          </w:tcPr>
          <w:p w14:paraId="56F7DBCC" w14:textId="34399EC6" w:rsidR="00096280" w:rsidRDefault="00096280" w:rsidP="00096280">
            <w:r>
              <w:t>Hovering above the “Low to High” button</w:t>
            </w:r>
          </w:p>
        </w:tc>
        <w:tc>
          <w:tcPr>
            <w:tcW w:w="1406" w:type="dxa"/>
          </w:tcPr>
          <w:p w14:paraId="7DB816AB" w14:textId="3D3BFA8C" w:rsidR="00096280" w:rsidRDefault="00096280" w:rsidP="00096280">
            <w:r>
              <w:t>The button will change colour</w:t>
            </w:r>
          </w:p>
        </w:tc>
        <w:tc>
          <w:tcPr>
            <w:tcW w:w="255" w:type="dxa"/>
          </w:tcPr>
          <w:p w14:paraId="1A4A9E1A" w14:textId="4107928B" w:rsidR="00096280" w:rsidRDefault="00096280" w:rsidP="00096280">
            <w:r>
              <w:t>S</w:t>
            </w:r>
          </w:p>
        </w:tc>
        <w:tc>
          <w:tcPr>
            <w:tcW w:w="2121" w:type="dxa"/>
          </w:tcPr>
          <w:p w14:paraId="3BA00836" w14:textId="5A8DB57D" w:rsidR="00096280" w:rsidRDefault="00096280" w:rsidP="00096280">
            <w:r>
              <w:t>White box tested</w:t>
            </w:r>
          </w:p>
        </w:tc>
        <w:tc>
          <w:tcPr>
            <w:tcW w:w="1088" w:type="dxa"/>
          </w:tcPr>
          <w:p w14:paraId="0567E560" w14:textId="6E66799A" w:rsidR="00096280" w:rsidRDefault="00096280" w:rsidP="00096280">
            <w:r>
              <w:t>61</w:t>
            </w:r>
          </w:p>
        </w:tc>
      </w:tr>
      <w:tr w:rsidR="005C0146" w14:paraId="677DD11A" w14:textId="77777777" w:rsidTr="007170F7">
        <w:tc>
          <w:tcPr>
            <w:tcW w:w="1007" w:type="dxa"/>
          </w:tcPr>
          <w:p w14:paraId="3CC31183" w14:textId="03821125" w:rsidR="005C0146" w:rsidRDefault="005C0146" w:rsidP="005C0146">
            <w:r>
              <w:t>Land menu</w:t>
            </w:r>
          </w:p>
        </w:tc>
        <w:tc>
          <w:tcPr>
            <w:tcW w:w="1256" w:type="dxa"/>
          </w:tcPr>
          <w:p w14:paraId="2283A3A3" w14:textId="073B5A2E" w:rsidR="005C0146" w:rsidRDefault="005C0146" w:rsidP="005C0146">
            <w:r>
              <w:t>(norm) functionality of buttons</w:t>
            </w:r>
          </w:p>
        </w:tc>
        <w:tc>
          <w:tcPr>
            <w:tcW w:w="1883" w:type="dxa"/>
          </w:tcPr>
          <w:p w14:paraId="2F295DE9" w14:textId="5F0FDD4A" w:rsidR="005C0146" w:rsidRDefault="005C0146" w:rsidP="005C0146">
            <w:r>
              <w:t>Clicking on any button other than the “back” button</w:t>
            </w:r>
          </w:p>
        </w:tc>
        <w:tc>
          <w:tcPr>
            <w:tcW w:w="1406" w:type="dxa"/>
          </w:tcPr>
          <w:p w14:paraId="6104883D" w14:textId="621434D9" w:rsidR="005C0146" w:rsidRDefault="005C0146" w:rsidP="005C0146">
            <w:r>
              <w:t xml:space="preserve">Either button will take the user to the next menu where they can choose the </w:t>
            </w:r>
            <w:r>
              <w:lastRenderedPageBreak/>
              <w:t>difficulty with specific graphics</w:t>
            </w:r>
          </w:p>
        </w:tc>
        <w:tc>
          <w:tcPr>
            <w:tcW w:w="255" w:type="dxa"/>
          </w:tcPr>
          <w:p w14:paraId="05EB68C7" w14:textId="3C3C44FF" w:rsidR="005C0146" w:rsidRDefault="005C0146" w:rsidP="005C0146">
            <w:r>
              <w:lastRenderedPageBreak/>
              <w:t>S</w:t>
            </w:r>
          </w:p>
        </w:tc>
        <w:tc>
          <w:tcPr>
            <w:tcW w:w="2121" w:type="dxa"/>
          </w:tcPr>
          <w:p w14:paraId="331F3AE3" w14:textId="536E1793" w:rsidR="005C0146" w:rsidRDefault="005C0146" w:rsidP="005C0146">
            <w:r>
              <w:t>White box tested</w:t>
            </w:r>
          </w:p>
        </w:tc>
        <w:tc>
          <w:tcPr>
            <w:tcW w:w="1088" w:type="dxa"/>
          </w:tcPr>
          <w:p w14:paraId="5022F0D4" w14:textId="15426BD2" w:rsidR="005C0146" w:rsidRDefault="005C0146" w:rsidP="005C0146">
            <w:r>
              <w:t>62</w:t>
            </w:r>
          </w:p>
        </w:tc>
      </w:tr>
      <w:tr w:rsidR="00087B1A" w14:paraId="33B577C0" w14:textId="77777777" w:rsidTr="007170F7">
        <w:tc>
          <w:tcPr>
            <w:tcW w:w="1007" w:type="dxa"/>
          </w:tcPr>
          <w:p w14:paraId="2EFA879F" w14:textId="1F0A9E2D" w:rsidR="00087B1A" w:rsidRDefault="00087B1A" w:rsidP="00087B1A">
            <w:r>
              <w:t>Difficulty menu</w:t>
            </w:r>
          </w:p>
        </w:tc>
        <w:tc>
          <w:tcPr>
            <w:tcW w:w="1256" w:type="dxa"/>
          </w:tcPr>
          <w:p w14:paraId="5C31ACFC" w14:textId="6EEA8D3F" w:rsidR="00087B1A" w:rsidRDefault="00087B1A" w:rsidP="00087B1A">
            <w:r>
              <w:t>(Exc) Program reacts correctly to null click</w:t>
            </w:r>
          </w:p>
        </w:tc>
        <w:tc>
          <w:tcPr>
            <w:tcW w:w="1883" w:type="dxa"/>
          </w:tcPr>
          <w:p w14:paraId="78C631A9" w14:textId="3739AF2F" w:rsidR="00087B1A" w:rsidRDefault="00087B1A" w:rsidP="00087B1A">
            <w:r>
              <w:t>A random click on the page where there is no button</w:t>
            </w:r>
          </w:p>
        </w:tc>
        <w:tc>
          <w:tcPr>
            <w:tcW w:w="1406" w:type="dxa"/>
          </w:tcPr>
          <w:p w14:paraId="666C12BC" w14:textId="3B027D4F" w:rsidR="00087B1A" w:rsidRDefault="00087B1A" w:rsidP="00087B1A">
            <w:r>
              <w:t>Nothing should happen</w:t>
            </w:r>
          </w:p>
        </w:tc>
        <w:tc>
          <w:tcPr>
            <w:tcW w:w="255" w:type="dxa"/>
          </w:tcPr>
          <w:p w14:paraId="5B179754" w14:textId="698E145E" w:rsidR="00087B1A" w:rsidRDefault="00087B1A" w:rsidP="00087B1A">
            <w:r>
              <w:t>S</w:t>
            </w:r>
          </w:p>
        </w:tc>
        <w:tc>
          <w:tcPr>
            <w:tcW w:w="2121" w:type="dxa"/>
          </w:tcPr>
          <w:p w14:paraId="331553F9" w14:textId="0AB03DBB" w:rsidR="00087B1A" w:rsidRDefault="00087B1A" w:rsidP="00087B1A">
            <w:r>
              <w:t>White box tested</w:t>
            </w:r>
          </w:p>
        </w:tc>
        <w:tc>
          <w:tcPr>
            <w:tcW w:w="1088" w:type="dxa"/>
          </w:tcPr>
          <w:p w14:paraId="544344DB" w14:textId="7F8DDC10" w:rsidR="00087B1A" w:rsidRDefault="00087B1A" w:rsidP="00087B1A">
            <w:r>
              <w:t>63</w:t>
            </w:r>
          </w:p>
        </w:tc>
      </w:tr>
      <w:tr w:rsidR="00087B1A" w14:paraId="62AB12F6" w14:textId="77777777" w:rsidTr="007170F7">
        <w:tc>
          <w:tcPr>
            <w:tcW w:w="1007" w:type="dxa"/>
          </w:tcPr>
          <w:p w14:paraId="466FEFAA" w14:textId="7AF9B455" w:rsidR="00087B1A" w:rsidRDefault="00087B1A" w:rsidP="00087B1A">
            <w:r>
              <w:t>Difficulty menu</w:t>
            </w:r>
          </w:p>
        </w:tc>
        <w:tc>
          <w:tcPr>
            <w:tcW w:w="1256" w:type="dxa"/>
          </w:tcPr>
          <w:p w14:paraId="4F4A21BA" w14:textId="17F2FFB8" w:rsidR="00087B1A" w:rsidRDefault="00087B1A" w:rsidP="00087B1A">
            <w:r>
              <w:t>(norm) functionality of buttons</w:t>
            </w:r>
          </w:p>
        </w:tc>
        <w:tc>
          <w:tcPr>
            <w:tcW w:w="1883" w:type="dxa"/>
          </w:tcPr>
          <w:p w14:paraId="69FCB5A8" w14:textId="47E965CA" w:rsidR="00087B1A" w:rsidRDefault="00087B1A" w:rsidP="00087B1A">
            <w:r>
              <w:t>Hovering above the “back” button</w:t>
            </w:r>
          </w:p>
        </w:tc>
        <w:tc>
          <w:tcPr>
            <w:tcW w:w="1406" w:type="dxa"/>
          </w:tcPr>
          <w:p w14:paraId="1ED1ED1D" w14:textId="2A724971" w:rsidR="00087B1A" w:rsidRDefault="00087B1A" w:rsidP="00087B1A">
            <w:r>
              <w:t>The button will change colour</w:t>
            </w:r>
          </w:p>
        </w:tc>
        <w:tc>
          <w:tcPr>
            <w:tcW w:w="255" w:type="dxa"/>
          </w:tcPr>
          <w:p w14:paraId="76822768" w14:textId="7D783250" w:rsidR="00087B1A" w:rsidRDefault="00087B1A" w:rsidP="00087B1A">
            <w:r>
              <w:t>S</w:t>
            </w:r>
          </w:p>
        </w:tc>
        <w:tc>
          <w:tcPr>
            <w:tcW w:w="2121" w:type="dxa"/>
          </w:tcPr>
          <w:p w14:paraId="7A2EB19F" w14:textId="7C9B9BCC" w:rsidR="00087B1A" w:rsidRDefault="00087B1A" w:rsidP="00087B1A">
            <w:r>
              <w:t>White box tested</w:t>
            </w:r>
          </w:p>
        </w:tc>
        <w:tc>
          <w:tcPr>
            <w:tcW w:w="1088" w:type="dxa"/>
          </w:tcPr>
          <w:p w14:paraId="6C610FE1" w14:textId="4DE12FA2" w:rsidR="00087B1A" w:rsidRDefault="00087B1A" w:rsidP="00087B1A">
            <w:r>
              <w:t>64</w:t>
            </w:r>
          </w:p>
        </w:tc>
      </w:tr>
      <w:tr w:rsidR="00087B1A" w14:paraId="39981C38" w14:textId="77777777" w:rsidTr="007170F7">
        <w:tc>
          <w:tcPr>
            <w:tcW w:w="1007" w:type="dxa"/>
          </w:tcPr>
          <w:p w14:paraId="1C74C41D" w14:textId="54615BF1" w:rsidR="00087B1A" w:rsidRDefault="00087B1A" w:rsidP="00087B1A">
            <w:r>
              <w:t>Difficulty menu</w:t>
            </w:r>
          </w:p>
        </w:tc>
        <w:tc>
          <w:tcPr>
            <w:tcW w:w="1256" w:type="dxa"/>
          </w:tcPr>
          <w:p w14:paraId="46945152" w14:textId="19A72039" w:rsidR="00087B1A" w:rsidRDefault="00087B1A" w:rsidP="00087B1A">
            <w:r>
              <w:t>(norm) functionality of buttons</w:t>
            </w:r>
          </w:p>
        </w:tc>
        <w:tc>
          <w:tcPr>
            <w:tcW w:w="1883" w:type="dxa"/>
          </w:tcPr>
          <w:p w14:paraId="430086E3" w14:textId="6CD2060C" w:rsidR="00087B1A" w:rsidRDefault="00087B1A" w:rsidP="00087B1A">
            <w:r>
              <w:t>Clicking the “back” button</w:t>
            </w:r>
          </w:p>
        </w:tc>
        <w:tc>
          <w:tcPr>
            <w:tcW w:w="1406" w:type="dxa"/>
          </w:tcPr>
          <w:p w14:paraId="064392FA" w14:textId="7D826276" w:rsidR="00087B1A" w:rsidRDefault="00087B1A" w:rsidP="00087B1A">
            <w:r>
              <w:t>The user will be taken back to the land menu</w:t>
            </w:r>
          </w:p>
        </w:tc>
        <w:tc>
          <w:tcPr>
            <w:tcW w:w="255" w:type="dxa"/>
          </w:tcPr>
          <w:p w14:paraId="696A327F" w14:textId="35A94227" w:rsidR="00087B1A" w:rsidRDefault="00087B1A" w:rsidP="00087B1A">
            <w:r>
              <w:t>S</w:t>
            </w:r>
          </w:p>
        </w:tc>
        <w:tc>
          <w:tcPr>
            <w:tcW w:w="2121" w:type="dxa"/>
          </w:tcPr>
          <w:p w14:paraId="2A201C63" w14:textId="61A906D8" w:rsidR="00087B1A" w:rsidRDefault="00087B1A" w:rsidP="00087B1A">
            <w:r>
              <w:t>White box tested</w:t>
            </w:r>
          </w:p>
        </w:tc>
        <w:tc>
          <w:tcPr>
            <w:tcW w:w="1088" w:type="dxa"/>
          </w:tcPr>
          <w:p w14:paraId="2CEDCB2C" w14:textId="237DC4EA" w:rsidR="00087B1A" w:rsidRDefault="00087B1A" w:rsidP="00087B1A">
            <w:r>
              <w:t>65</w:t>
            </w:r>
          </w:p>
        </w:tc>
      </w:tr>
      <w:tr w:rsidR="00087B1A" w14:paraId="6CCA1E97" w14:textId="77777777" w:rsidTr="007170F7">
        <w:tc>
          <w:tcPr>
            <w:tcW w:w="1007" w:type="dxa"/>
          </w:tcPr>
          <w:p w14:paraId="0C713032" w14:textId="0FF302E9" w:rsidR="00087B1A" w:rsidRDefault="00087B1A" w:rsidP="00087B1A">
            <w:r>
              <w:t>Difficulty menu</w:t>
            </w:r>
          </w:p>
        </w:tc>
        <w:tc>
          <w:tcPr>
            <w:tcW w:w="1256" w:type="dxa"/>
          </w:tcPr>
          <w:p w14:paraId="6D529CC4" w14:textId="78C368C0" w:rsidR="00087B1A" w:rsidRDefault="00087B1A" w:rsidP="00087B1A">
            <w:r>
              <w:t>(norm) functionality of buttons</w:t>
            </w:r>
          </w:p>
        </w:tc>
        <w:tc>
          <w:tcPr>
            <w:tcW w:w="1883" w:type="dxa"/>
          </w:tcPr>
          <w:p w14:paraId="15550AA9" w14:textId="4C096387" w:rsidR="00087B1A" w:rsidRDefault="00087B1A" w:rsidP="00087B1A">
            <w:r>
              <w:t>Hovering above the “Easy” button</w:t>
            </w:r>
          </w:p>
        </w:tc>
        <w:tc>
          <w:tcPr>
            <w:tcW w:w="1406" w:type="dxa"/>
          </w:tcPr>
          <w:p w14:paraId="7A86A7D1" w14:textId="5A7473F1" w:rsidR="00087B1A" w:rsidRDefault="00087B1A" w:rsidP="00087B1A">
            <w:r>
              <w:t>The button will change colour</w:t>
            </w:r>
          </w:p>
        </w:tc>
        <w:tc>
          <w:tcPr>
            <w:tcW w:w="255" w:type="dxa"/>
          </w:tcPr>
          <w:p w14:paraId="1AE1067F" w14:textId="4090B94C" w:rsidR="00087B1A" w:rsidRDefault="00087B1A" w:rsidP="00087B1A">
            <w:r>
              <w:t>S</w:t>
            </w:r>
          </w:p>
        </w:tc>
        <w:tc>
          <w:tcPr>
            <w:tcW w:w="2121" w:type="dxa"/>
          </w:tcPr>
          <w:p w14:paraId="45C2FC7F" w14:textId="0B215CCC" w:rsidR="00087B1A" w:rsidRDefault="00087B1A" w:rsidP="00087B1A">
            <w:r>
              <w:t>White box tested</w:t>
            </w:r>
          </w:p>
        </w:tc>
        <w:tc>
          <w:tcPr>
            <w:tcW w:w="1088" w:type="dxa"/>
          </w:tcPr>
          <w:p w14:paraId="645D5D1D" w14:textId="001868B0" w:rsidR="00087B1A" w:rsidRDefault="00087B1A" w:rsidP="00087B1A">
            <w:r>
              <w:t>66</w:t>
            </w:r>
          </w:p>
        </w:tc>
      </w:tr>
      <w:tr w:rsidR="007E4DB6" w14:paraId="6064AF1D" w14:textId="77777777" w:rsidTr="007170F7">
        <w:tc>
          <w:tcPr>
            <w:tcW w:w="1007" w:type="dxa"/>
          </w:tcPr>
          <w:p w14:paraId="0D55179F" w14:textId="22BF3872" w:rsidR="007E4DB6" w:rsidRDefault="007E4DB6" w:rsidP="007E4DB6">
            <w:r>
              <w:t>Difficulty menu</w:t>
            </w:r>
          </w:p>
        </w:tc>
        <w:tc>
          <w:tcPr>
            <w:tcW w:w="1256" w:type="dxa"/>
          </w:tcPr>
          <w:p w14:paraId="1477E1A4" w14:textId="1CE524F0" w:rsidR="007E4DB6" w:rsidRDefault="007E4DB6" w:rsidP="007E4DB6">
            <w:r>
              <w:t>(norm) functionality of buttons</w:t>
            </w:r>
          </w:p>
        </w:tc>
        <w:tc>
          <w:tcPr>
            <w:tcW w:w="1883" w:type="dxa"/>
          </w:tcPr>
          <w:p w14:paraId="561810DE" w14:textId="1DC6FAB7" w:rsidR="007E4DB6" w:rsidRDefault="007E4DB6" w:rsidP="007E4DB6">
            <w:r>
              <w:t>Hovering above the “Normal” button</w:t>
            </w:r>
          </w:p>
        </w:tc>
        <w:tc>
          <w:tcPr>
            <w:tcW w:w="1406" w:type="dxa"/>
          </w:tcPr>
          <w:p w14:paraId="744BE8A4" w14:textId="6FFA09FC" w:rsidR="007E4DB6" w:rsidRDefault="007E4DB6" w:rsidP="007E4DB6">
            <w:r>
              <w:t>The button will change colour</w:t>
            </w:r>
          </w:p>
        </w:tc>
        <w:tc>
          <w:tcPr>
            <w:tcW w:w="255" w:type="dxa"/>
          </w:tcPr>
          <w:p w14:paraId="1F28CD2C" w14:textId="665DEB00" w:rsidR="007E4DB6" w:rsidRDefault="007E4DB6" w:rsidP="007E4DB6">
            <w:r>
              <w:t>S</w:t>
            </w:r>
          </w:p>
        </w:tc>
        <w:tc>
          <w:tcPr>
            <w:tcW w:w="2121" w:type="dxa"/>
          </w:tcPr>
          <w:p w14:paraId="7B53D28B" w14:textId="3C0D52EA" w:rsidR="007E4DB6" w:rsidRDefault="007E4DB6" w:rsidP="007E4DB6">
            <w:r>
              <w:t>White box tested</w:t>
            </w:r>
          </w:p>
        </w:tc>
        <w:tc>
          <w:tcPr>
            <w:tcW w:w="1088" w:type="dxa"/>
          </w:tcPr>
          <w:p w14:paraId="59C11C39" w14:textId="3DD17728" w:rsidR="007E4DB6" w:rsidRDefault="007E4DB6" w:rsidP="007E4DB6">
            <w:r>
              <w:t>67</w:t>
            </w:r>
          </w:p>
        </w:tc>
      </w:tr>
      <w:tr w:rsidR="007E4DB6" w14:paraId="2605E115" w14:textId="77777777" w:rsidTr="007170F7">
        <w:tc>
          <w:tcPr>
            <w:tcW w:w="1007" w:type="dxa"/>
          </w:tcPr>
          <w:p w14:paraId="03040C16" w14:textId="2FFC5B41" w:rsidR="007E4DB6" w:rsidRDefault="007E4DB6" w:rsidP="007E4DB6">
            <w:r>
              <w:t>Difficulty menu</w:t>
            </w:r>
          </w:p>
        </w:tc>
        <w:tc>
          <w:tcPr>
            <w:tcW w:w="1256" w:type="dxa"/>
          </w:tcPr>
          <w:p w14:paraId="4D506CDA" w14:textId="7F4590CB" w:rsidR="007E4DB6" w:rsidRDefault="007E4DB6" w:rsidP="007E4DB6">
            <w:r>
              <w:t>(norm) functionality of buttons</w:t>
            </w:r>
          </w:p>
        </w:tc>
        <w:tc>
          <w:tcPr>
            <w:tcW w:w="1883" w:type="dxa"/>
          </w:tcPr>
          <w:p w14:paraId="216CBE44" w14:textId="18A039A7" w:rsidR="007E4DB6" w:rsidRDefault="007E4DB6" w:rsidP="007E4DB6">
            <w:r>
              <w:t>Hovering above the “Hard” button</w:t>
            </w:r>
          </w:p>
        </w:tc>
        <w:tc>
          <w:tcPr>
            <w:tcW w:w="1406" w:type="dxa"/>
          </w:tcPr>
          <w:p w14:paraId="63CC03BA" w14:textId="267657A1" w:rsidR="007E4DB6" w:rsidRDefault="007E4DB6" w:rsidP="007E4DB6">
            <w:r>
              <w:t>The button will change colour</w:t>
            </w:r>
          </w:p>
        </w:tc>
        <w:tc>
          <w:tcPr>
            <w:tcW w:w="255" w:type="dxa"/>
          </w:tcPr>
          <w:p w14:paraId="24B7EC49" w14:textId="250C7124" w:rsidR="007E4DB6" w:rsidRDefault="007E4DB6" w:rsidP="007E4DB6">
            <w:r>
              <w:t>S</w:t>
            </w:r>
          </w:p>
        </w:tc>
        <w:tc>
          <w:tcPr>
            <w:tcW w:w="2121" w:type="dxa"/>
          </w:tcPr>
          <w:p w14:paraId="3EF06DB5" w14:textId="695D27A6" w:rsidR="007E4DB6" w:rsidRDefault="007E4DB6" w:rsidP="007E4DB6">
            <w:r>
              <w:t>White box tested</w:t>
            </w:r>
          </w:p>
        </w:tc>
        <w:tc>
          <w:tcPr>
            <w:tcW w:w="1088" w:type="dxa"/>
          </w:tcPr>
          <w:p w14:paraId="28AD93A5" w14:textId="0EEB4601" w:rsidR="007E4DB6" w:rsidRDefault="007E4DB6" w:rsidP="007E4DB6">
            <w:r>
              <w:t>68</w:t>
            </w:r>
          </w:p>
        </w:tc>
      </w:tr>
      <w:tr w:rsidR="007E4DB6" w14:paraId="4F3FAC2D" w14:textId="77777777" w:rsidTr="007170F7">
        <w:tc>
          <w:tcPr>
            <w:tcW w:w="1007" w:type="dxa"/>
          </w:tcPr>
          <w:p w14:paraId="68FCF65C" w14:textId="46193571" w:rsidR="007E4DB6" w:rsidRDefault="00F80EBF" w:rsidP="007E4DB6">
            <w:r>
              <w:t>Difficulty menu</w:t>
            </w:r>
          </w:p>
        </w:tc>
        <w:tc>
          <w:tcPr>
            <w:tcW w:w="1256" w:type="dxa"/>
          </w:tcPr>
          <w:p w14:paraId="4B840B27" w14:textId="61513CD8" w:rsidR="007E4DB6" w:rsidRDefault="00F80EBF" w:rsidP="007E4DB6">
            <w:r>
              <w:t>(norm) functionality od buttons/ graphics test</w:t>
            </w:r>
          </w:p>
        </w:tc>
        <w:tc>
          <w:tcPr>
            <w:tcW w:w="1883" w:type="dxa"/>
          </w:tcPr>
          <w:p w14:paraId="23ACA7F1" w14:textId="4098BE77" w:rsidR="007E4DB6" w:rsidRDefault="00F80EBF" w:rsidP="007E4DB6">
            <w:r>
              <w:t>Clicking on any difficulty and land/ if graphics are created correctly</w:t>
            </w:r>
          </w:p>
        </w:tc>
        <w:tc>
          <w:tcPr>
            <w:tcW w:w="1406" w:type="dxa"/>
          </w:tcPr>
          <w:p w14:paraId="31B39B0C" w14:textId="23C0F9F5" w:rsidR="007E4DB6" w:rsidRDefault="00F80EBF" w:rsidP="007E4DB6">
            <w:r>
              <w:t xml:space="preserve">The user will be taken to the build screen with chosen options/buttons will be in the correct place, land lines up correctly with </w:t>
            </w:r>
            <w:r w:rsidR="00FF57E0">
              <w:t>grid</w:t>
            </w:r>
          </w:p>
        </w:tc>
        <w:tc>
          <w:tcPr>
            <w:tcW w:w="255" w:type="dxa"/>
          </w:tcPr>
          <w:p w14:paraId="524FF4AC" w14:textId="236C4041" w:rsidR="007E4DB6" w:rsidRDefault="00FF57E0" w:rsidP="007E4DB6">
            <w:r>
              <w:t>F</w:t>
            </w:r>
          </w:p>
        </w:tc>
        <w:tc>
          <w:tcPr>
            <w:tcW w:w="2121" w:type="dxa"/>
          </w:tcPr>
          <w:p w14:paraId="606A581A" w14:textId="630DF7DB" w:rsidR="007E4DB6" w:rsidRDefault="00F80EBF" w:rsidP="007E4DB6">
            <w:r>
              <w:t>White box tested</w:t>
            </w:r>
            <w:r w:rsidR="00FF57E0">
              <w:t>, land does not line up with grid</w:t>
            </w:r>
          </w:p>
        </w:tc>
        <w:tc>
          <w:tcPr>
            <w:tcW w:w="1088" w:type="dxa"/>
          </w:tcPr>
          <w:p w14:paraId="6AC2D3AE" w14:textId="5E20DC75" w:rsidR="007E4DB6" w:rsidRDefault="00F80EBF" w:rsidP="007E4DB6">
            <w:r>
              <w:t>69</w:t>
            </w:r>
          </w:p>
        </w:tc>
      </w:tr>
      <w:tr w:rsidR="00162837" w14:paraId="47A8EF52" w14:textId="77777777" w:rsidTr="007170F7">
        <w:tc>
          <w:tcPr>
            <w:tcW w:w="1007" w:type="dxa"/>
          </w:tcPr>
          <w:p w14:paraId="7F43C80D" w14:textId="027DE371" w:rsidR="00162837" w:rsidRDefault="00162837" w:rsidP="00162837">
            <w:r>
              <w:t>Difficulty menu</w:t>
            </w:r>
          </w:p>
        </w:tc>
        <w:tc>
          <w:tcPr>
            <w:tcW w:w="1256" w:type="dxa"/>
          </w:tcPr>
          <w:p w14:paraId="731F0FDE" w14:textId="77777777" w:rsidR="00162837" w:rsidRDefault="00162837" w:rsidP="00162837">
            <w:r>
              <w:t xml:space="preserve">(norm) functionality od </w:t>
            </w:r>
            <w:r>
              <w:lastRenderedPageBreak/>
              <w:t>buttons/ graphics test</w:t>
            </w:r>
          </w:p>
          <w:p w14:paraId="665E94A1" w14:textId="5F390492" w:rsidR="00162837" w:rsidRDefault="00162837" w:rsidP="00162837">
            <w:r>
              <w:t>Retest</w:t>
            </w:r>
          </w:p>
        </w:tc>
        <w:tc>
          <w:tcPr>
            <w:tcW w:w="1883" w:type="dxa"/>
          </w:tcPr>
          <w:p w14:paraId="5578D2B5" w14:textId="4581835D" w:rsidR="00162837" w:rsidRDefault="00162837" w:rsidP="00162837">
            <w:r>
              <w:lastRenderedPageBreak/>
              <w:t xml:space="preserve">Clicking on any difficulty and land/ if graphics </w:t>
            </w:r>
            <w:r>
              <w:lastRenderedPageBreak/>
              <w:t>are created correctly</w:t>
            </w:r>
          </w:p>
        </w:tc>
        <w:tc>
          <w:tcPr>
            <w:tcW w:w="1406" w:type="dxa"/>
          </w:tcPr>
          <w:p w14:paraId="17384B03" w14:textId="14995A8F" w:rsidR="00162837" w:rsidRDefault="00162837" w:rsidP="00162837">
            <w:r>
              <w:lastRenderedPageBreak/>
              <w:t xml:space="preserve">The user will be taken to the build </w:t>
            </w:r>
            <w:r>
              <w:lastRenderedPageBreak/>
              <w:t>screen with chosen options/buttons will be in the correct place, land lines up correctly with grid</w:t>
            </w:r>
          </w:p>
        </w:tc>
        <w:tc>
          <w:tcPr>
            <w:tcW w:w="255" w:type="dxa"/>
          </w:tcPr>
          <w:p w14:paraId="65A28316" w14:textId="5A33D645" w:rsidR="00162837" w:rsidRDefault="00162837" w:rsidP="00162837">
            <w:r>
              <w:lastRenderedPageBreak/>
              <w:t>S</w:t>
            </w:r>
          </w:p>
        </w:tc>
        <w:tc>
          <w:tcPr>
            <w:tcW w:w="2121" w:type="dxa"/>
          </w:tcPr>
          <w:p w14:paraId="268BCA65" w14:textId="4A2B8B0A" w:rsidR="00162837" w:rsidRDefault="00162837" w:rsidP="00162837">
            <w:r>
              <w:t xml:space="preserve">White box tested, to fix this I divided the height of the dirt by </w:t>
            </w:r>
            <w:r>
              <w:lastRenderedPageBreak/>
              <w:t>20 (number of pixels between grid lines) rounded it up ((0,0) at top left) and multiplied it by 20 again</w:t>
            </w:r>
          </w:p>
        </w:tc>
        <w:tc>
          <w:tcPr>
            <w:tcW w:w="1088" w:type="dxa"/>
          </w:tcPr>
          <w:p w14:paraId="5BE051A4" w14:textId="29BEB016" w:rsidR="00162837" w:rsidRDefault="00162837" w:rsidP="00162837">
            <w:r>
              <w:lastRenderedPageBreak/>
              <w:t>70</w:t>
            </w:r>
          </w:p>
        </w:tc>
      </w:tr>
      <w:tr w:rsidR="00CE6CEB" w14:paraId="394F3EF9" w14:textId="77777777" w:rsidTr="007170F7">
        <w:tc>
          <w:tcPr>
            <w:tcW w:w="1007" w:type="dxa"/>
          </w:tcPr>
          <w:p w14:paraId="0B41A3E1" w14:textId="422E3BCE" w:rsidR="00CE6CEB" w:rsidRDefault="00CE6CEB" w:rsidP="00CE6CEB">
            <w:r>
              <w:t>Build</w:t>
            </w:r>
          </w:p>
        </w:tc>
        <w:tc>
          <w:tcPr>
            <w:tcW w:w="1256" w:type="dxa"/>
          </w:tcPr>
          <w:p w14:paraId="7038A283" w14:textId="3AB7B911" w:rsidR="00CE6CEB" w:rsidRDefault="00CE6CEB" w:rsidP="00CE6CEB">
            <w:r>
              <w:t>(Exc) Program reacts correctly to null click</w:t>
            </w:r>
          </w:p>
        </w:tc>
        <w:tc>
          <w:tcPr>
            <w:tcW w:w="1883" w:type="dxa"/>
          </w:tcPr>
          <w:p w14:paraId="47BF6923" w14:textId="35439B3E" w:rsidR="00CE6CEB" w:rsidRDefault="00CE6CEB" w:rsidP="00CE6CEB">
            <w:r>
              <w:t>A random click on the page where there is no button</w:t>
            </w:r>
          </w:p>
        </w:tc>
        <w:tc>
          <w:tcPr>
            <w:tcW w:w="1406" w:type="dxa"/>
          </w:tcPr>
          <w:p w14:paraId="15312CC6" w14:textId="7DA759BC" w:rsidR="00CE6CEB" w:rsidRDefault="00CE6CEB" w:rsidP="00CE6CEB">
            <w:r>
              <w:t>Nothing should happen</w:t>
            </w:r>
          </w:p>
        </w:tc>
        <w:tc>
          <w:tcPr>
            <w:tcW w:w="255" w:type="dxa"/>
          </w:tcPr>
          <w:p w14:paraId="1A8F5F3B" w14:textId="182A74B0" w:rsidR="00CE6CEB" w:rsidRDefault="00CE6CEB" w:rsidP="00CE6CEB">
            <w:r>
              <w:t>S</w:t>
            </w:r>
          </w:p>
        </w:tc>
        <w:tc>
          <w:tcPr>
            <w:tcW w:w="2121" w:type="dxa"/>
          </w:tcPr>
          <w:p w14:paraId="09450FDC" w14:textId="2FCB534A" w:rsidR="00CE6CEB" w:rsidRDefault="00CE6CEB" w:rsidP="00CE6CEB">
            <w:r>
              <w:t>White box tested</w:t>
            </w:r>
          </w:p>
        </w:tc>
        <w:tc>
          <w:tcPr>
            <w:tcW w:w="1088" w:type="dxa"/>
          </w:tcPr>
          <w:p w14:paraId="397E31F4" w14:textId="0CB4306E" w:rsidR="00CE6CEB" w:rsidRDefault="00CE6CEB" w:rsidP="00CE6CEB">
            <w:r>
              <w:t>71</w:t>
            </w:r>
          </w:p>
        </w:tc>
      </w:tr>
      <w:tr w:rsidR="007C7F2B" w14:paraId="19B94775" w14:textId="77777777" w:rsidTr="007170F7">
        <w:tc>
          <w:tcPr>
            <w:tcW w:w="1007" w:type="dxa"/>
          </w:tcPr>
          <w:p w14:paraId="1517E912" w14:textId="2B31BD76" w:rsidR="007C7F2B" w:rsidRDefault="007C7F2B" w:rsidP="00CE6CEB">
            <w:r>
              <w:t>Build</w:t>
            </w:r>
          </w:p>
        </w:tc>
        <w:tc>
          <w:tcPr>
            <w:tcW w:w="1256" w:type="dxa"/>
          </w:tcPr>
          <w:p w14:paraId="51550159" w14:textId="62B97826" w:rsidR="007C7F2B" w:rsidRDefault="007C7F2B" w:rsidP="00CE6CEB">
            <w:r>
              <w:t>(norm) functionality of buttons</w:t>
            </w:r>
          </w:p>
        </w:tc>
        <w:tc>
          <w:tcPr>
            <w:tcW w:w="1883" w:type="dxa"/>
          </w:tcPr>
          <w:p w14:paraId="45219ACF" w14:textId="50C19948" w:rsidR="007C7F2B" w:rsidRDefault="007C7F2B" w:rsidP="00CE6CEB">
            <w:r>
              <w:t>Clicking the material buttons</w:t>
            </w:r>
          </w:p>
        </w:tc>
        <w:tc>
          <w:tcPr>
            <w:tcW w:w="1406" w:type="dxa"/>
          </w:tcPr>
          <w:p w14:paraId="353CCB1F" w14:textId="5B414A4B" w:rsidR="007C7F2B" w:rsidRDefault="007C7F2B" w:rsidP="00CE6CEB">
            <w:r>
              <w:t>The buttons will turn on</w:t>
            </w:r>
          </w:p>
        </w:tc>
        <w:tc>
          <w:tcPr>
            <w:tcW w:w="255" w:type="dxa"/>
          </w:tcPr>
          <w:p w14:paraId="78492885" w14:textId="72CC122F" w:rsidR="007C7F2B" w:rsidRDefault="007C7F2B" w:rsidP="00CE6CEB">
            <w:r>
              <w:t>S</w:t>
            </w:r>
          </w:p>
        </w:tc>
        <w:tc>
          <w:tcPr>
            <w:tcW w:w="2121" w:type="dxa"/>
          </w:tcPr>
          <w:p w14:paraId="29A4625D" w14:textId="188310DF" w:rsidR="007C7F2B" w:rsidRDefault="007C7F2B" w:rsidP="00CE6CEB">
            <w:r>
              <w:t>White box tested</w:t>
            </w:r>
          </w:p>
        </w:tc>
        <w:tc>
          <w:tcPr>
            <w:tcW w:w="1088" w:type="dxa"/>
          </w:tcPr>
          <w:p w14:paraId="225E60EE" w14:textId="44038EFB" w:rsidR="007C7F2B" w:rsidRDefault="007C7F2B" w:rsidP="00CE6CEB">
            <w:r>
              <w:t>72</w:t>
            </w:r>
          </w:p>
        </w:tc>
      </w:tr>
      <w:tr w:rsidR="005B28D7" w14:paraId="5BF5BB3B" w14:textId="77777777" w:rsidTr="007170F7">
        <w:tc>
          <w:tcPr>
            <w:tcW w:w="1007" w:type="dxa"/>
          </w:tcPr>
          <w:p w14:paraId="40A44AC2" w14:textId="09F0F0A2" w:rsidR="005B28D7" w:rsidRDefault="005B28D7" w:rsidP="005B28D7">
            <w:r>
              <w:t>Build</w:t>
            </w:r>
          </w:p>
        </w:tc>
        <w:tc>
          <w:tcPr>
            <w:tcW w:w="1256" w:type="dxa"/>
          </w:tcPr>
          <w:p w14:paraId="79D4BB6E" w14:textId="4357166C" w:rsidR="005B28D7" w:rsidRDefault="005B28D7" w:rsidP="005B28D7">
            <w:r>
              <w:t>(norm) functionality of buttons</w:t>
            </w:r>
          </w:p>
        </w:tc>
        <w:tc>
          <w:tcPr>
            <w:tcW w:w="1883" w:type="dxa"/>
          </w:tcPr>
          <w:p w14:paraId="71277726" w14:textId="414B54AF" w:rsidR="005B28D7" w:rsidRDefault="005B28D7" w:rsidP="005B28D7">
            <w:r>
              <w:t>Clicking the quit button</w:t>
            </w:r>
          </w:p>
        </w:tc>
        <w:tc>
          <w:tcPr>
            <w:tcW w:w="1406" w:type="dxa"/>
          </w:tcPr>
          <w:p w14:paraId="1212E751" w14:textId="05D1A467" w:rsidR="005B28D7" w:rsidRDefault="005B28D7" w:rsidP="005B28D7">
            <w:r>
              <w:t>The user will be taken</w:t>
            </w:r>
          </w:p>
        </w:tc>
        <w:tc>
          <w:tcPr>
            <w:tcW w:w="255" w:type="dxa"/>
          </w:tcPr>
          <w:p w14:paraId="7A40C14D" w14:textId="472FBB90" w:rsidR="005B28D7" w:rsidRDefault="005B28D7" w:rsidP="005B28D7">
            <w:r>
              <w:t>S</w:t>
            </w:r>
          </w:p>
        </w:tc>
        <w:tc>
          <w:tcPr>
            <w:tcW w:w="2121" w:type="dxa"/>
          </w:tcPr>
          <w:p w14:paraId="21448DA0" w14:textId="0D3B64DF" w:rsidR="005B28D7" w:rsidRDefault="005B28D7" w:rsidP="005B28D7">
            <w:r>
              <w:t>White box tested</w:t>
            </w:r>
          </w:p>
        </w:tc>
        <w:tc>
          <w:tcPr>
            <w:tcW w:w="1088" w:type="dxa"/>
          </w:tcPr>
          <w:p w14:paraId="5DFA0745" w14:textId="56C20E1C" w:rsidR="005B28D7" w:rsidRDefault="005B28D7" w:rsidP="005B28D7">
            <w:r>
              <w:t>73</w:t>
            </w:r>
          </w:p>
        </w:tc>
      </w:tr>
      <w:tr w:rsidR="005B28D7" w14:paraId="495CF05E" w14:textId="77777777" w:rsidTr="007170F7">
        <w:tc>
          <w:tcPr>
            <w:tcW w:w="1007" w:type="dxa"/>
          </w:tcPr>
          <w:p w14:paraId="42A3B49A" w14:textId="3F710AE0" w:rsidR="005B28D7" w:rsidRDefault="005B28D7" w:rsidP="005B28D7">
            <w:r>
              <w:t>Build</w:t>
            </w:r>
          </w:p>
        </w:tc>
        <w:tc>
          <w:tcPr>
            <w:tcW w:w="1256" w:type="dxa"/>
          </w:tcPr>
          <w:p w14:paraId="059E5F46" w14:textId="77777777" w:rsidR="005B28D7" w:rsidRDefault="005B28D7" w:rsidP="005B28D7">
            <w:r>
              <w:t>(norm)</w:t>
            </w:r>
          </w:p>
          <w:p w14:paraId="1D545F20" w14:textId="568B1C73" w:rsidR="005B28D7" w:rsidRDefault="005B28D7" w:rsidP="005B28D7">
            <w:r>
              <w:t>Position dot functionality</w:t>
            </w:r>
          </w:p>
        </w:tc>
        <w:tc>
          <w:tcPr>
            <w:tcW w:w="1883" w:type="dxa"/>
          </w:tcPr>
          <w:p w14:paraId="48D206AC" w14:textId="2B2CAFF5" w:rsidR="005B28D7" w:rsidRDefault="003D6BD7" w:rsidP="005B28D7">
            <w:r>
              <w:t>Dragging the mouse across the screen (with a material selected)</w:t>
            </w:r>
          </w:p>
        </w:tc>
        <w:tc>
          <w:tcPr>
            <w:tcW w:w="1406" w:type="dxa"/>
          </w:tcPr>
          <w:p w14:paraId="3C56C93B" w14:textId="14728242" w:rsidR="005B28D7" w:rsidRDefault="003D6BD7" w:rsidP="005B28D7">
            <w:r>
              <w:t>The dot will follow the mouse staying on the cross sections of the grid</w:t>
            </w:r>
          </w:p>
        </w:tc>
        <w:tc>
          <w:tcPr>
            <w:tcW w:w="255" w:type="dxa"/>
          </w:tcPr>
          <w:p w14:paraId="6872A09E" w14:textId="58D17320" w:rsidR="005B28D7" w:rsidRDefault="003D6BD7" w:rsidP="005B28D7">
            <w:r>
              <w:t>S</w:t>
            </w:r>
          </w:p>
        </w:tc>
        <w:tc>
          <w:tcPr>
            <w:tcW w:w="2121" w:type="dxa"/>
          </w:tcPr>
          <w:p w14:paraId="1088B27B" w14:textId="06C2B651" w:rsidR="005B28D7" w:rsidRDefault="003D6BD7" w:rsidP="005B28D7">
            <w:r>
              <w:t>White box tested</w:t>
            </w:r>
          </w:p>
        </w:tc>
        <w:tc>
          <w:tcPr>
            <w:tcW w:w="1088" w:type="dxa"/>
          </w:tcPr>
          <w:p w14:paraId="69E0BEDE" w14:textId="77777777" w:rsidR="005B28D7" w:rsidRDefault="003D6BD7" w:rsidP="005B28D7">
            <w:r>
              <w:t>74</w:t>
            </w:r>
          </w:p>
          <w:p w14:paraId="23999AE0" w14:textId="77777777" w:rsidR="003D6BD7" w:rsidRDefault="003D6BD7" w:rsidP="003D6BD7"/>
          <w:p w14:paraId="1E2E6385" w14:textId="77777777" w:rsidR="003D6BD7" w:rsidRDefault="003D6BD7" w:rsidP="003D6BD7"/>
          <w:p w14:paraId="6733CD6E" w14:textId="56D756EB" w:rsidR="003D6BD7" w:rsidRPr="003D6BD7" w:rsidRDefault="003D6BD7" w:rsidP="003D6BD7"/>
        </w:tc>
      </w:tr>
      <w:tr w:rsidR="003D6BD7" w14:paraId="37F35DE5" w14:textId="77777777" w:rsidTr="007170F7">
        <w:tc>
          <w:tcPr>
            <w:tcW w:w="1007" w:type="dxa"/>
          </w:tcPr>
          <w:p w14:paraId="4863DDF4" w14:textId="13E3BD97" w:rsidR="003D6BD7" w:rsidRDefault="003D6BD7" w:rsidP="003D6BD7">
            <w:r>
              <w:t>Build</w:t>
            </w:r>
          </w:p>
        </w:tc>
        <w:tc>
          <w:tcPr>
            <w:tcW w:w="1256" w:type="dxa"/>
          </w:tcPr>
          <w:p w14:paraId="22ED05BA" w14:textId="77777777" w:rsidR="003D6BD7" w:rsidRDefault="003D6BD7" w:rsidP="003D6BD7">
            <w:r>
              <w:t>(norm)</w:t>
            </w:r>
          </w:p>
          <w:p w14:paraId="3A46A34C" w14:textId="7A016910" w:rsidR="003D6BD7" w:rsidRDefault="003D6BD7" w:rsidP="003D6BD7">
            <w:r>
              <w:t>Position dot functionality</w:t>
            </w:r>
          </w:p>
        </w:tc>
        <w:tc>
          <w:tcPr>
            <w:tcW w:w="1883" w:type="dxa"/>
          </w:tcPr>
          <w:p w14:paraId="42F3634A" w14:textId="483D37E1" w:rsidR="003D6BD7" w:rsidRDefault="003D6BD7" w:rsidP="003D6BD7">
            <w:r>
              <w:t>Dragging the mouse above dirt (with a material selected)</w:t>
            </w:r>
          </w:p>
        </w:tc>
        <w:tc>
          <w:tcPr>
            <w:tcW w:w="1406" w:type="dxa"/>
          </w:tcPr>
          <w:p w14:paraId="0E34EF11" w14:textId="2DA81327" w:rsidR="003D6BD7" w:rsidRDefault="003D6BD7" w:rsidP="003D6BD7">
            <w:r>
              <w:t>The dot wil</w:t>
            </w:r>
            <w:r w:rsidR="00CC583E">
              <w:t>l not follow the mouse above dirt and stay on the closest cross section to the mouse</w:t>
            </w:r>
          </w:p>
        </w:tc>
        <w:tc>
          <w:tcPr>
            <w:tcW w:w="255" w:type="dxa"/>
          </w:tcPr>
          <w:p w14:paraId="1FC42935" w14:textId="313D6D4B" w:rsidR="003D6BD7" w:rsidRDefault="003D6BD7" w:rsidP="003D6BD7">
            <w:r>
              <w:t>S</w:t>
            </w:r>
          </w:p>
        </w:tc>
        <w:tc>
          <w:tcPr>
            <w:tcW w:w="2121" w:type="dxa"/>
          </w:tcPr>
          <w:p w14:paraId="436D9B6A" w14:textId="1C96981C" w:rsidR="003D6BD7" w:rsidRDefault="003D6BD7" w:rsidP="003D6BD7">
            <w:r>
              <w:t>White box tested</w:t>
            </w:r>
          </w:p>
        </w:tc>
        <w:tc>
          <w:tcPr>
            <w:tcW w:w="1088" w:type="dxa"/>
          </w:tcPr>
          <w:p w14:paraId="5EEFFE15" w14:textId="4B9CC5EA" w:rsidR="003D6BD7" w:rsidRDefault="003D6BD7" w:rsidP="003D6BD7">
            <w:r>
              <w:t>75</w:t>
            </w:r>
          </w:p>
        </w:tc>
      </w:tr>
      <w:tr w:rsidR="00255F2B" w14:paraId="1F669D2C" w14:textId="77777777" w:rsidTr="007170F7">
        <w:tc>
          <w:tcPr>
            <w:tcW w:w="1007" w:type="dxa"/>
          </w:tcPr>
          <w:p w14:paraId="3E6F5BCF" w14:textId="6B3F3B29" w:rsidR="00255F2B" w:rsidRDefault="00255F2B" w:rsidP="00255F2B">
            <w:r>
              <w:t>Build</w:t>
            </w:r>
          </w:p>
        </w:tc>
        <w:tc>
          <w:tcPr>
            <w:tcW w:w="1256" w:type="dxa"/>
          </w:tcPr>
          <w:p w14:paraId="75602175" w14:textId="5B958544" w:rsidR="00255F2B" w:rsidRDefault="00255F2B" w:rsidP="00255F2B">
            <w:r>
              <w:t>(exc)</w:t>
            </w:r>
          </w:p>
          <w:p w14:paraId="5121E875" w14:textId="03F06F62" w:rsidR="00255F2B" w:rsidRDefault="00255F2B" w:rsidP="00255F2B">
            <w:r>
              <w:t>Position dot functionality</w:t>
            </w:r>
          </w:p>
        </w:tc>
        <w:tc>
          <w:tcPr>
            <w:tcW w:w="1883" w:type="dxa"/>
          </w:tcPr>
          <w:p w14:paraId="1CDFA0FB" w14:textId="032FF008" w:rsidR="00255F2B" w:rsidRDefault="00255F2B" w:rsidP="00255F2B">
            <w:r>
              <w:t>Move the mouse of the screen</w:t>
            </w:r>
          </w:p>
        </w:tc>
        <w:tc>
          <w:tcPr>
            <w:tcW w:w="1406" w:type="dxa"/>
          </w:tcPr>
          <w:p w14:paraId="4A2F73CE" w14:textId="3C50FD92" w:rsidR="00255F2B" w:rsidRDefault="00255F2B" w:rsidP="00255F2B">
            <w:r>
              <w:t>The dot will remain at the edge of the screen</w:t>
            </w:r>
          </w:p>
        </w:tc>
        <w:tc>
          <w:tcPr>
            <w:tcW w:w="255" w:type="dxa"/>
          </w:tcPr>
          <w:p w14:paraId="197A8FA3" w14:textId="0A1CB078" w:rsidR="00255F2B" w:rsidRDefault="00255F2B" w:rsidP="00255F2B">
            <w:r>
              <w:t>S</w:t>
            </w:r>
          </w:p>
        </w:tc>
        <w:tc>
          <w:tcPr>
            <w:tcW w:w="2121" w:type="dxa"/>
          </w:tcPr>
          <w:p w14:paraId="0DE525FA" w14:textId="2D7477EB" w:rsidR="00255F2B" w:rsidRDefault="00255F2B" w:rsidP="00255F2B">
            <w:r>
              <w:t>White box tested</w:t>
            </w:r>
          </w:p>
        </w:tc>
        <w:tc>
          <w:tcPr>
            <w:tcW w:w="1088" w:type="dxa"/>
          </w:tcPr>
          <w:p w14:paraId="2AEE9F6B" w14:textId="1041491E" w:rsidR="00255F2B" w:rsidRDefault="00255F2B" w:rsidP="00255F2B">
            <w:r>
              <w:t>76</w:t>
            </w:r>
          </w:p>
        </w:tc>
      </w:tr>
      <w:tr w:rsidR="003073D3" w14:paraId="6FF97C8F" w14:textId="77777777" w:rsidTr="007170F7">
        <w:tc>
          <w:tcPr>
            <w:tcW w:w="1007" w:type="dxa"/>
          </w:tcPr>
          <w:p w14:paraId="542A9C58" w14:textId="10A85D71" w:rsidR="003073D3" w:rsidRDefault="003073D3" w:rsidP="00255F2B">
            <w:r>
              <w:lastRenderedPageBreak/>
              <w:t>Build</w:t>
            </w:r>
          </w:p>
        </w:tc>
        <w:tc>
          <w:tcPr>
            <w:tcW w:w="1256" w:type="dxa"/>
          </w:tcPr>
          <w:p w14:paraId="01BCBFED" w14:textId="4C0C2E2D" w:rsidR="003073D3" w:rsidRDefault="003073D3" w:rsidP="00255F2B">
            <w:r>
              <w:t>(norm) functionality of materials</w:t>
            </w:r>
          </w:p>
        </w:tc>
        <w:tc>
          <w:tcPr>
            <w:tcW w:w="1883" w:type="dxa"/>
          </w:tcPr>
          <w:p w14:paraId="411BA66A" w14:textId="1AD4B000" w:rsidR="003073D3" w:rsidRDefault="009D72E1" w:rsidP="00255F2B">
            <w:r>
              <w:t>A click on screen after a material is selected</w:t>
            </w:r>
          </w:p>
        </w:tc>
        <w:tc>
          <w:tcPr>
            <w:tcW w:w="1406" w:type="dxa"/>
          </w:tcPr>
          <w:p w14:paraId="5CCBF6A4" w14:textId="036969D2" w:rsidR="003073D3" w:rsidRDefault="009D72E1" w:rsidP="00255F2B">
            <w:r>
              <w:t>The material will appear on screen and follow the position dot, the buttons will not be on display</w:t>
            </w:r>
          </w:p>
        </w:tc>
        <w:tc>
          <w:tcPr>
            <w:tcW w:w="255" w:type="dxa"/>
          </w:tcPr>
          <w:p w14:paraId="17C1E306" w14:textId="43B4B46B" w:rsidR="003073D3" w:rsidRDefault="009D72E1" w:rsidP="00255F2B">
            <w:r>
              <w:t>S</w:t>
            </w:r>
          </w:p>
        </w:tc>
        <w:tc>
          <w:tcPr>
            <w:tcW w:w="2121" w:type="dxa"/>
          </w:tcPr>
          <w:p w14:paraId="042F10CF" w14:textId="00AB64E3" w:rsidR="003073D3" w:rsidRDefault="009D72E1" w:rsidP="00255F2B">
            <w:r>
              <w:t>White box tested</w:t>
            </w:r>
          </w:p>
        </w:tc>
        <w:tc>
          <w:tcPr>
            <w:tcW w:w="1088" w:type="dxa"/>
          </w:tcPr>
          <w:p w14:paraId="1CA48E72" w14:textId="7E8C80F2" w:rsidR="009D72E1" w:rsidRDefault="009D72E1" w:rsidP="00255F2B">
            <w:r>
              <w:t>77</w:t>
            </w:r>
          </w:p>
        </w:tc>
      </w:tr>
      <w:tr w:rsidR="009D72E1" w14:paraId="553764F2" w14:textId="77777777" w:rsidTr="007170F7">
        <w:tc>
          <w:tcPr>
            <w:tcW w:w="1007" w:type="dxa"/>
          </w:tcPr>
          <w:p w14:paraId="02BD551F" w14:textId="30310F39" w:rsidR="009D72E1" w:rsidRDefault="009D72E1" w:rsidP="00255F2B">
            <w:r>
              <w:t>Build</w:t>
            </w:r>
          </w:p>
        </w:tc>
        <w:tc>
          <w:tcPr>
            <w:tcW w:w="1256" w:type="dxa"/>
          </w:tcPr>
          <w:p w14:paraId="34772BA7" w14:textId="16AC204C" w:rsidR="009D72E1" w:rsidRDefault="009D72E1" w:rsidP="00255F2B">
            <w:r>
              <w:t>(norm) functionality of materials</w:t>
            </w:r>
          </w:p>
        </w:tc>
        <w:tc>
          <w:tcPr>
            <w:tcW w:w="1883" w:type="dxa"/>
          </w:tcPr>
          <w:p w14:paraId="5AD271A5" w14:textId="08171852" w:rsidR="009D72E1" w:rsidRDefault="009D72E1" w:rsidP="00255F2B">
            <w:r>
              <w:t>After the first point of a material is placed, the mouse is dragged away</w:t>
            </w:r>
          </w:p>
        </w:tc>
        <w:tc>
          <w:tcPr>
            <w:tcW w:w="1406" w:type="dxa"/>
          </w:tcPr>
          <w:p w14:paraId="565EBED3" w14:textId="14D05E27" w:rsidR="009D72E1" w:rsidRDefault="009D72E1" w:rsidP="00255F2B">
            <w:r>
              <w:t>Once far enough the material will turn red as it has reached its length limit</w:t>
            </w:r>
          </w:p>
        </w:tc>
        <w:tc>
          <w:tcPr>
            <w:tcW w:w="255" w:type="dxa"/>
          </w:tcPr>
          <w:p w14:paraId="0BCB9679" w14:textId="18B8AF8C" w:rsidR="009D72E1" w:rsidRDefault="009D72E1" w:rsidP="00255F2B">
            <w:r>
              <w:t>S</w:t>
            </w:r>
          </w:p>
        </w:tc>
        <w:tc>
          <w:tcPr>
            <w:tcW w:w="2121" w:type="dxa"/>
          </w:tcPr>
          <w:p w14:paraId="1C585010" w14:textId="21F74136" w:rsidR="009D72E1" w:rsidRDefault="009D72E1" w:rsidP="00255F2B">
            <w:r>
              <w:t>White box tested</w:t>
            </w:r>
          </w:p>
        </w:tc>
        <w:tc>
          <w:tcPr>
            <w:tcW w:w="1088" w:type="dxa"/>
          </w:tcPr>
          <w:p w14:paraId="030440D2" w14:textId="3EDE3AD9" w:rsidR="009D72E1" w:rsidRDefault="00DC513E" w:rsidP="00255F2B">
            <w:r>
              <w:t>78</w:t>
            </w:r>
          </w:p>
        </w:tc>
      </w:tr>
      <w:tr w:rsidR="00266CA1" w14:paraId="041E523A" w14:textId="77777777" w:rsidTr="007170F7">
        <w:tc>
          <w:tcPr>
            <w:tcW w:w="1007" w:type="dxa"/>
          </w:tcPr>
          <w:p w14:paraId="274948BD" w14:textId="125728DC" w:rsidR="00266CA1" w:rsidRDefault="00266CA1" w:rsidP="00266CA1">
            <w:r>
              <w:t>Build</w:t>
            </w:r>
          </w:p>
        </w:tc>
        <w:tc>
          <w:tcPr>
            <w:tcW w:w="1256" w:type="dxa"/>
          </w:tcPr>
          <w:p w14:paraId="41783A0D" w14:textId="34C72E3B" w:rsidR="00266CA1" w:rsidRDefault="00266CA1" w:rsidP="00266CA1">
            <w:r>
              <w:t>(norm) functionality of materials</w:t>
            </w:r>
          </w:p>
        </w:tc>
        <w:tc>
          <w:tcPr>
            <w:tcW w:w="1883" w:type="dxa"/>
          </w:tcPr>
          <w:p w14:paraId="3C57D1D3" w14:textId="68536215" w:rsidR="00266CA1" w:rsidRDefault="00266CA1" w:rsidP="00266CA1">
            <w:r>
              <w:t>Another click after the first point of a material is chosen</w:t>
            </w:r>
          </w:p>
        </w:tc>
        <w:tc>
          <w:tcPr>
            <w:tcW w:w="1406" w:type="dxa"/>
          </w:tcPr>
          <w:p w14:paraId="101961F9" w14:textId="10BC7B1D" w:rsidR="00266CA1" w:rsidRDefault="00266CA1" w:rsidP="00266CA1">
            <w:r>
              <w:t>The material will be placed, and other materials can be placed</w:t>
            </w:r>
          </w:p>
        </w:tc>
        <w:tc>
          <w:tcPr>
            <w:tcW w:w="255" w:type="dxa"/>
          </w:tcPr>
          <w:p w14:paraId="38D04A86" w14:textId="0054EC30" w:rsidR="00266CA1" w:rsidRDefault="00266CA1" w:rsidP="00266CA1">
            <w:r>
              <w:t>S</w:t>
            </w:r>
          </w:p>
        </w:tc>
        <w:tc>
          <w:tcPr>
            <w:tcW w:w="2121" w:type="dxa"/>
          </w:tcPr>
          <w:p w14:paraId="29C7D1F2" w14:textId="1F93D09A" w:rsidR="00266CA1" w:rsidRDefault="00266CA1" w:rsidP="00266CA1">
            <w:r>
              <w:t>White box tested</w:t>
            </w:r>
          </w:p>
        </w:tc>
        <w:tc>
          <w:tcPr>
            <w:tcW w:w="1088" w:type="dxa"/>
          </w:tcPr>
          <w:p w14:paraId="71CDED87" w14:textId="61D1A114" w:rsidR="00266CA1" w:rsidRDefault="00266CA1" w:rsidP="00266CA1">
            <w:r>
              <w:t>79</w:t>
            </w:r>
          </w:p>
        </w:tc>
      </w:tr>
      <w:tr w:rsidR="00266CA1" w14:paraId="43808946" w14:textId="77777777" w:rsidTr="007170F7">
        <w:tc>
          <w:tcPr>
            <w:tcW w:w="1007" w:type="dxa"/>
          </w:tcPr>
          <w:p w14:paraId="743505B7" w14:textId="380CA84C" w:rsidR="00266CA1" w:rsidRDefault="00266CA1" w:rsidP="00266CA1">
            <w:r>
              <w:t>Build</w:t>
            </w:r>
          </w:p>
        </w:tc>
        <w:tc>
          <w:tcPr>
            <w:tcW w:w="1256" w:type="dxa"/>
          </w:tcPr>
          <w:p w14:paraId="31294195" w14:textId="58A14CA4" w:rsidR="00266CA1" w:rsidRDefault="00266CA1" w:rsidP="00266CA1">
            <w:r>
              <w:t>(norm) functionality of materials</w:t>
            </w:r>
          </w:p>
        </w:tc>
        <w:tc>
          <w:tcPr>
            <w:tcW w:w="1883" w:type="dxa"/>
          </w:tcPr>
          <w:p w14:paraId="16C5AD99" w14:textId="6FCC4C0E" w:rsidR="00266CA1" w:rsidRDefault="00266CA1" w:rsidP="00266CA1">
            <w:r>
              <w:t>Using other materials</w:t>
            </w:r>
          </w:p>
        </w:tc>
        <w:tc>
          <w:tcPr>
            <w:tcW w:w="1406" w:type="dxa"/>
          </w:tcPr>
          <w:p w14:paraId="38A19076" w14:textId="6AC3FE44" w:rsidR="00266CA1" w:rsidRDefault="00266CA1" w:rsidP="00266CA1">
            <w:r>
              <w:t>All materials work this way with the correct colours and lengths</w:t>
            </w:r>
          </w:p>
        </w:tc>
        <w:tc>
          <w:tcPr>
            <w:tcW w:w="255" w:type="dxa"/>
          </w:tcPr>
          <w:p w14:paraId="292FDC74" w14:textId="7BFE74CE" w:rsidR="00266CA1" w:rsidRDefault="00266CA1" w:rsidP="00266CA1">
            <w:r>
              <w:t>S</w:t>
            </w:r>
          </w:p>
        </w:tc>
        <w:tc>
          <w:tcPr>
            <w:tcW w:w="2121" w:type="dxa"/>
          </w:tcPr>
          <w:p w14:paraId="2C2922F6" w14:textId="4ACCEF4A" w:rsidR="00266CA1" w:rsidRDefault="00266CA1" w:rsidP="00266CA1">
            <w:r>
              <w:t>White box tested</w:t>
            </w:r>
          </w:p>
        </w:tc>
        <w:tc>
          <w:tcPr>
            <w:tcW w:w="1088" w:type="dxa"/>
          </w:tcPr>
          <w:p w14:paraId="412F0285" w14:textId="58C422A7" w:rsidR="00266CA1" w:rsidRDefault="00266CA1" w:rsidP="00266CA1">
            <w:r>
              <w:t>80</w:t>
            </w:r>
          </w:p>
        </w:tc>
      </w:tr>
      <w:tr w:rsidR="007469CC" w14:paraId="0D9D70EC" w14:textId="77777777" w:rsidTr="007170F7">
        <w:tc>
          <w:tcPr>
            <w:tcW w:w="1007" w:type="dxa"/>
          </w:tcPr>
          <w:p w14:paraId="2A9BDB62" w14:textId="0C84F1EA" w:rsidR="007469CC" w:rsidRDefault="007469CC" w:rsidP="00266CA1">
            <w:r>
              <w:t>Build</w:t>
            </w:r>
          </w:p>
        </w:tc>
        <w:tc>
          <w:tcPr>
            <w:tcW w:w="1256" w:type="dxa"/>
          </w:tcPr>
          <w:p w14:paraId="383C0B8E" w14:textId="674AE21C" w:rsidR="007469CC" w:rsidRDefault="007469CC" w:rsidP="00266CA1">
            <w:r>
              <w:t>(norm) functionality of button</w:t>
            </w:r>
          </w:p>
        </w:tc>
        <w:tc>
          <w:tcPr>
            <w:tcW w:w="1883" w:type="dxa"/>
          </w:tcPr>
          <w:p w14:paraId="72940EF7" w14:textId="24A131E7" w:rsidR="007469CC" w:rsidRDefault="007469CC" w:rsidP="00266CA1">
            <w:r>
              <w:t>Clicking on the undo button</w:t>
            </w:r>
          </w:p>
        </w:tc>
        <w:tc>
          <w:tcPr>
            <w:tcW w:w="1406" w:type="dxa"/>
          </w:tcPr>
          <w:p w14:paraId="350F0567" w14:textId="15C40F2A" w:rsidR="007469CC" w:rsidRDefault="007469CC" w:rsidP="00266CA1">
            <w:r>
              <w:t>The last added material will be deleted</w:t>
            </w:r>
          </w:p>
        </w:tc>
        <w:tc>
          <w:tcPr>
            <w:tcW w:w="255" w:type="dxa"/>
          </w:tcPr>
          <w:p w14:paraId="1C4F1B02" w14:textId="1D868751" w:rsidR="007469CC" w:rsidRDefault="007469CC" w:rsidP="00266CA1">
            <w:r>
              <w:t>S</w:t>
            </w:r>
          </w:p>
        </w:tc>
        <w:tc>
          <w:tcPr>
            <w:tcW w:w="2121" w:type="dxa"/>
          </w:tcPr>
          <w:p w14:paraId="21CBE65B" w14:textId="32792076" w:rsidR="007469CC" w:rsidRDefault="007469CC" w:rsidP="00266CA1">
            <w:r>
              <w:t>White box tested</w:t>
            </w:r>
          </w:p>
        </w:tc>
        <w:tc>
          <w:tcPr>
            <w:tcW w:w="1088" w:type="dxa"/>
          </w:tcPr>
          <w:p w14:paraId="2651079A" w14:textId="6BB65316" w:rsidR="007469CC" w:rsidRDefault="007469CC" w:rsidP="00266CA1">
            <w:r>
              <w:t>81</w:t>
            </w:r>
          </w:p>
        </w:tc>
      </w:tr>
      <w:tr w:rsidR="007469CC" w14:paraId="18D3EC85" w14:textId="77777777" w:rsidTr="007170F7">
        <w:tc>
          <w:tcPr>
            <w:tcW w:w="1007" w:type="dxa"/>
          </w:tcPr>
          <w:p w14:paraId="2625762F" w14:textId="394B8BAC" w:rsidR="007469CC" w:rsidRDefault="007469CC" w:rsidP="00266CA1">
            <w:r>
              <w:t>Build</w:t>
            </w:r>
          </w:p>
        </w:tc>
        <w:tc>
          <w:tcPr>
            <w:tcW w:w="1256" w:type="dxa"/>
          </w:tcPr>
          <w:p w14:paraId="0633A1A6" w14:textId="5472AEF4" w:rsidR="007469CC" w:rsidRDefault="007469CC" w:rsidP="00266CA1">
            <w:r>
              <w:t>(norm) functionality of button/position dot</w:t>
            </w:r>
          </w:p>
        </w:tc>
        <w:tc>
          <w:tcPr>
            <w:tcW w:w="1883" w:type="dxa"/>
          </w:tcPr>
          <w:p w14:paraId="05CD161B" w14:textId="32A2C0B4" w:rsidR="007469CC" w:rsidRDefault="007469CC" w:rsidP="00266CA1">
            <w:r>
              <w:t>Clicking on the delete button and deleting a joint</w:t>
            </w:r>
          </w:p>
        </w:tc>
        <w:tc>
          <w:tcPr>
            <w:tcW w:w="1406" w:type="dxa"/>
          </w:tcPr>
          <w:p w14:paraId="27D5B126" w14:textId="79803313" w:rsidR="007469CC" w:rsidRDefault="007469CC" w:rsidP="00266CA1">
            <w:r>
              <w:t xml:space="preserve">The buttons will be hidden, and the position dot will become red, if a joint is clicked on the joint and any related materials </w:t>
            </w:r>
            <w:r>
              <w:lastRenderedPageBreak/>
              <w:t>will be deleted</w:t>
            </w:r>
          </w:p>
        </w:tc>
        <w:tc>
          <w:tcPr>
            <w:tcW w:w="255" w:type="dxa"/>
          </w:tcPr>
          <w:p w14:paraId="4BF9C024" w14:textId="206E75E3" w:rsidR="007469CC" w:rsidRDefault="007469CC" w:rsidP="00266CA1">
            <w:r>
              <w:lastRenderedPageBreak/>
              <w:t>S</w:t>
            </w:r>
          </w:p>
        </w:tc>
        <w:tc>
          <w:tcPr>
            <w:tcW w:w="2121" w:type="dxa"/>
          </w:tcPr>
          <w:p w14:paraId="474D0DE7" w14:textId="73289F33" w:rsidR="007469CC" w:rsidRDefault="007469CC" w:rsidP="00266CA1">
            <w:r>
              <w:t>White box tested</w:t>
            </w:r>
          </w:p>
        </w:tc>
        <w:tc>
          <w:tcPr>
            <w:tcW w:w="1088" w:type="dxa"/>
          </w:tcPr>
          <w:p w14:paraId="721B352D" w14:textId="08572491" w:rsidR="007469CC" w:rsidRDefault="007469CC" w:rsidP="00266CA1">
            <w:r>
              <w:t>82</w:t>
            </w:r>
          </w:p>
        </w:tc>
      </w:tr>
      <w:tr w:rsidR="00737A9C" w14:paraId="1AB5C404" w14:textId="77777777" w:rsidTr="007170F7">
        <w:tc>
          <w:tcPr>
            <w:tcW w:w="1007" w:type="dxa"/>
          </w:tcPr>
          <w:p w14:paraId="1EABAF83" w14:textId="66ED8499" w:rsidR="00737A9C" w:rsidRDefault="00737A9C" w:rsidP="00737A9C">
            <w:r>
              <w:t>Build</w:t>
            </w:r>
          </w:p>
        </w:tc>
        <w:tc>
          <w:tcPr>
            <w:tcW w:w="1256" w:type="dxa"/>
          </w:tcPr>
          <w:p w14:paraId="3B790823" w14:textId="5335C5B5" w:rsidR="00737A9C" w:rsidRDefault="00737A9C" w:rsidP="00737A9C">
            <w:r>
              <w:t>(exc) functionality of position dot</w:t>
            </w:r>
          </w:p>
        </w:tc>
        <w:tc>
          <w:tcPr>
            <w:tcW w:w="1883" w:type="dxa"/>
          </w:tcPr>
          <w:p w14:paraId="2D39EE7F" w14:textId="3357996F" w:rsidR="00737A9C" w:rsidRDefault="00737A9C" w:rsidP="00737A9C">
            <w:r>
              <w:t>Clicking on anything but a joint after the delete button is selected</w:t>
            </w:r>
          </w:p>
        </w:tc>
        <w:tc>
          <w:tcPr>
            <w:tcW w:w="1406" w:type="dxa"/>
          </w:tcPr>
          <w:p w14:paraId="227F586D" w14:textId="57A43519" w:rsidR="00737A9C" w:rsidRDefault="00737A9C" w:rsidP="00737A9C">
            <w:r>
              <w:t>The buttons will be displayed, and nothing is deleted</w:t>
            </w:r>
          </w:p>
        </w:tc>
        <w:tc>
          <w:tcPr>
            <w:tcW w:w="255" w:type="dxa"/>
          </w:tcPr>
          <w:p w14:paraId="0A7022B8" w14:textId="0F530BEB" w:rsidR="00737A9C" w:rsidRDefault="00737A9C" w:rsidP="00737A9C">
            <w:r>
              <w:t>S</w:t>
            </w:r>
          </w:p>
        </w:tc>
        <w:tc>
          <w:tcPr>
            <w:tcW w:w="2121" w:type="dxa"/>
          </w:tcPr>
          <w:p w14:paraId="0AF0AD83" w14:textId="5BB1FF42" w:rsidR="00737A9C" w:rsidRDefault="00737A9C" w:rsidP="00737A9C">
            <w:r>
              <w:t>White box tested</w:t>
            </w:r>
          </w:p>
        </w:tc>
        <w:tc>
          <w:tcPr>
            <w:tcW w:w="1088" w:type="dxa"/>
          </w:tcPr>
          <w:p w14:paraId="4E3D24B3" w14:textId="7F9474A6" w:rsidR="00737A9C" w:rsidRDefault="00737A9C" w:rsidP="00737A9C">
            <w:r>
              <w:t>83</w:t>
            </w:r>
          </w:p>
        </w:tc>
      </w:tr>
      <w:tr w:rsidR="00737A9C" w14:paraId="38CBA82B" w14:textId="77777777" w:rsidTr="007170F7">
        <w:tc>
          <w:tcPr>
            <w:tcW w:w="1007" w:type="dxa"/>
          </w:tcPr>
          <w:p w14:paraId="46255A8D" w14:textId="207D208B" w:rsidR="00737A9C" w:rsidRDefault="00737A9C" w:rsidP="00737A9C">
            <w:r>
              <w:t>Build</w:t>
            </w:r>
          </w:p>
        </w:tc>
        <w:tc>
          <w:tcPr>
            <w:tcW w:w="1256" w:type="dxa"/>
          </w:tcPr>
          <w:p w14:paraId="220FA9D8" w14:textId="0DAB4AF0" w:rsidR="00737A9C" w:rsidRDefault="00737A9C" w:rsidP="00737A9C">
            <w:r>
              <w:t xml:space="preserve">(norm) </w:t>
            </w:r>
            <w:r w:rsidR="00AF0258">
              <w:t>functionality</w:t>
            </w:r>
            <w:r>
              <w:t xml:space="preserve"> of buttons</w:t>
            </w:r>
          </w:p>
        </w:tc>
        <w:tc>
          <w:tcPr>
            <w:tcW w:w="1883" w:type="dxa"/>
          </w:tcPr>
          <w:p w14:paraId="4DF3760B" w14:textId="18222331" w:rsidR="00737A9C" w:rsidRDefault="00AF0258" w:rsidP="00737A9C">
            <w:r>
              <w:t>Clicking on the save button</w:t>
            </w:r>
          </w:p>
        </w:tc>
        <w:tc>
          <w:tcPr>
            <w:tcW w:w="1406" w:type="dxa"/>
          </w:tcPr>
          <w:p w14:paraId="10047524" w14:textId="05A80CBE" w:rsidR="00737A9C" w:rsidRDefault="00AF0258" w:rsidP="00737A9C">
            <w:r>
              <w:t xml:space="preserve">An input box will be displayed </w:t>
            </w:r>
          </w:p>
        </w:tc>
        <w:tc>
          <w:tcPr>
            <w:tcW w:w="255" w:type="dxa"/>
          </w:tcPr>
          <w:p w14:paraId="160EA432" w14:textId="1AFD8CC6" w:rsidR="00737A9C" w:rsidRDefault="00AF0258" w:rsidP="00737A9C">
            <w:r>
              <w:t>S</w:t>
            </w:r>
          </w:p>
        </w:tc>
        <w:tc>
          <w:tcPr>
            <w:tcW w:w="2121" w:type="dxa"/>
          </w:tcPr>
          <w:p w14:paraId="4ABDDBE5" w14:textId="0F7560C2" w:rsidR="00737A9C" w:rsidRDefault="00AF0258" w:rsidP="00737A9C">
            <w:r>
              <w:t>White box tested</w:t>
            </w:r>
          </w:p>
        </w:tc>
        <w:tc>
          <w:tcPr>
            <w:tcW w:w="1088" w:type="dxa"/>
          </w:tcPr>
          <w:p w14:paraId="70A9AFD6" w14:textId="077EDA38" w:rsidR="00737A9C" w:rsidRDefault="00AF0258" w:rsidP="00737A9C">
            <w:r>
              <w:t>84</w:t>
            </w:r>
          </w:p>
        </w:tc>
      </w:tr>
      <w:tr w:rsidR="00AF0258" w14:paraId="589E42CE" w14:textId="77777777" w:rsidTr="007170F7">
        <w:tc>
          <w:tcPr>
            <w:tcW w:w="1007" w:type="dxa"/>
          </w:tcPr>
          <w:p w14:paraId="0A44F93D" w14:textId="00CC9F44" w:rsidR="00AF0258" w:rsidRDefault="00AF0258" w:rsidP="00737A9C">
            <w:r>
              <w:t>Build</w:t>
            </w:r>
          </w:p>
        </w:tc>
        <w:tc>
          <w:tcPr>
            <w:tcW w:w="1256" w:type="dxa"/>
          </w:tcPr>
          <w:p w14:paraId="131A4406" w14:textId="051F3DB1" w:rsidR="00AF0258" w:rsidRDefault="00AF0258" w:rsidP="00737A9C">
            <w:r>
              <w:t>(norm) functionality of buttons</w:t>
            </w:r>
          </w:p>
        </w:tc>
        <w:tc>
          <w:tcPr>
            <w:tcW w:w="1883" w:type="dxa"/>
          </w:tcPr>
          <w:p w14:paraId="71B049C2" w14:textId="6688ED2E" w:rsidR="00AF0258" w:rsidRDefault="00AF0258" w:rsidP="00737A9C">
            <w:r>
              <w:t>Hovering above the cancel button</w:t>
            </w:r>
          </w:p>
        </w:tc>
        <w:tc>
          <w:tcPr>
            <w:tcW w:w="1406" w:type="dxa"/>
          </w:tcPr>
          <w:p w14:paraId="130A7E6E" w14:textId="2FAE67E0" w:rsidR="00AF0258" w:rsidRDefault="00AF0258" w:rsidP="00737A9C">
            <w:r>
              <w:t>The button will change colour</w:t>
            </w:r>
          </w:p>
        </w:tc>
        <w:tc>
          <w:tcPr>
            <w:tcW w:w="255" w:type="dxa"/>
          </w:tcPr>
          <w:p w14:paraId="14A10B9E" w14:textId="7E0232B0" w:rsidR="00AF0258" w:rsidRDefault="00AF0258" w:rsidP="00737A9C">
            <w:r>
              <w:t>S</w:t>
            </w:r>
          </w:p>
        </w:tc>
        <w:tc>
          <w:tcPr>
            <w:tcW w:w="2121" w:type="dxa"/>
          </w:tcPr>
          <w:p w14:paraId="01477515" w14:textId="78500FBE" w:rsidR="00AF0258" w:rsidRDefault="00AF0258" w:rsidP="00737A9C">
            <w:r>
              <w:t>White box tested</w:t>
            </w:r>
          </w:p>
        </w:tc>
        <w:tc>
          <w:tcPr>
            <w:tcW w:w="1088" w:type="dxa"/>
          </w:tcPr>
          <w:p w14:paraId="2D636173" w14:textId="657E0E0F" w:rsidR="00AF0258" w:rsidRDefault="00AF0258" w:rsidP="00737A9C">
            <w:r>
              <w:t>85</w:t>
            </w:r>
          </w:p>
        </w:tc>
      </w:tr>
      <w:tr w:rsidR="00AF0258" w14:paraId="17D9BF4D" w14:textId="77777777" w:rsidTr="007170F7">
        <w:tc>
          <w:tcPr>
            <w:tcW w:w="1007" w:type="dxa"/>
          </w:tcPr>
          <w:p w14:paraId="1F525684" w14:textId="1938E428" w:rsidR="00AF0258" w:rsidRDefault="00AF0258" w:rsidP="00AF0258">
            <w:r>
              <w:t>Build</w:t>
            </w:r>
          </w:p>
        </w:tc>
        <w:tc>
          <w:tcPr>
            <w:tcW w:w="1256" w:type="dxa"/>
          </w:tcPr>
          <w:p w14:paraId="34CDD634" w14:textId="3695A10F" w:rsidR="00AF0258" w:rsidRDefault="00AF0258" w:rsidP="00AF0258">
            <w:r>
              <w:t>(norm) functionality of buttons</w:t>
            </w:r>
          </w:p>
        </w:tc>
        <w:tc>
          <w:tcPr>
            <w:tcW w:w="1883" w:type="dxa"/>
          </w:tcPr>
          <w:p w14:paraId="579F50F8" w14:textId="09D4EE5C" w:rsidR="00AF0258" w:rsidRDefault="00AF0258" w:rsidP="00AF0258">
            <w:r>
              <w:t>Hovering above the save button</w:t>
            </w:r>
          </w:p>
        </w:tc>
        <w:tc>
          <w:tcPr>
            <w:tcW w:w="1406" w:type="dxa"/>
          </w:tcPr>
          <w:p w14:paraId="15F23042" w14:textId="1BF390FA" w:rsidR="00AF0258" w:rsidRDefault="00AF0258" w:rsidP="00AF0258">
            <w:r>
              <w:t>The button will change colour</w:t>
            </w:r>
          </w:p>
        </w:tc>
        <w:tc>
          <w:tcPr>
            <w:tcW w:w="255" w:type="dxa"/>
          </w:tcPr>
          <w:p w14:paraId="0732189D" w14:textId="6A0D82D6" w:rsidR="00AF0258" w:rsidRDefault="00AF0258" w:rsidP="00AF0258">
            <w:r>
              <w:t>S</w:t>
            </w:r>
          </w:p>
        </w:tc>
        <w:tc>
          <w:tcPr>
            <w:tcW w:w="2121" w:type="dxa"/>
          </w:tcPr>
          <w:p w14:paraId="27E70133" w14:textId="2361388A" w:rsidR="00AF0258" w:rsidRDefault="00AF0258" w:rsidP="00AF0258">
            <w:r>
              <w:t>White box tested</w:t>
            </w:r>
          </w:p>
        </w:tc>
        <w:tc>
          <w:tcPr>
            <w:tcW w:w="1088" w:type="dxa"/>
          </w:tcPr>
          <w:p w14:paraId="6425C3E9" w14:textId="6317D0D3" w:rsidR="00AF0258" w:rsidRDefault="00AF0258" w:rsidP="00AF0258">
            <w:r>
              <w:t>86</w:t>
            </w:r>
          </w:p>
        </w:tc>
      </w:tr>
      <w:tr w:rsidR="00AF0258" w14:paraId="7400E206" w14:textId="77777777" w:rsidTr="007170F7">
        <w:tc>
          <w:tcPr>
            <w:tcW w:w="1007" w:type="dxa"/>
          </w:tcPr>
          <w:p w14:paraId="3DE7718B" w14:textId="5199711A" w:rsidR="00AF0258" w:rsidRDefault="00AF0258" w:rsidP="00AF0258">
            <w:r>
              <w:t>Build</w:t>
            </w:r>
          </w:p>
        </w:tc>
        <w:tc>
          <w:tcPr>
            <w:tcW w:w="1256" w:type="dxa"/>
          </w:tcPr>
          <w:p w14:paraId="72FBC67F" w14:textId="3B8013C5" w:rsidR="00AF0258" w:rsidRDefault="00AF0258" w:rsidP="00AF0258">
            <w:r>
              <w:t>(norm) functionality of input boxes</w:t>
            </w:r>
          </w:p>
        </w:tc>
        <w:tc>
          <w:tcPr>
            <w:tcW w:w="1883" w:type="dxa"/>
          </w:tcPr>
          <w:p w14:paraId="3FFAF0A5" w14:textId="75F80477" w:rsidR="00AF0258" w:rsidRDefault="00AF0258" w:rsidP="00AF0258">
            <w:r>
              <w:t>Clicking on the input box</w:t>
            </w:r>
          </w:p>
        </w:tc>
        <w:tc>
          <w:tcPr>
            <w:tcW w:w="1406" w:type="dxa"/>
          </w:tcPr>
          <w:p w14:paraId="18EEC32F" w14:textId="369225A5" w:rsidR="00AF0258" w:rsidRDefault="00AF0258" w:rsidP="00AF0258">
            <w:r>
              <w:t>The box will change colour</w:t>
            </w:r>
          </w:p>
        </w:tc>
        <w:tc>
          <w:tcPr>
            <w:tcW w:w="255" w:type="dxa"/>
          </w:tcPr>
          <w:p w14:paraId="1AC2A25E" w14:textId="1FBB09A7" w:rsidR="00AF0258" w:rsidRDefault="00AF0258" w:rsidP="00AF0258">
            <w:r>
              <w:t>S</w:t>
            </w:r>
          </w:p>
        </w:tc>
        <w:tc>
          <w:tcPr>
            <w:tcW w:w="2121" w:type="dxa"/>
          </w:tcPr>
          <w:p w14:paraId="37DB9DC8" w14:textId="6465691F" w:rsidR="00AF0258" w:rsidRDefault="00AF0258" w:rsidP="00AF0258">
            <w:r>
              <w:t>White box tested</w:t>
            </w:r>
          </w:p>
        </w:tc>
        <w:tc>
          <w:tcPr>
            <w:tcW w:w="1088" w:type="dxa"/>
          </w:tcPr>
          <w:p w14:paraId="7F40CCE1" w14:textId="12B7E7A1" w:rsidR="00AF0258" w:rsidRDefault="00AF0258" w:rsidP="00AF0258">
            <w:r>
              <w:t>87</w:t>
            </w:r>
          </w:p>
        </w:tc>
      </w:tr>
      <w:tr w:rsidR="006F1461" w14:paraId="620EA633" w14:textId="77777777" w:rsidTr="007170F7">
        <w:tc>
          <w:tcPr>
            <w:tcW w:w="1007" w:type="dxa"/>
          </w:tcPr>
          <w:p w14:paraId="6D307634" w14:textId="3A1E61EB" w:rsidR="006F1461" w:rsidRDefault="006F1461" w:rsidP="006F1461">
            <w:r>
              <w:t>Build</w:t>
            </w:r>
          </w:p>
        </w:tc>
        <w:tc>
          <w:tcPr>
            <w:tcW w:w="1256" w:type="dxa"/>
          </w:tcPr>
          <w:p w14:paraId="7733AAAA" w14:textId="3A9F4AD7" w:rsidR="006F1461" w:rsidRDefault="006F1461" w:rsidP="006F1461">
            <w:r>
              <w:t>(norm) functionality of input boxes</w:t>
            </w:r>
          </w:p>
        </w:tc>
        <w:tc>
          <w:tcPr>
            <w:tcW w:w="1883" w:type="dxa"/>
          </w:tcPr>
          <w:p w14:paraId="14272CAE" w14:textId="0DDBF65F" w:rsidR="006F1461" w:rsidRDefault="006F1461" w:rsidP="006F1461">
            <w:r>
              <w:t>Typing in the input box</w:t>
            </w:r>
          </w:p>
        </w:tc>
        <w:tc>
          <w:tcPr>
            <w:tcW w:w="1406" w:type="dxa"/>
          </w:tcPr>
          <w:p w14:paraId="3DE9B87F" w14:textId="1C554FF2" w:rsidR="006F1461" w:rsidRDefault="006F1461" w:rsidP="006F1461">
            <w:r>
              <w:t>The characters will appear in the box</w:t>
            </w:r>
          </w:p>
        </w:tc>
        <w:tc>
          <w:tcPr>
            <w:tcW w:w="255" w:type="dxa"/>
          </w:tcPr>
          <w:p w14:paraId="4A57BD33" w14:textId="5A7BD987" w:rsidR="006F1461" w:rsidRDefault="006F1461" w:rsidP="006F1461">
            <w:r>
              <w:t>S</w:t>
            </w:r>
          </w:p>
        </w:tc>
        <w:tc>
          <w:tcPr>
            <w:tcW w:w="2121" w:type="dxa"/>
          </w:tcPr>
          <w:p w14:paraId="230217EF" w14:textId="5C550741" w:rsidR="006F1461" w:rsidRDefault="006F1461" w:rsidP="006F1461">
            <w:r>
              <w:t>White box tested</w:t>
            </w:r>
          </w:p>
        </w:tc>
        <w:tc>
          <w:tcPr>
            <w:tcW w:w="1088" w:type="dxa"/>
          </w:tcPr>
          <w:p w14:paraId="225CED77" w14:textId="64AF2C7F" w:rsidR="006F1461" w:rsidRDefault="006F1461" w:rsidP="006F1461">
            <w:r>
              <w:t>88</w:t>
            </w:r>
          </w:p>
        </w:tc>
      </w:tr>
      <w:tr w:rsidR="006F1461" w14:paraId="0FF20566" w14:textId="77777777" w:rsidTr="007170F7">
        <w:tc>
          <w:tcPr>
            <w:tcW w:w="1007" w:type="dxa"/>
          </w:tcPr>
          <w:p w14:paraId="173CBB24" w14:textId="1D263830" w:rsidR="006F1461" w:rsidRDefault="006F1461" w:rsidP="006F1461">
            <w:r>
              <w:t>Build</w:t>
            </w:r>
          </w:p>
        </w:tc>
        <w:tc>
          <w:tcPr>
            <w:tcW w:w="1256" w:type="dxa"/>
          </w:tcPr>
          <w:p w14:paraId="0FE41738" w14:textId="4D5B3316" w:rsidR="006F1461" w:rsidRDefault="006F1461" w:rsidP="006F1461">
            <w:r>
              <w:t>(</w:t>
            </w:r>
            <w:r w:rsidR="00C95795">
              <w:t>bound)</w:t>
            </w:r>
            <w:r>
              <w:t xml:space="preserve"> functionality of input boxes</w:t>
            </w:r>
          </w:p>
        </w:tc>
        <w:tc>
          <w:tcPr>
            <w:tcW w:w="1883" w:type="dxa"/>
          </w:tcPr>
          <w:p w14:paraId="3C5B693B" w14:textId="167335D1" w:rsidR="006F1461" w:rsidRDefault="006F1461" w:rsidP="006F1461">
            <w:r>
              <w:t>Typing in the input box to its limit</w:t>
            </w:r>
          </w:p>
        </w:tc>
        <w:tc>
          <w:tcPr>
            <w:tcW w:w="1406" w:type="dxa"/>
          </w:tcPr>
          <w:p w14:paraId="19E0C484" w14:textId="5EC997C0" w:rsidR="006F1461" w:rsidRDefault="006F1461" w:rsidP="006F1461">
            <w:r>
              <w:t>The user will be unable to continue typing</w:t>
            </w:r>
          </w:p>
        </w:tc>
        <w:tc>
          <w:tcPr>
            <w:tcW w:w="255" w:type="dxa"/>
          </w:tcPr>
          <w:p w14:paraId="5EDFCBC0" w14:textId="11CD41D5" w:rsidR="006F1461" w:rsidRDefault="006F1461" w:rsidP="006F1461">
            <w:r>
              <w:t>S</w:t>
            </w:r>
          </w:p>
        </w:tc>
        <w:tc>
          <w:tcPr>
            <w:tcW w:w="2121" w:type="dxa"/>
          </w:tcPr>
          <w:p w14:paraId="4A986FBF" w14:textId="0A6347EC" w:rsidR="006F1461" w:rsidRDefault="006F1461" w:rsidP="006F1461">
            <w:r>
              <w:t>White box tested</w:t>
            </w:r>
          </w:p>
        </w:tc>
        <w:tc>
          <w:tcPr>
            <w:tcW w:w="1088" w:type="dxa"/>
          </w:tcPr>
          <w:p w14:paraId="5503DAE9" w14:textId="12A42D40" w:rsidR="006F1461" w:rsidRDefault="006F1461" w:rsidP="006F1461">
            <w:r>
              <w:t>89</w:t>
            </w:r>
          </w:p>
        </w:tc>
      </w:tr>
      <w:tr w:rsidR="006F1461" w14:paraId="76DB55B7" w14:textId="77777777" w:rsidTr="007170F7">
        <w:tc>
          <w:tcPr>
            <w:tcW w:w="1007" w:type="dxa"/>
          </w:tcPr>
          <w:p w14:paraId="1CE8382A" w14:textId="6284D83D" w:rsidR="006F1461" w:rsidRDefault="006F1461" w:rsidP="006F1461">
            <w:r>
              <w:t>Build</w:t>
            </w:r>
          </w:p>
        </w:tc>
        <w:tc>
          <w:tcPr>
            <w:tcW w:w="1256" w:type="dxa"/>
          </w:tcPr>
          <w:p w14:paraId="13BF5C35" w14:textId="742FC0F9" w:rsidR="006F1461" w:rsidRDefault="006F1461" w:rsidP="006F1461">
            <w:r>
              <w:t>(norm) functionality of button</w:t>
            </w:r>
          </w:p>
        </w:tc>
        <w:tc>
          <w:tcPr>
            <w:tcW w:w="1883" w:type="dxa"/>
          </w:tcPr>
          <w:p w14:paraId="2F411287" w14:textId="5909683C" w:rsidR="006F1461" w:rsidRDefault="006F1461" w:rsidP="006F1461">
            <w:r>
              <w:t>Clicking the cancel button</w:t>
            </w:r>
          </w:p>
        </w:tc>
        <w:tc>
          <w:tcPr>
            <w:tcW w:w="1406" w:type="dxa"/>
          </w:tcPr>
          <w:p w14:paraId="6E70A480" w14:textId="63C772F6" w:rsidR="006F1461" w:rsidRDefault="006F1461" w:rsidP="006F1461">
            <w:r>
              <w:t>The input box will disappear, and nothing will be saved</w:t>
            </w:r>
          </w:p>
        </w:tc>
        <w:tc>
          <w:tcPr>
            <w:tcW w:w="255" w:type="dxa"/>
          </w:tcPr>
          <w:p w14:paraId="7263AC12" w14:textId="308FF7B7" w:rsidR="006F1461" w:rsidRDefault="006F1461" w:rsidP="006F1461">
            <w:r>
              <w:t>S</w:t>
            </w:r>
          </w:p>
        </w:tc>
        <w:tc>
          <w:tcPr>
            <w:tcW w:w="2121" w:type="dxa"/>
          </w:tcPr>
          <w:p w14:paraId="74CD2C31" w14:textId="24768D3B" w:rsidR="006F1461" w:rsidRDefault="006F1461" w:rsidP="006F1461">
            <w:r>
              <w:t>White box tested</w:t>
            </w:r>
          </w:p>
        </w:tc>
        <w:tc>
          <w:tcPr>
            <w:tcW w:w="1088" w:type="dxa"/>
          </w:tcPr>
          <w:p w14:paraId="7E25452A" w14:textId="020D45F4" w:rsidR="006F1461" w:rsidRDefault="006F1461" w:rsidP="006F1461">
            <w:r>
              <w:t>90</w:t>
            </w:r>
          </w:p>
        </w:tc>
      </w:tr>
      <w:tr w:rsidR="00953AEC" w14:paraId="11C9FFD6" w14:textId="77777777" w:rsidTr="007170F7">
        <w:tc>
          <w:tcPr>
            <w:tcW w:w="1007" w:type="dxa"/>
          </w:tcPr>
          <w:p w14:paraId="6F194F8A" w14:textId="2AEF1806" w:rsidR="00953AEC" w:rsidRDefault="00953AEC" w:rsidP="00953AEC">
            <w:r>
              <w:t>Build</w:t>
            </w:r>
          </w:p>
        </w:tc>
        <w:tc>
          <w:tcPr>
            <w:tcW w:w="1256" w:type="dxa"/>
          </w:tcPr>
          <w:p w14:paraId="390D4B9B" w14:textId="31796BE2" w:rsidR="00953AEC" w:rsidRDefault="00953AEC" w:rsidP="00953AEC">
            <w:r>
              <w:t>(norm) functionality of button</w:t>
            </w:r>
          </w:p>
        </w:tc>
        <w:tc>
          <w:tcPr>
            <w:tcW w:w="1883" w:type="dxa"/>
          </w:tcPr>
          <w:p w14:paraId="4E1A577E" w14:textId="067AB71E" w:rsidR="00953AEC" w:rsidRDefault="00953AEC" w:rsidP="00953AEC">
            <w:r>
              <w:t>Clicking the save button</w:t>
            </w:r>
          </w:p>
        </w:tc>
        <w:tc>
          <w:tcPr>
            <w:tcW w:w="1406" w:type="dxa"/>
          </w:tcPr>
          <w:p w14:paraId="639B62F9" w14:textId="461DE073" w:rsidR="00953AEC" w:rsidRDefault="00953AEC" w:rsidP="00953AEC">
            <w:r>
              <w:t>The input box will disappear, and the bridge will be saved</w:t>
            </w:r>
          </w:p>
        </w:tc>
        <w:tc>
          <w:tcPr>
            <w:tcW w:w="255" w:type="dxa"/>
          </w:tcPr>
          <w:p w14:paraId="5B30E15E" w14:textId="4524BADA" w:rsidR="00953AEC" w:rsidRDefault="00953AEC" w:rsidP="00953AEC">
            <w:r>
              <w:t>S</w:t>
            </w:r>
          </w:p>
        </w:tc>
        <w:tc>
          <w:tcPr>
            <w:tcW w:w="2121" w:type="dxa"/>
          </w:tcPr>
          <w:p w14:paraId="7D42B719" w14:textId="2D210401" w:rsidR="00953AEC" w:rsidRDefault="00953AEC" w:rsidP="00953AEC">
            <w:r>
              <w:t>White box tested</w:t>
            </w:r>
          </w:p>
        </w:tc>
        <w:tc>
          <w:tcPr>
            <w:tcW w:w="1088" w:type="dxa"/>
          </w:tcPr>
          <w:p w14:paraId="03774621" w14:textId="240871C2" w:rsidR="00953AEC" w:rsidRDefault="00953AEC" w:rsidP="00953AEC">
            <w:r>
              <w:t>91</w:t>
            </w:r>
          </w:p>
        </w:tc>
      </w:tr>
      <w:tr w:rsidR="00953AEC" w14:paraId="1FDCA0A2" w14:textId="77777777" w:rsidTr="007170F7">
        <w:tc>
          <w:tcPr>
            <w:tcW w:w="1007" w:type="dxa"/>
          </w:tcPr>
          <w:p w14:paraId="7FFFD984" w14:textId="382AC6FE" w:rsidR="00953AEC" w:rsidRDefault="00953AEC" w:rsidP="00953AEC">
            <w:r>
              <w:lastRenderedPageBreak/>
              <w:t>Play Menu</w:t>
            </w:r>
          </w:p>
        </w:tc>
        <w:tc>
          <w:tcPr>
            <w:tcW w:w="1256" w:type="dxa"/>
          </w:tcPr>
          <w:p w14:paraId="15489A16" w14:textId="2A54F3D5" w:rsidR="00953AEC" w:rsidRDefault="00953AEC" w:rsidP="00953AEC">
            <w:r>
              <w:t>(norm) functionality of button</w:t>
            </w:r>
          </w:p>
        </w:tc>
        <w:tc>
          <w:tcPr>
            <w:tcW w:w="1883" w:type="dxa"/>
          </w:tcPr>
          <w:p w14:paraId="1D4BFEA8" w14:textId="5205FE6C" w:rsidR="00953AEC" w:rsidRDefault="00953AEC" w:rsidP="00953AEC">
            <w:r>
              <w:t>Clicking on the “Load Bridge” button</w:t>
            </w:r>
          </w:p>
        </w:tc>
        <w:tc>
          <w:tcPr>
            <w:tcW w:w="1406" w:type="dxa"/>
          </w:tcPr>
          <w:p w14:paraId="07754382" w14:textId="180F378D" w:rsidR="00953AEC" w:rsidRDefault="00953AEC" w:rsidP="00953AEC">
            <w:r>
              <w:t>The user will be displayed with their bridges</w:t>
            </w:r>
          </w:p>
        </w:tc>
        <w:tc>
          <w:tcPr>
            <w:tcW w:w="255" w:type="dxa"/>
          </w:tcPr>
          <w:p w14:paraId="38AB88DA" w14:textId="1AD2DA6A" w:rsidR="00953AEC" w:rsidRDefault="00953AEC" w:rsidP="00953AEC">
            <w:r>
              <w:t>S</w:t>
            </w:r>
          </w:p>
        </w:tc>
        <w:tc>
          <w:tcPr>
            <w:tcW w:w="2121" w:type="dxa"/>
          </w:tcPr>
          <w:p w14:paraId="27ADD6A2" w14:textId="1F4036E7" w:rsidR="00953AEC" w:rsidRDefault="00953AEC" w:rsidP="00953AEC">
            <w:r>
              <w:t>White box tested</w:t>
            </w:r>
          </w:p>
        </w:tc>
        <w:tc>
          <w:tcPr>
            <w:tcW w:w="1088" w:type="dxa"/>
          </w:tcPr>
          <w:p w14:paraId="530FCA9C" w14:textId="3D38E040" w:rsidR="00953AEC" w:rsidRDefault="00953AEC" w:rsidP="00953AEC">
            <w:r>
              <w:t>92</w:t>
            </w:r>
          </w:p>
        </w:tc>
      </w:tr>
      <w:tr w:rsidR="00953AEC" w14:paraId="558329C5" w14:textId="77777777" w:rsidTr="007170F7">
        <w:tc>
          <w:tcPr>
            <w:tcW w:w="1007" w:type="dxa"/>
          </w:tcPr>
          <w:p w14:paraId="392B924D" w14:textId="162B0EA5" w:rsidR="00953AEC" w:rsidRDefault="00953AEC" w:rsidP="00953AEC">
            <w:r>
              <w:t>Load menu</w:t>
            </w:r>
          </w:p>
        </w:tc>
        <w:tc>
          <w:tcPr>
            <w:tcW w:w="1256" w:type="dxa"/>
          </w:tcPr>
          <w:p w14:paraId="57986246" w14:textId="7CB6CDAC" w:rsidR="00953AEC" w:rsidRDefault="00953AEC" w:rsidP="00953AEC">
            <w:r>
              <w:t>(Exc) Program reacts correctly to null click</w:t>
            </w:r>
          </w:p>
        </w:tc>
        <w:tc>
          <w:tcPr>
            <w:tcW w:w="1883" w:type="dxa"/>
          </w:tcPr>
          <w:p w14:paraId="0BFEEA27" w14:textId="0BFD3114" w:rsidR="00953AEC" w:rsidRDefault="00953AEC" w:rsidP="00953AEC">
            <w:r>
              <w:t>A random click on the page where there is no button</w:t>
            </w:r>
          </w:p>
        </w:tc>
        <w:tc>
          <w:tcPr>
            <w:tcW w:w="1406" w:type="dxa"/>
          </w:tcPr>
          <w:p w14:paraId="4D69A206" w14:textId="0B508DD5" w:rsidR="00953AEC" w:rsidRDefault="00953AEC" w:rsidP="00953AEC">
            <w:r>
              <w:t>Nothing should happen</w:t>
            </w:r>
          </w:p>
        </w:tc>
        <w:tc>
          <w:tcPr>
            <w:tcW w:w="255" w:type="dxa"/>
          </w:tcPr>
          <w:p w14:paraId="6879A16F" w14:textId="2C5DD562" w:rsidR="00953AEC" w:rsidRDefault="00953AEC" w:rsidP="00953AEC">
            <w:r>
              <w:t>S</w:t>
            </w:r>
          </w:p>
        </w:tc>
        <w:tc>
          <w:tcPr>
            <w:tcW w:w="2121" w:type="dxa"/>
          </w:tcPr>
          <w:p w14:paraId="1D3316B0" w14:textId="26CFE280" w:rsidR="00953AEC" w:rsidRDefault="00953AEC" w:rsidP="00953AEC">
            <w:r>
              <w:t>White box tested</w:t>
            </w:r>
          </w:p>
        </w:tc>
        <w:tc>
          <w:tcPr>
            <w:tcW w:w="1088" w:type="dxa"/>
          </w:tcPr>
          <w:p w14:paraId="4BFA1EFA" w14:textId="0B79478A" w:rsidR="00953AEC" w:rsidRDefault="00953AEC" w:rsidP="00953AEC">
            <w:r>
              <w:t>93</w:t>
            </w:r>
          </w:p>
        </w:tc>
      </w:tr>
      <w:tr w:rsidR="00C95795" w14:paraId="1131C846" w14:textId="77777777" w:rsidTr="007170F7">
        <w:tc>
          <w:tcPr>
            <w:tcW w:w="1007" w:type="dxa"/>
          </w:tcPr>
          <w:p w14:paraId="33957215" w14:textId="76B1AB39" w:rsidR="00C95795" w:rsidRDefault="00C95795" w:rsidP="00953AEC">
            <w:r>
              <w:t>Load Menu</w:t>
            </w:r>
          </w:p>
        </w:tc>
        <w:tc>
          <w:tcPr>
            <w:tcW w:w="1256" w:type="dxa"/>
          </w:tcPr>
          <w:p w14:paraId="07466367" w14:textId="3864C554" w:rsidR="00C95795" w:rsidRDefault="00C95795" w:rsidP="00953AEC">
            <w:r>
              <w:t>(norm) functionality of button</w:t>
            </w:r>
          </w:p>
        </w:tc>
        <w:tc>
          <w:tcPr>
            <w:tcW w:w="1883" w:type="dxa"/>
          </w:tcPr>
          <w:p w14:paraId="32601CBE" w14:textId="79176469" w:rsidR="00C95795" w:rsidRDefault="00C95795" w:rsidP="00953AEC">
            <w:r>
              <w:t>Hover above the “Back” button</w:t>
            </w:r>
          </w:p>
        </w:tc>
        <w:tc>
          <w:tcPr>
            <w:tcW w:w="1406" w:type="dxa"/>
          </w:tcPr>
          <w:p w14:paraId="2C3B72F3" w14:textId="265EBBB3" w:rsidR="00C95795" w:rsidRDefault="00C95795" w:rsidP="00953AEC">
            <w:r>
              <w:t>The button will change colour</w:t>
            </w:r>
          </w:p>
        </w:tc>
        <w:tc>
          <w:tcPr>
            <w:tcW w:w="255" w:type="dxa"/>
          </w:tcPr>
          <w:p w14:paraId="7FB5AA84" w14:textId="1B537F3F" w:rsidR="00C95795" w:rsidRDefault="00C95795" w:rsidP="00953AEC">
            <w:r>
              <w:t>S</w:t>
            </w:r>
          </w:p>
        </w:tc>
        <w:tc>
          <w:tcPr>
            <w:tcW w:w="2121" w:type="dxa"/>
          </w:tcPr>
          <w:p w14:paraId="775B8CC6" w14:textId="39F884A2" w:rsidR="00C95795" w:rsidRDefault="00C95795" w:rsidP="00953AEC">
            <w:r>
              <w:t>White box tested</w:t>
            </w:r>
          </w:p>
        </w:tc>
        <w:tc>
          <w:tcPr>
            <w:tcW w:w="1088" w:type="dxa"/>
          </w:tcPr>
          <w:p w14:paraId="0E348DD4" w14:textId="74B8334E" w:rsidR="00C95795" w:rsidRDefault="00C95795" w:rsidP="00953AEC">
            <w:r>
              <w:t>94</w:t>
            </w:r>
          </w:p>
        </w:tc>
      </w:tr>
      <w:tr w:rsidR="00C95795" w14:paraId="0960DECA" w14:textId="77777777" w:rsidTr="007170F7">
        <w:tc>
          <w:tcPr>
            <w:tcW w:w="1007" w:type="dxa"/>
          </w:tcPr>
          <w:p w14:paraId="0D88F606" w14:textId="41D7328D" w:rsidR="00C95795" w:rsidRDefault="00C95795" w:rsidP="00C95795">
            <w:r>
              <w:t>Load Menu</w:t>
            </w:r>
          </w:p>
        </w:tc>
        <w:tc>
          <w:tcPr>
            <w:tcW w:w="1256" w:type="dxa"/>
          </w:tcPr>
          <w:p w14:paraId="5A52EB97" w14:textId="77BB2E46" w:rsidR="00C95795" w:rsidRDefault="00C95795" w:rsidP="00C95795">
            <w:r>
              <w:t>(norm) functionality of button</w:t>
            </w:r>
          </w:p>
        </w:tc>
        <w:tc>
          <w:tcPr>
            <w:tcW w:w="1883" w:type="dxa"/>
          </w:tcPr>
          <w:p w14:paraId="3A24EE86" w14:textId="122EACE7" w:rsidR="00C95795" w:rsidRDefault="00C95795" w:rsidP="00C95795">
            <w:r>
              <w:t>Hover above the bridge button</w:t>
            </w:r>
          </w:p>
        </w:tc>
        <w:tc>
          <w:tcPr>
            <w:tcW w:w="1406" w:type="dxa"/>
          </w:tcPr>
          <w:p w14:paraId="35DF6F62" w14:textId="74E6570F" w:rsidR="00C95795" w:rsidRDefault="00C95795" w:rsidP="00C95795">
            <w:r>
              <w:t>The button will change colour</w:t>
            </w:r>
          </w:p>
        </w:tc>
        <w:tc>
          <w:tcPr>
            <w:tcW w:w="255" w:type="dxa"/>
          </w:tcPr>
          <w:p w14:paraId="57C0E13C" w14:textId="43A6DDB9" w:rsidR="00C95795" w:rsidRDefault="00C95795" w:rsidP="00C95795">
            <w:r>
              <w:t>S</w:t>
            </w:r>
          </w:p>
        </w:tc>
        <w:tc>
          <w:tcPr>
            <w:tcW w:w="2121" w:type="dxa"/>
          </w:tcPr>
          <w:p w14:paraId="1D8DA473" w14:textId="7394E509" w:rsidR="00C95795" w:rsidRDefault="00C95795" w:rsidP="00C95795">
            <w:r>
              <w:t>White box tested</w:t>
            </w:r>
          </w:p>
        </w:tc>
        <w:tc>
          <w:tcPr>
            <w:tcW w:w="1088" w:type="dxa"/>
          </w:tcPr>
          <w:p w14:paraId="5DEA8799" w14:textId="10CB2F2D" w:rsidR="00C95795" w:rsidRDefault="00C95795" w:rsidP="00C95795">
            <w:r>
              <w:t>95</w:t>
            </w:r>
          </w:p>
        </w:tc>
      </w:tr>
      <w:tr w:rsidR="00C95795" w14:paraId="1B5D5015" w14:textId="77777777" w:rsidTr="007170F7">
        <w:tc>
          <w:tcPr>
            <w:tcW w:w="1007" w:type="dxa"/>
          </w:tcPr>
          <w:p w14:paraId="7442CFCD" w14:textId="5FD05794" w:rsidR="00C95795" w:rsidRDefault="00C95795" w:rsidP="00C95795">
            <w:r>
              <w:t>Load Menu</w:t>
            </w:r>
          </w:p>
        </w:tc>
        <w:tc>
          <w:tcPr>
            <w:tcW w:w="1256" w:type="dxa"/>
          </w:tcPr>
          <w:p w14:paraId="422AE78E" w14:textId="56BCAD65" w:rsidR="00C95795" w:rsidRDefault="00C95795" w:rsidP="00C95795">
            <w:r>
              <w:t>(norm) functionality of button</w:t>
            </w:r>
          </w:p>
        </w:tc>
        <w:tc>
          <w:tcPr>
            <w:tcW w:w="1883" w:type="dxa"/>
          </w:tcPr>
          <w:p w14:paraId="030204A3" w14:textId="24D06E60" w:rsidR="00C95795" w:rsidRDefault="00C95795" w:rsidP="00C95795">
            <w:r>
              <w:t>Clicking on the “Back” button</w:t>
            </w:r>
          </w:p>
        </w:tc>
        <w:tc>
          <w:tcPr>
            <w:tcW w:w="1406" w:type="dxa"/>
          </w:tcPr>
          <w:p w14:paraId="7F7890B7" w14:textId="45F3F04F" w:rsidR="00C95795" w:rsidRDefault="00C95795" w:rsidP="00C95795">
            <w:r>
              <w:t>The user will be taken to the previous menu</w:t>
            </w:r>
          </w:p>
        </w:tc>
        <w:tc>
          <w:tcPr>
            <w:tcW w:w="255" w:type="dxa"/>
          </w:tcPr>
          <w:p w14:paraId="4F54C2D4" w14:textId="0B939DD4" w:rsidR="00C95795" w:rsidRDefault="00C95795" w:rsidP="00C95795">
            <w:r>
              <w:t>S</w:t>
            </w:r>
          </w:p>
        </w:tc>
        <w:tc>
          <w:tcPr>
            <w:tcW w:w="2121" w:type="dxa"/>
          </w:tcPr>
          <w:p w14:paraId="01C323A6" w14:textId="391A9160" w:rsidR="00C95795" w:rsidRDefault="00C95795" w:rsidP="00C95795">
            <w:r>
              <w:t>White box tested</w:t>
            </w:r>
          </w:p>
        </w:tc>
        <w:tc>
          <w:tcPr>
            <w:tcW w:w="1088" w:type="dxa"/>
          </w:tcPr>
          <w:p w14:paraId="363B489C" w14:textId="640D85E4" w:rsidR="00C95795" w:rsidRDefault="00C95795" w:rsidP="00C95795">
            <w:r>
              <w:t>96</w:t>
            </w:r>
          </w:p>
        </w:tc>
      </w:tr>
      <w:tr w:rsidR="00C95795" w14:paraId="0BA8B6C6" w14:textId="77777777" w:rsidTr="007170F7">
        <w:tc>
          <w:tcPr>
            <w:tcW w:w="1007" w:type="dxa"/>
          </w:tcPr>
          <w:p w14:paraId="1A0F6E6F" w14:textId="0614F6AF" w:rsidR="00C95795" w:rsidRDefault="00C95795" w:rsidP="00C95795">
            <w:r>
              <w:t>Load Menu</w:t>
            </w:r>
          </w:p>
        </w:tc>
        <w:tc>
          <w:tcPr>
            <w:tcW w:w="1256" w:type="dxa"/>
          </w:tcPr>
          <w:p w14:paraId="5D0C47AD" w14:textId="6D484AF9" w:rsidR="00C95795" w:rsidRDefault="00C95795" w:rsidP="00C95795">
            <w:r>
              <w:t>(norm) functionality of button</w:t>
            </w:r>
          </w:p>
        </w:tc>
        <w:tc>
          <w:tcPr>
            <w:tcW w:w="1883" w:type="dxa"/>
          </w:tcPr>
          <w:p w14:paraId="3B26B042" w14:textId="72AA97F3" w:rsidR="00C95795" w:rsidRDefault="00C95795" w:rsidP="00C95795">
            <w:r>
              <w:t>Clicking on the bridge button</w:t>
            </w:r>
          </w:p>
        </w:tc>
        <w:tc>
          <w:tcPr>
            <w:tcW w:w="1406" w:type="dxa"/>
          </w:tcPr>
          <w:p w14:paraId="5644A9D8" w14:textId="12AB85D6" w:rsidR="00C95795" w:rsidRDefault="00C95795" w:rsidP="00C95795">
            <w:r>
              <w:t>The user will be given options on what to do with the bridge</w:t>
            </w:r>
          </w:p>
        </w:tc>
        <w:tc>
          <w:tcPr>
            <w:tcW w:w="255" w:type="dxa"/>
          </w:tcPr>
          <w:p w14:paraId="2334A374" w14:textId="67A66A85" w:rsidR="00C95795" w:rsidRDefault="00C95795" w:rsidP="00C95795">
            <w:r>
              <w:t>S</w:t>
            </w:r>
          </w:p>
        </w:tc>
        <w:tc>
          <w:tcPr>
            <w:tcW w:w="2121" w:type="dxa"/>
          </w:tcPr>
          <w:p w14:paraId="356F66C4" w14:textId="765161D4" w:rsidR="00C95795" w:rsidRDefault="00C95795" w:rsidP="00C95795">
            <w:r>
              <w:t>White box tested</w:t>
            </w:r>
          </w:p>
        </w:tc>
        <w:tc>
          <w:tcPr>
            <w:tcW w:w="1088" w:type="dxa"/>
          </w:tcPr>
          <w:p w14:paraId="0DC64DF0" w14:textId="120680B9" w:rsidR="00C95795" w:rsidRDefault="00C95795" w:rsidP="00C95795">
            <w:r>
              <w:t>97</w:t>
            </w:r>
          </w:p>
        </w:tc>
      </w:tr>
      <w:tr w:rsidR="00C95795" w14:paraId="3FB784FE" w14:textId="77777777" w:rsidTr="007170F7">
        <w:tc>
          <w:tcPr>
            <w:tcW w:w="1007" w:type="dxa"/>
          </w:tcPr>
          <w:p w14:paraId="57567BE0" w14:textId="435965F7" w:rsidR="00C95795" w:rsidRDefault="00C95795" w:rsidP="00C95795">
            <w:r>
              <w:t>Bridge option menu</w:t>
            </w:r>
          </w:p>
        </w:tc>
        <w:tc>
          <w:tcPr>
            <w:tcW w:w="1256" w:type="dxa"/>
          </w:tcPr>
          <w:p w14:paraId="2BDB18F1" w14:textId="45266F29" w:rsidR="00C95795" w:rsidRDefault="00C95795" w:rsidP="00C95795">
            <w:r>
              <w:t>(Exc) Program reacts correctly to null click</w:t>
            </w:r>
          </w:p>
        </w:tc>
        <w:tc>
          <w:tcPr>
            <w:tcW w:w="1883" w:type="dxa"/>
          </w:tcPr>
          <w:p w14:paraId="0F58A3DB" w14:textId="6E83607E" w:rsidR="00C95795" w:rsidRDefault="00C95795" w:rsidP="00C95795">
            <w:r>
              <w:t>A random click on the page where there is no button</w:t>
            </w:r>
          </w:p>
        </w:tc>
        <w:tc>
          <w:tcPr>
            <w:tcW w:w="1406" w:type="dxa"/>
          </w:tcPr>
          <w:p w14:paraId="5692B4EA" w14:textId="4119B17E" w:rsidR="00C95795" w:rsidRDefault="00C95795" w:rsidP="00C95795">
            <w:r>
              <w:t>Nothing should happen</w:t>
            </w:r>
          </w:p>
        </w:tc>
        <w:tc>
          <w:tcPr>
            <w:tcW w:w="255" w:type="dxa"/>
          </w:tcPr>
          <w:p w14:paraId="5533633A" w14:textId="11BB0206" w:rsidR="00C95795" w:rsidRDefault="00C95795" w:rsidP="00C95795">
            <w:r>
              <w:t>S</w:t>
            </w:r>
          </w:p>
        </w:tc>
        <w:tc>
          <w:tcPr>
            <w:tcW w:w="2121" w:type="dxa"/>
          </w:tcPr>
          <w:p w14:paraId="2F728954" w14:textId="4E494C16" w:rsidR="00C95795" w:rsidRDefault="00C95795" w:rsidP="00C95795">
            <w:r>
              <w:t>White box tested</w:t>
            </w:r>
          </w:p>
        </w:tc>
        <w:tc>
          <w:tcPr>
            <w:tcW w:w="1088" w:type="dxa"/>
          </w:tcPr>
          <w:p w14:paraId="580B2C83" w14:textId="2D537967" w:rsidR="00C95795" w:rsidRDefault="00C95795" w:rsidP="00C95795">
            <w:r>
              <w:t>98</w:t>
            </w:r>
          </w:p>
        </w:tc>
      </w:tr>
      <w:tr w:rsidR="00C95795" w14:paraId="7B5FE298" w14:textId="77777777" w:rsidTr="007170F7">
        <w:tc>
          <w:tcPr>
            <w:tcW w:w="1007" w:type="dxa"/>
          </w:tcPr>
          <w:p w14:paraId="1C30A6B5" w14:textId="5E34BE7F" w:rsidR="00C95795" w:rsidRDefault="00C95795" w:rsidP="00C95795">
            <w:r>
              <w:t>Bridge option menu</w:t>
            </w:r>
          </w:p>
        </w:tc>
        <w:tc>
          <w:tcPr>
            <w:tcW w:w="1256" w:type="dxa"/>
          </w:tcPr>
          <w:p w14:paraId="1178220F" w14:textId="2C0147C8" w:rsidR="00C95795" w:rsidRDefault="00C95795" w:rsidP="00C95795">
            <w:r>
              <w:t>(norm) functionality of button</w:t>
            </w:r>
          </w:p>
        </w:tc>
        <w:tc>
          <w:tcPr>
            <w:tcW w:w="1883" w:type="dxa"/>
          </w:tcPr>
          <w:p w14:paraId="48BF44AF" w14:textId="08C29C24" w:rsidR="00C95795" w:rsidRDefault="00C95795" w:rsidP="00C95795">
            <w:r>
              <w:t>Hover above the “Edit” button</w:t>
            </w:r>
          </w:p>
        </w:tc>
        <w:tc>
          <w:tcPr>
            <w:tcW w:w="1406" w:type="dxa"/>
          </w:tcPr>
          <w:p w14:paraId="6CBABFFE" w14:textId="47F8F457" w:rsidR="00C95795" w:rsidRDefault="00C95795" w:rsidP="00C95795">
            <w:r>
              <w:t>The button will change colour</w:t>
            </w:r>
          </w:p>
        </w:tc>
        <w:tc>
          <w:tcPr>
            <w:tcW w:w="255" w:type="dxa"/>
          </w:tcPr>
          <w:p w14:paraId="53646BFB" w14:textId="34C28C77" w:rsidR="00C95795" w:rsidRDefault="00C95795" w:rsidP="00C95795">
            <w:r>
              <w:t>S</w:t>
            </w:r>
          </w:p>
        </w:tc>
        <w:tc>
          <w:tcPr>
            <w:tcW w:w="2121" w:type="dxa"/>
          </w:tcPr>
          <w:p w14:paraId="4E8F6E00" w14:textId="2693896C" w:rsidR="00C95795" w:rsidRDefault="00C95795" w:rsidP="00C95795">
            <w:r>
              <w:t>White box tested</w:t>
            </w:r>
          </w:p>
        </w:tc>
        <w:tc>
          <w:tcPr>
            <w:tcW w:w="1088" w:type="dxa"/>
          </w:tcPr>
          <w:p w14:paraId="6F7BCC77" w14:textId="180C379E" w:rsidR="00C95795" w:rsidRDefault="00C95795" w:rsidP="00C95795">
            <w:r>
              <w:t>9</w:t>
            </w:r>
            <w:r w:rsidR="00013C3C">
              <w:t>9</w:t>
            </w:r>
          </w:p>
        </w:tc>
      </w:tr>
      <w:tr w:rsidR="00013C3C" w14:paraId="18ABE6DB" w14:textId="77777777" w:rsidTr="007170F7">
        <w:tc>
          <w:tcPr>
            <w:tcW w:w="1007" w:type="dxa"/>
          </w:tcPr>
          <w:p w14:paraId="3DB0AED5" w14:textId="6EADE9F5" w:rsidR="00013C3C" w:rsidRDefault="00013C3C" w:rsidP="00013C3C">
            <w:r>
              <w:t>Bridge option menu</w:t>
            </w:r>
          </w:p>
        </w:tc>
        <w:tc>
          <w:tcPr>
            <w:tcW w:w="1256" w:type="dxa"/>
          </w:tcPr>
          <w:p w14:paraId="3E2FE6D6" w14:textId="20F55611" w:rsidR="00013C3C" w:rsidRDefault="00013C3C" w:rsidP="00013C3C">
            <w:r>
              <w:t>(norm) functionality of button</w:t>
            </w:r>
          </w:p>
        </w:tc>
        <w:tc>
          <w:tcPr>
            <w:tcW w:w="1883" w:type="dxa"/>
          </w:tcPr>
          <w:p w14:paraId="4EB78831" w14:textId="23159B72" w:rsidR="00013C3C" w:rsidRDefault="00013C3C" w:rsidP="00013C3C">
            <w:r>
              <w:t>Hover above the “Test” button</w:t>
            </w:r>
          </w:p>
        </w:tc>
        <w:tc>
          <w:tcPr>
            <w:tcW w:w="1406" w:type="dxa"/>
          </w:tcPr>
          <w:p w14:paraId="71F0A194" w14:textId="60FCA0BF" w:rsidR="00013C3C" w:rsidRDefault="00013C3C" w:rsidP="00013C3C">
            <w:r>
              <w:t>The button will change colour</w:t>
            </w:r>
          </w:p>
        </w:tc>
        <w:tc>
          <w:tcPr>
            <w:tcW w:w="255" w:type="dxa"/>
          </w:tcPr>
          <w:p w14:paraId="3773AC8B" w14:textId="56AFBC97" w:rsidR="00013C3C" w:rsidRDefault="00013C3C" w:rsidP="00013C3C">
            <w:r>
              <w:t>S</w:t>
            </w:r>
          </w:p>
        </w:tc>
        <w:tc>
          <w:tcPr>
            <w:tcW w:w="2121" w:type="dxa"/>
          </w:tcPr>
          <w:p w14:paraId="6BAF1B0C" w14:textId="2EE2DAB4" w:rsidR="00013C3C" w:rsidRDefault="00013C3C" w:rsidP="00013C3C">
            <w:r>
              <w:t>White box tested</w:t>
            </w:r>
          </w:p>
        </w:tc>
        <w:tc>
          <w:tcPr>
            <w:tcW w:w="1088" w:type="dxa"/>
          </w:tcPr>
          <w:p w14:paraId="37AD914C" w14:textId="10DC67F7" w:rsidR="00013C3C" w:rsidRDefault="00013C3C" w:rsidP="00013C3C">
            <w:r>
              <w:t>100</w:t>
            </w:r>
          </w:p>
        </w:tc>
      </w:tr>
      <w:tr w:rsidR="00D368FD" w14:paraId="41A2AB35" w14:textId="77777777" w:rsidTr="007170F7">
        <w:tc>
          <w:tcPr>
            <w:tcW w:w="1007" w:type="dxa"/>
          </w:tcPr>
          <w:p w14:paraId="6BBD817F" w14:textId="2DFBD160" w:rsidR="00D368FD" w:rsidRDefault="00D368FD" w:rsidP="00D368FD">
            <w:r>
              <w:t>Bridge option menu</w:t>
            </w:r>
          </w:p>
        </w:tc>
        <w:tc>
          <w:tcPr>
            <w:tcW w:w="1256" w:type="dxa"/>
          </w:tcPr>
          <w:p w14:paraId="601DCB6A" w14:textId="309C0A8C" w:rsidR="00D368FD" w:rsidRDefault="00D368FD" w:rsidP="00D368FD">
            <w:r>
              <w:t>(norm) functionality of button</w:t>
            </w:r>
          </w:p>
        </w:tc>
        <w:tc>
          <w:tcPr>
            <w:tcW w:w="1883" w:type="dxa"/>
          </w:tcPr>
          <w:p w14:paraId="72117919" w14:textId="7C5B9643" w:rsidR="00D368FD" w:rsidRDefault="00D368FD" w:rsidP="00D368FD">
            <w:r>
              <w:t>Hover above the “Delete” button</w:t>
            </w:r>
          </w:p>
        </w:tc>
        <w:tc>
          <w:tcPr>
            <w:tcW w:w="1406" w:type="dxa"/>
          </w:tcPr>
          <w:p w14:paraId="235F9AE3" w14:textId="4B5A560B" w:rsidR="00D368FD" w:rsidRDefault="00D368FD" w:rsidP="00D368FD">
            <w:r>
              <w:t>The button will change colour</w:t>
            </w:r>
          </w:p>
        </w:tc>
        <w:tc>
          <w:tcPr>
            <w:tcW w:w="255" w:type="dxa"/>
          </w:tcPr>
          <w:p w14:paraId="25C5B209" w14:textId="63A3AFE6" w:rsidR="00D368FD" w:rsidRDefault="00D368FD" w:rsidP="00D368FD">
            <w:r>
              <w:t>S</w:t>
            </w:r>
          </w:p>
        </w:tc>
        <w:tc>
          <w:tcPr>
            <w:tcW w:w="2121" w:type="dxa"/>
          </w:tcPr>
          <w:p w14:paraId="2C4BC642" w14:textId="199FE479" w:rsidR="00D368FD" w:rsidRDefault="00D368FD" w:rsidP="00D368FD">
            <w:r>
              <w:t>White box tested</w:t>
            </w:r>
          </w:p>
        </w:tc>
        <w:tc>
          <w:tcPr>
            <w:tcW w:w="1088" w:type="dxa"/>
          </w:tcPr>
          <w:p w14:paraId="72019449" w14:textId="28A88DB5" w:rsidR="00D368FD" w:rsidRDefault="00D368FD" w:rsidP="00D368FD">
            <w:r>
              <w:t>101</w:t>
            </w:r>
          </w:p>
        </w:tc>
      </w:tr>
      <w:tr w:rsidR="00D368FD" w14:paraId="1ECAE9B3" w14:textId="77777777" w:rsidTr="007170F7">
        <w:tc>
          <w:tcPr>
            <w:tcW w:w="1007" w:type="dxa"/>
          </w:tcPr>
          <w:p w14:paraId="02C9D60A" w14:textId="31ECA23B" w:rsidR="00D368FD" w:rsidRDefault="00D368FD" w:rsidP="00D368FD">
            <w:r>
              <w:lastRenderedPageBreak/>
              <w:t>Bridge option menu</w:t>
            </w:r>
          </w:p>
        </w:tc>
        <w:tc>
          <w:tcPr>
            <w:tcW w:w="1256" w:type="dxa"/>
          </w:tcPr>
          <w:p w14:paraId="1424ED71" w14:textId="5E188281" w:rsidR="00D368FD" w:rsidRDefault="00D368FD" w:rsidP="00D368FD">
            <w:r>
              <w:t>(norm) functionality of button</w:t>
            </w:r>
          </w:p>
        </w:tc>
        <w:tc>
          <w:tcPr>
            <w:tcW w:w="1883" w:type="dxa"/>
          </w:tcPr>
          <w:p w14:paraId="67B5B72E" w14:textId="3B52D364" w:rsidR="00D368FD" w:rsidRDefault="00D368FD" w:rsidP="00D368FD">
            <w:r>
              <w:t>Hover above the “Back” button</w:t>
            </w:r>
          </w:p>
        </w:tc>
        <w:tc>
          <w:tcPr>
            <w:tcW w:w="1406" w:type="dxa"/>
          </w:tcPr>
          <w:p w14:paraId="41415A38" w14:textId="36F82FA1" w:rsidR="00D368FD" w:rsidRDefault="00D368FD" w:rsidP="00D368FD">
            <w:r>
              <w:t>The button will change colour</w:t>
            </w:r>
          </w:p>
        </w:tc>
        <w:tc>
          <w:tcPr>
            <w:tcW w:w="255" w:type="dxa"/>
          </w:tcPr>
          <w:p w14:paraId="032EEF83" w14:textId="6A47FC3E" w:rsidR="00D368FD" w:rsidRDefault="00D368FD" w:rsidP="00D368FD">
            <w:r>
              <w:t>S</w:t>
            </w:r>
          </w:p>
        </w:tc>
        <w:tc>
          <w:tcPr>
            <w:tcW w:w="2121" w:type="dxa"/>
          </w:tcPr>
          <w:p w14:paraId="3AA72DE9" w14:textId="66A4BEAC" w:rsidR="00D368FD" w:rsidRDefault="00D368FD" w:rsidP="00D368FD">
            <w:r>
              <w:t>White box tested</w:t>
            </w:r>
          </w:p>
        </w:tc>
        <w:tc>
          <w:tcPr>
            <w:tcW w:w="1088" w:type="dxa"/>
          </w:tcPr>
          <w:p w14:paraId="3A991BC3" w14:textId="18D71510" w:rsidR="00D368FD" w:rsidRDefault="00D368FD" w:rsidP="00D368FD">
            <w:r>
              <w:t>102</w:t>
            </w:r>
          </w:p>
        </w:tc>
      </w:tr>
      <w:tr w:rsidR="00D368FD" w14:paraId="06B4884B" w14:textId="77777777" w:rsidTr="007170F7">
        <w:tc>
          <w:tcPr>
            <w:tcW w:w="1007" w:type="dxa"/>
          </w:tcPr>
          <w:p w14:paraId="1E16BB6E" w14:textId="046DE823" w:rsidR="00D368FD" w:rsidRDefault="00D368FD" w:rsidP="00D368FD">
            <w:r>
              <w:t>Bridge option menu</w:t>
            </w:r>
          </w:p>
        </w:tc>
        <w:tc>
          <w:tcPr>
            <w:tcW w:w="1256" w:type="dxa"/>
          </w:tcPr>
          <w:p w14:paraId="692121E2" w14:textId="076F4AE7" w:rsidR="00D368FD" w:rsidRDefault="00D368FD" w:rsidP="00D368FD">
            <w:r>
              <w:t>(norm) functionality of button</w:t>
            </w:r>
          </w:p>
        </w:tc>
        <w:tc>
          <w:tcPr>
            <w:tcW w:w="1883" w:type="dxa"/>
          </w:tcPr>
          <w:p w14:paraId="371DBA69" w14:textId="2D9B15A8" w:rsidR="00D368FD" w:rsidRDefault="00D368FD" w:rsidP="00D368FD">
            <w:r>
              <w:t>Click on the “Back” button</w:t>
            </w:r>
          </w:p>
        </w:tc>
        <w:tc>
          <w:tcPr>
            <w:tcW w:w="1406" w:type="dxa"/>
          </w:tcPr>
          <w:p w14:paraId="0A8529C9" w14:textId="7050500B" w:rsidR="00D368FD" w:rsidRDefault="00D368FD" w:rsidP="00D368FD">
            <w:r>
              <w:t>The user will be taken to the previous menu</w:t>
            </w:r>
          </w:p>
        </w:tc>
        <w:tc>
          <w:tcPr>
            <w:tcW w:w="255" w:type="dxa"/>
          </w:tcPr>
          <w:p w14:paraId="31A0BD1E" w14:textId="02AC83C7" w:rsidR="00D368FD" w:rsidRDefault="00D368FD" w:rsidP="00D368FD">
            <w:r>
              <w:t>S</w:t>
            </w:r>
          </w:p>
        </w:tc>
        <w:tc>
          <w:tcPr>
            <w:tcW w:w="2121" w:type="dxa"/>
          </w:tcPr>
          <w:p w14:paraId="7E83EB1B" w14:textId="2F4822FD" w:rsidR="00D368FD" w:rsidRDefault="00D368FD" w:rsidP="00D368FD">
            <w:r>
              <w:t>White box tested</w:t>
            </w:r>
          </w:p>
        </w:tc>
        <w:tc>
          <w:tcPr>
            <w:tcW w:w="1088" w:type="dxa"/>
          </w:tcPr>
          <w:p w14:paraId="25DF6864" w14:textId="64338D7A" w:rsidR="00D368FD" w:rsidRDefault="00D368FD" w:rsidP="00D368FD">
            <w:r>
              <w:t>103</w:t>
            </w:r>
          </w:p>
        </w:tc>
      </w:tr>
      <w:tr w:rsidR="00D368FD" w14:paraId="4A27BBEC" w14:textId="77777777" w:rsidTr="007170F7">
        <w:tc>
          <w:tcPr>
            <w:tcW w:w="1007" w:type="dxa"/>
          </w:tcPr>
          <w:p w14:paraId="1794BF75" w14:textId="7A0DED46" w:rsidR="00D368FD" w:rsidRDefault="00D368FD" w:rsidP="00D368FD">
            <w:r>
              <w:t>Bridge option menu</w:t>
            </w:r>
          </w:p>
        </w:tc>
        <w:tc>
          <w:tcPr>
            <w:tcW w:w="1256" w:type="dxa"/>
          </w:tcPr>
          <w:p w14:paraId="4081BCA7" w14:textId="03548660" w:rsidR="00D368FD" w:rsidRDefault="00D368FD" w:rsidP="00D368FD">
            <w:r>
              <w:t>(norm) functionality of button</w:t>
            </w:r>
          </w:p>
        </w:tc>
        <w:tc>
          <w:tcPr>
            <w:tcW w:w="1883" w:type="dxa"/>
          </w:tcPr>
          <w:p w14:paraId="4C2F21A4" w14:textId="06B23921" w:rsidR="00D368FD" w:rsidRDefault="00D368FD" w:rsidP="00D368FD">
            <w:r>
              <w:t>Click on the “Edit” button</w:t>
            </w:r>
          </w:p>
        </w:tc>
        <w:tc>
          <w:tcPr>
            <w:tcW w:w="1406" w:type="dxa"/>
          </w:tcPr>
          <w:p w14:paraId="472A7BA7" w14:textId="1041A7EB" w:rsidR="00D368FD" w:rsidRDefault="00D368FD" w:rsidP="00D368FD">
            <w:r>
              <w:t>The user will be taken to the build menu</w:t>
            </w:r>
          </w:p>
        </w:tc>
        <w:tc>
          <w:tcPr>
            <w:tcW w:w="255" w:type="dxa"/>
          </w:tcPr>
          <w:p w14:paraId="43D67ECC" w14:textId="4CE5AB8C" w:rsidR="00D368FD" w:rsidRDefault="00D368FD" w:rsidP="00D368FD">
            <w:r>
              <w:t>S</w:t>
            </w:r>
          </w:p>
        </w:tc>
        <w:tc>
          <w:tcPr>
            <w:tcW w:w="2121" w:type="dxa"/>
          </w:tcPr>
          <w:p w14:paraId="16CB3CBE" w14:textId="21F30097" w:rsidR="00D368FD" w:rsidRDefault="00D368FD" w:rsidP="00D368FD">
            <w:r>
              <w:t>White box tested</w:t>
            </w:r>
          </w:p>
        </w:tc>
        <w:tc>
          <w:tcPr>
            <w:tcW w:w="1088" w:type="dxa"/>
          </w:tcPr>
          <w:p w14:paraId="0DE5F654" w14:textId="58456CDB" w:rsidR="00D368FD" w:rsidRDefault="00D368FD" w:rsidP="00D368FD">
            <w:r>
              <w:t>104</w:t>
            </w:r>
          </w:p>
        </w:tc>
      </w:tr>
      <w:tr w:rsidR="00D368FD" w14:paraId="4193BF88" w14:textId="77777777" w:rsidTr="007170F7">
        <w:tc>
          <w:tcPr>
            <w:tcW w:w="1007" w:type="dxa"/>
          </w:tcPr>
          <w:p w14:paraId="6EAB03A4" w14:textId="1246B00A" w:rsidR="00D368FD" w:rsidRDefault="00D368FD" w:rsidP="00D368FD">
            <w:r>
              <w:t>Bridge option menu</w:t>
            </w:r>
          </w:p>
        </w:tc>
        <w:tc>
          <w:tcPr>
            <w:tcW w:w="1256" w:type="dxa"/>
          </w:tcPr>
          <w:p w14:paraId="31B7AE3A" w14:textId="3CDC353E" w:rsidR="00D368FD" w:rsidRDefault="00D368FD" w:rsidP="00D368FD">
            <w:r>
              <w:t>(norm) functionality of button</w:t>
            </w:r>
          </w:p>
        </w:tc>
        <w:tc>
          <w:tcPr>
            <w:tcW w:w="1883" w:type="dxa"/>
          </w:tcPr>
          <w:p w14:paraId="6EA3C674" w14:textId="2CB61099" w:rsidR="00D368FD" w:rsidRDefault="00D368FD" w:rsidP="00D368FD">
            <w:r>
              <w:t>Click on the “Delete” button</w:t>
            </w:r>
          </w:p>
        </w:tc>
        <w:tc>
          <w:tcPr>
            <w:tcW w:w="1406" w:type="dxa"/>
          </w:tcPr>
          <w:p w14:paraId="1C0132C0" w14:textId="082D78E6" w:rsidR="00D368FD" w:rsidRDefault="00D368FD" w:rsidP="00D368FD">
            <w:r>
              <w:t>A warning message will show</w:t>
            </w:r>
          </w:p>
        </w:tc>
        <w:tc>
          <w:tcPr>
            <w:tcW w:w="255" w:type="dxa"/>
          </w:tcPr>
          <w:p w14:paraId="7504A4B9" w14:textId="601F9C37" w:rsidR="00D368FD" w:rsidRDefault="00D368FD" w:rsidP="00D368FD">
            <w:r>
              <w:t>S</w:t>
            </w:r>
          </w:p>
        </w:tc>
        <w:tc>
          <w:tcPr>
            <w:tcW w:w="2121" w:type="dxa"/>
          </w:tcPr>
          <w:p w14:paraId="4E303728" w14:textId="37B8D3DB" w:rsidR="00D368FD" w:rsidRDefault="00D368FD" w:rsidP="00D368FD">
            <w:r>
              <w:t>White box tested</w:t>
            </w:r>
          </w:p>
        </w:tc>
        <w:tc>
          <w:tcPr>
            <w:tcW w:w="1088" w:type="dxa"/>
          </w:tcPr>
          <w:p w14:paraId="2AC0CD61" w14:textId="39CF35B5" w:rsidR="00D368FD" w:rsidRDefault="00D368FD" w:rsidP="00D368FD">
            <w:r>
              <w:t>105</w:t>
            </w:r>
          </w:p>
        </w:tc>
      </w:tr>
      <w:tr w:rsidR="003C26B8" w14:paraId="13544FF2" w14:textId="77777777" w:rsidTr="007170F7">
        <w:tc>
          <w:tcPr>
            <w:tcW w:w="1007" w:type="dxa"/>
          </w:tcPr>
          <w:p w14:paraId="605DAE09" w14:textId="4EE11C12" w:rsidR="003C26B8" w:rsidRDefault="003C26B8" w:rsidP="003C26B8">
            <w:r>
              <w:t>Bridge option menu</w:t>
            </w:r>
          </w:p>
        </w:tc>
        <w:tc>
          <w:tcPr>
            <w:tcW w:w="1256" w:type="dxa"/>
          </w:tcPr>
          <w:p w14:paraId="04EA8A15" w14:textId="2CFEBADA" w:rsidR="003C26B8" w:rsidRDefault="003C26B8" w:rsidP="003C26B8">
            <w:r>
              <w:t>(norm) functionality of button</w:t>
            </w:r>
          </w:p>
        </w:tc>
        <w:tc>
          <w:tcPr>
            <w:tcW w:w="1883" w:type="dxa"/>
          </w:tcPr>
          <w:p w14:paraId="34BFEFF1" w14:textId="6CDC6F21" w:rsidR="003C26B8" w:rsidRDefault="003C26B8" w:rsidP="003C26B8">
            <w:r>
              <w:t>Hover above the “Cancel” button</w:t>
            </w:r>
          </w:p>
        </w:tc>
        <w:tc>
          <w:tcPr>
            <w:tcW w:w="1406" w:type="dxa"/>
          </w:tcPr>
          <w:p w14:paraId="4264BFC0" w14:textId="6465946D" w:rsidR="003C26B8" w:rsidRDefault="003C26B8" w:rsidP="003C26B8">
            <w:r>
              <w:t>The button will change colour</w:t>
            </w:r>
          </w:p>
        </w:tc>
        <w:tc>
          <w:tcPr>
            <w:tcW w:w="255" w:type="dxa"/>
          </w:tcPr>
          <w:p w14:paraId="2E1D025E" w14:textId="27FBF430" w:rsidR="003C26B8" w:rsidRDefault="003C26B8" w:rsidP="003C26B8">
            <w:r>
              <w:t>S</w:t>
            </w:r>
          </w:p>
        </w:tc>
        <w:tc>
          <w:tcPr>
            <w:tcW w:w="2121" w:type="dxa"/>
          </w:tcPr>
          <w:p w14:paraId="29F08CEB" w14:textId="07D3A012" w:rsidR="003C26B8" w:rsidRDefault="003C26B8" w:rsidP="003C26B8">
            <w:r>
              <w:t>White box tested</w:t>
            </w:r>
          </w:p>
        </w:tc>
        <w:tc>
          <w:tcPr>
            <w:tcW w:w="1088" w:type="dxa"/>
          </w:tcPr>
          <w:p w14:paraId="0C5AD2C4" w14:textId="5F6955FD" w:rsidR="003C26B8" w:rsidRDefault="003C26B8" w:rsidP="003C26B8">
            <w:r>
              <w:t>106</w:t>
            </w:r>
          </w:p>
        </w:tc>
      </w:tr>
      <w:tr w:rsidR="003C26B8" w14:paraId="3C977E50" w14:textId="77777777" w:rsidTr="007170F7">
        <w:tc>
          <w:tcPr>
            <w:tcW w:w="1007" w:type="dxa"/>
          </w:tcPr>
          <w:p w14:paraId="06C30948" w14:textId="251712C0" w:rsidR="003C26B8" w:rsidRDefault="003C26B8" w:rsidP="003C26B8">
            <w:r>
              <w:t>Bridge option menu</w:t>
            </w:r>
          </w:p>
        </w:tc>
        <w:tc>
          <w:tcPr>
            <w:tcW w:w="1256" w:type="dxa"/>
          </w:tcPr>
          <w:p w14:paraId="0347D512" w14:textId="013703E7" w:rsidR="003C26B8" w:rsidRDefault="003C26B8" w:rsidP="003C26B8">
            <w:r>
              <w:t>(norm) functionality of button</w:t>
            </w:r>
          </w:p>
        </w:tc>
        <w:tc>
          <w:tcPr>
            <w:tcW w:w="1883" w:type="dxa"/>
          </w:tcPr>
          <w:p w14:paraId="75C5B2B5" w14:textId="11A4AC46" w:rsidR="003C26B8" w:rsidRDefault="003C26B8" w:rsidP="003C26B8">
            <w:r>
              <w:t>Hover above the “Yes” button</w:t>
            </w:r>
          </w:p>
        </w:tc>
        <w:tc>
          <w:tcPr>
            <w:tcW w:w="1406" w:type="dxa"/>
          </w:tcPr>
          <w:p w14:paraId="3C65B92D" w14:textId="5227A06E" w:rsidR="003C26B8" w:rsidRDefault="003C26B8" w:rsidP="003C26B8">
            <w:r>
              <w:t>The button will change colour</w:t>
            </w:r>
          </w:p>
        </w:tc>
        <w:tc>
          <w:tcPr>
            <w:tcW w:w="255" w:type="dxa"/>
          </w:tcPr>
          <w:p w14:paraId="257DC1A6" w14:textId="55427905" w:rsidR="003C26B8" w:rsidRDefault="003C26B8" w:rsidP="003C26B8">
            <w:r>
              <w:t>S</w:t>
            </w:r>
          </w:p>
        </w:tc>
        <w:tc>
          <w:tcPr>
            <w:tcW w:w="2121" w:type="dxa"/>
          </w:tcPr>
          <w:p w14:paraId="647AD006" w14:textId="7229A595" w:rsidR="003C26B8" w:rsidRDefault="003C26B8" w:rsidP="003C26B8">
            <w:r>
              <w:t>White box tested</w:t>
            </w:r>
          </w:p>
        </w:tc>
        <w:tc>
          <w:tcPr>
            <w:tcW w:w="1088" w:type="dxa"/>
          </w:tcPr>
          <w:p w14:paraId="568B6466" w14:textId="789A8644" w:rsidR="003C26B8" w:rsidRDefault="003C26B8" w:rsidP="003C26B8">
            <w:r>
              <w:t>107</w:t>
            </w:r>
          </w:p>
        </w:tc>
      </w:tr>
      <w:tr w:rsidR="003C26B8" w14:paraId="40058010" w14:textId="77777777" w:rsidTr="007170F7">
        <w:tc>
          <w:tcPr>
            <w:tcW w:w="1007" w:type="dxa"/>
          </w:tcPr>
          <w:p w14:paraId="4B831569" w14:textId="0377A18B" w:rsidR="003C26B8" w:rsidRDefault="003C26B8" w:rsidP="003C26B8">
            <w:r>
              <w:t>Bridge option menu</w:t>
            </w:r>
          </w:p>
        </w:tc>
        <w:tc>
          <w:tcPr>
            <w:tcW w:w="1256" w:type="dxa"/>
          </w:tcPr>
          <w:p w14:paraId="7ED93003" w14:textId="1F7D0C8B" w:rsidR="003C26B8" w:rsidRDefault="003C26B8" w:rsidP="003C26B8">
            <w:r>
              <w:t>(norm) functionality of button</w:t>
            </w:r>
          </w:p>
        </w:tc>
        <w:tc>
          <w:tcPr>
            <w:tcW w:w="1883" w:type="dxa"/>
          </w:tcPr>
          <w:p w14:paraId="6D13DF3E" w14:textId="7563D3C7" w:rsidR="003C26B8" w:rsidRDefault="003C26B8" w:rsidP="003C26B8">
            <w:r>
              <w:t>Click on the “Cancel” button</w:t>
            </w:r>
          </w:p>
        </w:tc>
        <w:tc>
          <w:tcPr>
            <w:tcW w:w="1406" w:type="dxa"/>
          </w:tcPr>
          <w:p w14:paraId="2E684CFA" w14:textId="13FB0671" w:rsidR="003C26B8" w:rsidRDefault="003C26B8" w:rsidP="003C26B8">
            <w:r>
              <w:t>The warning message will disappear, and nothing is deleted</w:t>
            </w:r>
          </w:p>
        </w:tc>
        <w:tc>
          <w:tcPr>
            <w:tcW w:w="255" w:type="dxa"/>
          </w:tcPr>
          <w:p w14:paraId="725DEB9C" w14:textId="62800C1F" w:rsidR="003C26B8" w:rsidRDefault="003C26B8" w:rsidP="003C26B8">
            <w:r>
              <w:t>S</w:t>
            </w:r>
          </w:p>
        </w:tc>
        <w:tc>
          <w:tcPr>
            <w:tcW w:w="2121" w:type="dxa"/>
          </w:tcPr>
          <w:p w14:paraId="1824A2E1" w14:textId="655DF6D2" w:rsidR="003C26B8" w:rsidRDefault="003C26B8" w:rsidP="003C26B8">
            <w:r>
              <w:t>White box tested</w:t>
            </w:r>
          </w:p>
        </w:tc>
        <w:tc>
          <w:tcPr>
            <w:tcW w:w="1088" w:type="dxa"/>
          </w:tcPr>
          <w:p w14:paraId="50895818" w14:textId="121FA9B0" w:rsidR="003C26B8" w:rsidRDefault="003C26B8" w:rsidP="003C26B8">
            <w:r>
              <w:t>108</w:t>
            </w:r>
          </w:p>
        </w:tc>
      </w:tr>
      <w:tr w:rsidR="003C26B8" w14:paraId="4BC7A0F8" w14:textId="77777777" w:rsidTr="007170F7">
        <w:tc>
          <w:tcPr>
            <w:tcW w:w="1007" w:type="dxa"/>
          </w:tcPr>
          <w:p w14:paraId="60B8E491" w14:textId="51B02C09" w:rsidR="003C26B8" w:rsidRDefault="003C26B8" w:rsidP="003C26B8">
            <w:r>
              <w:t>Bridge option menu</w:t>
            </w:r>
          </w:p>
        </w:tc>
        <w:tc>
          <w:tcPr>
            <w:tcW w:w="1256" w:type="dxa"/>
          </w:tcPr>
          <w:p w14:paraId="302579E6" w14:textId="6E962E35" w:rsidR="003C26B8" w:rsidRDefault="003C26B8" w:rsidP="003C26B8">
            <w:r>
              <w:t>(norm) functionality of button</w:t>
            </w:r>
          </w:p>
        </w:tc>
        <w:tc>
          <w:tcPr>
            <w:tcW w:w="1883" w:type="dxa"/>
          </w:tcPr>
          <w:p w14:paraId="28C243A0" w14:textId="2C98356C" w:rsidR="003C26B8" w:rsidRDefault="003C26B8" w:rsidP="003C26B8">
            <w:r>
              <w:t>Click on the “Yes” button</w:t>
            </w:r>
          </w:p>
        </w:tc>
        <w:tc>
          <w:tcPr>
            <w:tcW w:w="1406" w:type="dxa"/>
          </w:tcPr>
          <w:p w14:paraId="3FA90726" w14:textId="6C8723E7" w:rsidR="003C26B8" w:rsidRDefault="003C26B8" w:rsidP="003C26B8">
            <w:r>
              <w:t xml:space="preserve">The user is taken to the previous menu, a message will be displayed </w:t>
            </w:r>
            <w:r w:rsidR="006B4A94">
              <w:t>because</w:t>
            </w:r>
            <w:r>
              <w:t xml:space="preserve"> there are no bridges left</w:t>
            </w:r>
          </w:p>
        </w:tc>
        <w:tc>
          <w:tcPr>
            <w:tcW w:w="255" w:type="dxa"/>
          </w:tcPr>
          <w:p w14:paraId="52841538" w14:textId="50700474" w:rsidR="003C26B8" w:rsidRDefault="003C26B8" w:rsidP="003C26B8">
            <w:r>
              <w:t>S</w:t>
            </w:r>
          </w:p>
        </w:tc>
        <w:tc>
          <w:tcPr>
            <w:tcW w:w="2121" w:type="dxa"/>
          </w:tcPr>
          <w:p w14:paraId="302EEC12" w14:textId="7467C3E8" w:rsidR="003C26B8" w:rsidRDefault="003C26B8" w:rsidP="003C26B8">
            <w:r>
              <w:t>White box tested</w:t>
            </w:r>
          </w:p>
        </w:tc>
        <w:tc>
          <w:tcPr>
            <w:tcW w:w="1088" w:type="dxa"/>
          </w:tcPr>
          <w:p w14:paraId="13234981" w14:textId="2F7805AB" w:rsidR="003C26B8" w:rsidRDefault="006B4A94" w:rsidP="003C26B8">
            <w:r>
              <w:t>109</w:t>
            </w:r>
          </w:p>
        </w:tc>
      </w:tr>
      <w:tr w:rsidR="006B4A94" w14:paraId="19FDCC17" w14:textId="77777777" w:rsidTr="007170F7">
        <w:tc>
          <w:tcPr>
            <w:tcW w:w="1007" w:type="dxa"/>
          </w:tcPr>
          <w:p w14:paraId="61AB3C8F" w14:textId="3A4F06BC" w:rsidR="006B4A94" w:rsidRDefault="006B4A94" w:rsidP="003C26B8">
            <w:r>
              <w:t>Load menu</w:t>
            </w:r>
          </w:p>
        </w:tc>
        <w:tc>
          <w:tcPr>
            <w:tcW w:w="1256" w:type="dxa"/>
          </w:tcPr>
          <w:p w14:paraId="57F5A142" w14:textId="77777777" w:rsidR="006B4A94" w:rsidRDefault="006B4A94" w:rsidP="003C26B8">
            <w:r>
              <w:t>(bound)</w:t>
            </w:r>
          </w:p>
          <w:p w14:paraId="013F2613" w14:textId="2D3E3EC1" w:rsidR="006B4A94" w:rsidRDefault="006B4A94" w:rsidP="003C26B8">
            <w:r>
              <w:t>How the program handles many bridges</w:t>
            </w:r>
          </w:p>
        </w:tc>
        <w:tc>
          <w:tcPr>
            <w:tcW w:w="1883" w:type="dxa"/>
          </w:tcPr>
          <w:p w14:paraId="6EA45E7F" w14:textId="070B2565" w:rsidR="006B4A94" w:rsidRDefault="006B4A94" w:rsidP="003C26B8">
            <w:r>
              <w:t>Creating more bridges</w:t>
            </w:r>
          </w:p>
        </w:tc>
        <w:tc>
          <w:tcPr>
            <w:tcW w:w="1406" w:type="dxa"/>
          </w:tcPr>
          <w:p w14:paraId="32CA25CD" w14:textId="4F0490A4" w:rsidR="006B4A94" w:rsidRDefault="006B4A94" w:rsidP="003C26B8">
            <w:r>
              <w:t xml:space="preserve">There will be a button for each bridge and beyond 5 bridges a </w:t>
            </w:r>
            <w:r w:rsidR="00007622">
              <w:t>button</w:t>
            </w:r>
            <w:r>
              <w:t xml:space="preserve"> to scroll down</w:t>
            </w:r>
          </w:p>
        </w:tc>
        <w:tc>
          <w:tcPr>
            <w:tcW w:w="255" w:type="dxa"/>
          </w:tcPr>
          <w:p w14:paraId="1018EBA3" w14:textId="2B44A6B2" w:rsidR="006B4A94" w:rsidRDefault="00007622" w:rsidP="003C26B8">
            <w:r>
              <w:t>S</w:t>
            </w:r>
          </w:p>
        </w:tc>
        <w:tc>
          <w:tcPr>
            <w:tcW w:w="2121" w:type="dxa"/>
          </w:tcPr>
          <w:p w14:paraId="27148E9A" w14:textId="41E5C55F" w:rsidR="006B4A94" w:rsidRDefault="00007622" w:rsidP="003C26B8">
            <w:r>
              <w:t>White box tested</w:t>
            </w:r>
          </w:p>
        </w:tc>
        <w:tc>
          <w:tcPr>
            <w:tcW w:w="1088" w:type="dxa"/>
          </w:tcPr>
          <w:p w14:paraId="5AAF813C" w14:textId="45BC95FC" w:rsidR="006B4A94" w:rsidRDefault="006B4A94" w:rsidP="003C26B8">
            <w:r>
              <w:t>110</w:t>
            </w:r>
          </w:p>
        </w:tc>
      </w:tr>
      <w:tr w:rsidR="00007622" w14:paraId="3000DBCB" w14:textId="77777777" w:rsidTr="007170F7">
        <w:tc>
          <w:tcPr>
            <w:tcW w:w="1007" w:type="dxa"/>
          </w:tcPr>
          <w:p w14:paraId="50B7743D" w14:textId="48AE04D5" w:rsidR="00007622" w:rsidRDefault="00007622" w:rsidP="00007622">
            <w:r>
              <w:lastRenderedPageBreak/>
              <w:t>Load menu</w:t>
            </w:r>
          </w:p>
        </w:tc>
        <w:tc>
          <w:tcPr>
            <w:tcW w:w="1256" w:type="dxa"/>
          </w:tcPr>
          <w:p w14:paraId="28F322C0" w14:textId="39C0BAE8" w:rsidR="00007622" w:rsidRDefault="00007622" w:rsidP="00007622">
            <w:r>
              <w:t>(norm) functionality of button</w:t>
            </w:r>
          </w:p>
        </w:tc>
        <w:tc>
          <w:tcPr>
            <w:tcW w:w="1883" w:type="dxa"/>
          </w:tcPr>
          <w:p w14:paraId="1288EA62" w14:textId="1EA7B427" w:rsidR="00007622" w:rsidRDefault="00007622" w:rsidP="00007622">
            <w:r>
              <w:t>Hover above the down button</w:t>
            </w:r>
          </w:p>
        </w:tc>
        <w:tc>
          <w:tcPr>
            <w:tcW w:w="1406" w:type="dxa"/>
          </w:tcPr>
          <w:p w14:paraId="299461C8" w14:textId="66F7FF07" w:rsidR="00007622" w:rsidRDefault="00007622" w:rsidP="00007622">
            <w:r>
              <w:t>The button will change colour</w:t>
            </w:r>
          </w:p>
        </w:tc>
        <w:tc>
          <w:tcPr>
            <w:tcW w:w="255" w:type="dxa"/>
          </w:tcPr>
          <w:p w14:paraId="3C7807A1" w14:textId="31125D18" w:rsidR="00007622" w:rsidRDefault="00007622" w:rsidP="00007622">
            <w:r>
              <w:t>S</w:t>
            </w:r>
          </w:p>
        </w:tc>
        <w:tc>
          <w:tcPr>
            <w:tcW w:w="2121" w:type="dxa"/>
          </w:tcPr>
          <w:p w14:paraId="63C97A63" w14:textId="566FB8E9" w:rsidR="00007622" w:rsidRDefault="00007622" w:rsidP="00007622">
            <w:r>
              <w:t>White box tested</w:t>
            </w:r>
          </w:p>
        </w:tc>
        <w:tc>
          <w:tcPr>
            <w:tcW w:w="1088" w:type="dxa"/>
          </w:tcPr>
          <w:p w14:paraId="43690C12" w14:textId="6B9F3C0D" w:rsidR="00007622" w:rsidRDefault="00007622" w:rsidP="00007622">
            <w:r>
              <w:t>111</w:t>
            </w:r>
          </w:p>
        </w:tc>
      </w:tr>
      <w:tr w:rsidR="00007622" w14:paraId="6CDE87DA" w14:textId="77777777" w:rsidTr="007170F7">
        <w:tc>
          <w:tcPr>
            <w:tcW w:w="1007" w:type="dxa"/>
          </w:tcPr>
          <w:p w14:paraId="62B44CC2" w14:textId="2F9C58A4" w:rsidR="00007622" w:rsidRDefault="00007622" w:rsidP="00007622">
            <w:r>
              <w:t>Load menu</w:t>
            </w:r>
          </w:p>
        </w:tc>
        <w:tc>
          <w:tcPr>
            <w:tcW w:w="1256" w:type="dxa"/>
          </w:tcPr>
          <w:p w14:paraId="39F19222" w14:textId="4F30372B" w:rsidR="00007622" w:rsidRDefault="00007622" w:rsidP="00007622">
            <w:r>
              <w:t>(norm) functionality of button</w:t>
            </w:r>
          </w:p>
        </w:tc>
        <w:tc>
          <w:tcPr>
            <w:tcW w:w="1883" w:type="dxa"/>
          </w:tcPr>
          <w:p w14:paraId="037FEC29" w14:textId="4CAF5C02" w:rsidR="00007622" w:rsidRDefault="00007622" w:rsidP="00007622">
            <w:r>
              <w:t>Click on the down button</w:t>
            </w:r>
          </w:p>
        </w:tc>
        <w:tc>
          <w:tcPr>
            <w:tcW w:w="1406" w:type="dxa"/>
          </w:tcPr>
          <w:p w14:paraId="5D939126" w14:textId="74277B91" w:rsidR="00007622" w:rsidRDefault="00007622" w:rsidP="00007622">
            <w:r>
              <w:t>The menu will “scroll” down</w:t>
            </w:r>
          </w:p>
        </w:tc>
        <w:tc>
          <w:tcPr>
            <w:tcW w:w="255" w:type="dxa"/>
          </w:tcPr>
          <w:p w14:paraId="013437C0" w14:textId="347969B4" w:rsidR="00007622" w:rsidRDefault="00007622" w:rsidP="00007622">
            <w:r>
              <w:t>S</w:t>
            </w:r>
          </w:p>
        </w:tc>
        <w:tc>
          <w:tcPr>
            <w:tcW w:w="2121" w:type="dxa"/>
          </w:tcPr>
          <w:p w14:paraId="4B4B652A" w14:textId="30D8DCF5" w:rsidR="00007622" w:rsidRDefault="00007622" w:rsidP="00007622">
            <w:r>
              <w:t>White box tested</w:t>
            </w:r>
          </w:p>
        </w:tc>
        <w:tc>
          <w:tcPr>
            <w:tcW w:w="1088" w:type="dxa"/>
          </w:tcPr>
          <w:p w14:paraId="2674E0BD" w14:textId="15CB9F42" w:rsidR="00007622" w:rsidRDefault="00007622" w:rsidP="00007622">
            <w:r>
              <w:t>112</w:t>
            </w:r>
          </w:p>
        </w:tc>
      </w:tr>
      <w:tr w:rsidR="007E4D5A" w14:paraId="09579B94" w14:textId="77777777" w:rsidTr="007170F7">
        <w:tc>
          <w:tcPr>
            <w:tcW w:w="1007" w:type="dxa"/>
          </w:tcPr>
          <w:p w14:paraId="78DD8768" w14:textId="26143FA9" w:rsidR="007E4D5A" w:rsidRDefault="007E4D5A" w:rsidP="007E4D5A">
            <w:r>
              <w:t>Load menu</w:t>
            </w:r>
          </w:p>
        </w:tc>
        <w:tc>
          <w:tcPr>
            <w:tcW w:w="1256" w:type="dxa"/>
          </w:tcPr>
          <w:p w14:paraId="65A09824" w14:textId="71DB0657" w:rsidR="007E4D5A" w:rsidRDefault="007E4D5A" w:rsidP="007E4D5A">
            <w:r>
              <w:t>(norm) functionality of button</w:t>
            </w:r>
          </w:p>
        </w:tc>
        <w:tc>
          <w:tcPr>
            <w:tcW w:w="1883" w:type="dxa"/>
          </w:tcPr>
          <w:p w14:paraId="5CF9848D" w14:textId="7D48B3CB" w:rsidR="007E4D5A" w:rsidRDefault="007E4D5A" w:rsidP="007E4D5A">
            <w:r>
              <w:t>Hover above the up button</w:t>
            </w:r>
          </w:p>
        </w:tc>
        <w:tc>
          <w:tcPr>
            <w:tcW w:w="1406" w:type="dxa"/>
          </w:tcPr>
          <w:p w14:paraId="6B5F0F81" w14:textId="6245FE90" w:rsidR="007E4D5A" w:rsidRDefault="007E4D5A" w:rsidP="007E4D5A">
            <w:r>
              <w:t>The button will change colour</w:t>
            </w:r>
          </w:p>
        </w:tc>
        <w:tc>
          <w:tcPr>
            <w:tcW w:w="255" w:type="dxa"/>
          </w:tcPr>
          <w:p w14:paraId="38E2B27D" w14:textId="3243D1D3" w:rsidR="007E4D5A" w:rsidRDefault="007E4D5A" w:rsidP="007E4D5A">
            <w:r>
              <w:t>S</w:t>
            </w:r>
          </w:p>
        </w:tc>
        <w:tc>
          <w:tcPr>
            <w:tcW w:w="2121" w:type="dxa"/>
          </w:tcPr>
          <w:p w14:paraId="6BE62B2B" w14:textId="6ED55AA0" w:rsidR="007E4D5A" w:rsidRDefault="007E4D5A" w:rsidP="007E4D5A">
            <w:r>
              <w:t>White box tested</w:t>
            </w:r>
          </w:p>
        </w:tc>
        <w:tc>
          <w:tcPr>
            <w:tcW w:w="1088" w:type="dxa"/>
          </w:tcPr>
          <w:p w14:paraId="7812EE94" w14:textId="1377AAE0" w:rsidR="007E4D5A" w:rsidRDefault="007E4D5A" w:rsidP="007E4D5A">
            <w:r>
              <w:t>113</w:t>
            </w:r>
          </w:p>
        </w:tc>
      </w:tr>
      <w:tr w:rsidR="007E4D5A" w14:paraId="137739D7" w14:textId="77777777" w:rsidTr="007170F7">
        <w:tc>
          <w:tcPr>
            <w:tcW w:w="1007" w:type="dxa"/>
          </w:tcPr>
          <w:p w14:paraId="5E92760B" w14:textId="428EBC50" w:rsidR="007E4D5A" w:rsidRDefault="007E4D5A" w:rsidP="007E4D5A">
            <w:r>
              <w:t>Load menu</w:t>
            </w:r>
          </w:p>
        </w:tc>
        <w:tc>
          <w:tcPr>
            <w:tcW w:w="1256" w:type="dxa"/>
          </w:tcPr>
          <w:p w14:paraId="33C77105" w14:textId="78DB3122" w:rsidR="007E4D5A" w:rsidRDefault="007E4D5A" w:rsidP="007E4D5A">
            <w:r>
              <w:t>(norm) functionality of button</w:t>
            </w:r>
          </w:p>
        </w:tc>
        <w:tc>
          <w:tcPr>
            <w:tcW w:w="1883" w:type="dxa"/>
          </w:tcPr>
          <w:p w14:paraId="05478B4F" w14:textId="4C0524EE" w:rsidR="007E4D5A" w:rsidRDefault="007E4D5A" w:rsidP="007E4D5A">
            <w:r>
              <w:t>Click on the up button</w:t>
            </w:r>
          </w:p>
        </w:tc>
        <w:tc>
          <w:tcPr>
            <w:tcW w:w="1406" w:type="dxa"/>
          </w:tcPr>
          <w:p w14:paraId="24B81BE9" w14:textId="42B40FC4" w:rsidR="007E4D5A" w:rsidRDefault="007E4D5A" w:rsidP="007E4D5A">
            <w:r>
              <w:t>The menu will “scroll” up</w:t>
            </w:r>
          </w:p>
        </w:tc>
        <w:tc>
          <w:tcPr>
            <w:tcW w:w="255" w:type="dxa"/>
          </w:tcPr>
          <w:p w14:paraId="461374B0" w14:textId="70C1E8A3" w:rsidR="007E4D5A" w:rsidRDefault="007E4D5A" w:rsidP="007E4D5A">
            <w:r>
              <w:t>S</w:t>
            </w:r>
          </w:p>
        </w:tc>
        <w:tc>
          <w:tcPr>
            <w:tcW w:w="2121" w:type="dxa"/>
          </w:tcPr>
          <w:p w14:paraId="737062DE" w14:textId="5A069665" w:rsidR="007E4D5A" w:rsidRDefault="007E4D5A" w:rsidP="007E4D5A">
            <w:r>
              <w:t>White box tested</w:t>
            </w:r>
          </w:p>
        </w:tc>
        <w:tc>
          <w:tcPr>
            <w:tcW w:w="1088" w:type="dxa"/>
          </w:tcPr>
          <w:p w14:paraId="398DE42C" w14:textId="3A3A571B" w:rsidR="007E4D5A" w:rsidRDefault="007E4D5A" w:rsidP="007E4D5A">
            <w:r>
              <w:t>114</w:t>
            </w:r>
          </w:p>
        </w:tc>
      </w:tr>
      <w:tr w:rsidR="007E4D5A" w14:paraId="03F4715A" w14:textId="77777777" w:rsidTr="007170F7">
        <w:tc>
          <w:tcPr>
            <w:tcW w:w="1007" w:type="dxa"/>
          </w:tcPr>
          <w:p w14:paraId="65E53671" w14:textId="6ECF4A3A" w:rsidR="007E4D5A" w:rsidRDefault="007E4D5A" w:rsidP="007E4D5A">
            <w:r>
              <w:t>Load menu</w:t>
            </w:r>
          </w:p>
        </w:tc>
        <w:tc>
          <w:tcPr>
            <w:tcW w:w="1256" w:type="dxa"/>
          </w:tcPr>
          <w:p w14:paraId="25666F49" w14:textId="755B3704" w:rsidR="007E4D5A" w:rsidRDefault="007E4D5A" w:rsidP="007E4D5A">
            <w:r>
              <w:t>(exc) the program reacts correctly to a scroll button not being required</w:t>
            </w:r>
          </w:p>
        </w:tc>
        <w:tc>
          <w:tcPr>
            <w:tcW w:w="1883" w:type="dxa"/>
          </w:tcPr>
          <w:p w14:paraId="65C7FC03" w14:textId="74782A77" w:rsidR="007E4D5A" w:rsidRDefault="007E4D5A" w:rsidP="007E4D5A">
            <w:r>
              <w:t>Delete bridge 6</w:t>
            </w:r>
          </w:p>
        </w:tc>
        <w:tc>
          <w:tcPr>
            <w:tcW w:w="1406" w:type="dxa"/>
          </w:tcPr>
          <w:p w14:paraId="441BFDA5" w14:textId="77B13250" w:rsidR="007E4D5A" w:rsidRDefault="007E4D5A" w:rsidP="007E4D5A">
            <w:r>
              <w:t>The scroll menu will go to the top</w:t>
            </w:r>
          </w:p>
        </w:tc>
        <w:tc>
          <w:tcPr>
            <w:tcW w:w="255" w:type="dxa"/>
          </w:tcPr>
          <w:p w14:paraId="00DE74C4" w14:textId="63E40FE3" w:rsidR="007E4D5A" w:rsidRDefault="007E4D5A" w:rsidP="007E4D5A">
            <w:r>
              <w:t>S</w:t>
            </w:r>
          </w:p>
        </w:tc>
        <w:tc>
          <w:tcPr>
            <w:tcW w:w="2121" w:type="dxa"/>
          </w:tcPr>
          <w:p w14:paraId="7132442A" w14:textId="0C3186F1" w:rsidR="007E4D5A" w:rsidRDefault="001B4B43" w:rsidP="007E4D5A">
            <w:r>
              <w:t>White box tested</w:t>
            </w:r>
          </w:p>
        </w:tc>
        <w:tc>
          <w:tcPr>
            <w:tcW w:w="1088" w:type="dxa"/>
          </w:tcPr>
          <w:p w14:paraId="306DEB9B" w14:textId="46DDE913" w:rsidR="007E4D5A" w:rsidRDefault="001B4B43" w:rsidP="007E4D5A">
            <w:r>
              <w:t>115</w:t>
            </w:r>
          </w:p>
        </w:tc>
      </w:tr>
      <w:tr w:rsidR="009D1241" w14:paraId="31391F17" w14:textId="77777777" w:rsidTr="007170F7">
        <w:tc>
          <w:tcPr>
            <w:tcW w:w="1007" w:type="dxa"/>
          </w:tcPr>
          <w:p w14:paraId="26FFD59A" w14:textId="23BC8014" w:rsidR="009D1241" w:rsidRDefault="009D1241" w:rsidP="007E4D5A">
            <w:r>
              <w:t>Build</w:t>
            </w:r>
          </w:p>
        </w:tc>
        <w:tc>
          <w:tcPr>
            <w:tcW w:w="1256" w:type="dxa"/>
          </w:tcPr>
          <w:p w14:paraId="3FB23A08" w14:textId="3BB22B52" w:rsidR="009D1241" w:rsidRDefault="009D1241" w:rsidP="007E4D5A">
            <w:r>
              <w:t>(norm) saving an already created bridge</w:t>
            </w:r>
          </w:p>
        </w:tc>
        <w:tc>
          <w:tcPr>
            <w:tcW w:w="1883" w:type="dxa"/>
          </w:tcPr>
          <w:p w14:paraId="33690A84" w14:textId="35F7785D" w:rsidR="009D1241" w:rsidRDefault="009D1241" w:rsidP="007E4D5A">
            <w:r>
              <w:t>Saving a bridge that already has a name</w:t>
            </w:r>
          </w:p>
        </w:tc>
        <w:tc>
          <w:tcPr>
            <w:tcW w:w="1406" w:type="dxa"/>
          </w:tcPr>
          <w:p w14:paraId="5FC539FA" w14:textId="1D8DD7E4" w:rsidR="009D1241" w:rsidRDefault="009D1241" w:rsidP="007E4D5A">
            <w:r>
              <w:t>Nothing will be shown to the user it will only update the database</w:t>
            </w:r>
          </w:p>
        </w:tc>
        <w:tc>
          <w:tcPr>
            <w:tcW w:w="255" w:type="dxa"/>
          </w:tcPr>
          <w:p w14:paraId="2C4E055C" w14:textId="65A00271" w:rsidR="009D1241" w:rsidRDefault="009D1241" w:rsidP="007E4D5A">
            <w:r>
              <w:t>S</w:t>
            </w:r>
          </w:p>
        </w:tc>
        <w:tc>
          <w:tcPr>
            <w:tcW w:w="2121" w:type="dxa"/>
          </w:tcPr>
          <w:p w14:paraId="48307695" w14:textId="730D407A" w:rsidR="009D1241" w:rsidRDefault="009D1241" w:rsidP="007E4D5A">
            <w:r>
              <w:t>White box tested</w:t>
            </w:r>
          </w:p>
        </w:tc>
        <w:tc>
          <w:tcPr>
            <w:tcW w:w="1088" w:type="dxa"/>
          </w:tcPr>
          <w:p w14:paraId="06421C02" w14:textId="7AA0A0EB" w:rsidR="009D1241" w:rsidRDefault="009D1241" w:rsidP="007E4D5A">
            <w:r>
              <w:t>116</w:t>
            </w:r>
          </w:p>
        </w:tc>
      </w:tr>
      <w:tr w:rsidR="009D1241" w14:paraId="76E66A6F" w14:textId="77777777" w:rsidTr="007170F7">
        <w:tc>
          <w:tcPr>
            <w:tcW w:w="1007" w:type="dxa"/>
          </w:tcPr>
          <w:p w14:paraId="76FA9998" w14:textId="3EA749C6" w:rsidR="009D1241" w:rsidRDefault="009D1241" w:rsidP="009D1241">
            <w:r>
              <w:t>Build</w:t>
            </w:r>
          </w:p>
        </w:tc>
        <w:tc>
          <w:tcPr>
            <w:tcW w:w="1256" w:type="dxa"/>
          </w:tcPr>
          <w:p w14:paraId="06E347F8" w14:textId="4DF9C322" w:rsidR="009D1241" w:rsidRDefault="009D1241" w:rsidP="009D1241">
            <w:r>
              <w:t>(norm) saving a new bridge</w:t>
            </w:r>
          </w:p>
        </w:tc>
        <w:tc>
          <w:tcPr>
            <w:tcW w:w="1883" w:type="dxa"/>
          </w:tcPr>
          <w:p w14:paraId="584CB05C" w14:textId="2502774F" w:rsidR="009D1241" w:rsidRDefault="009D1241" w:rsidP="009D1241">
            <w:r>
              <w:t>Trying to save the name as one that is already taken</w:t>
            </w:r>
          </w:p>
        </w:tc>
        <w:tc>
          <w:tcPr>
            <w:tcW w:w="1406" w:type="dxa"/>
          </w:tcPr>
          <w:p w14:paraId="1116AD44" w14:textId="49E54507" w:rsidR="009D1241" w:rsidRDefault="009D1241" w:rsidP="009D1241">
            <w:r>
              <w:t>An error message will show</w:t>
            </w:r>
          </w:p>
        </w:tc>
        <w:tc>
          <w:tcPr>
            <w:tcW w:w="255" w:type="dxa"/>
          </w:tcPr>
          <w:p w14:paraId="2E01B623" w14:textId="7AE3B91F" w:rsidR="009D1241" w:rsidRDefault="00FB6BD5" w:rsidP="009D1241">
            <w:r>
              <w:t>F</w:t>
            </w:r>
          </w:p>
        </w:tc>
        <w:tc>
          <w:tcPr>
            <w:tcW w:w="2121" w:type="dxa"/>
          </w:tcPr>
          <w:p w14:paraId="12B52B8B" w14:textId="42872F9E" w:rsidR="00FB6BD5" w:rsidRDefault="009D1241" w:rsidP="009D1241">
            <w:r>
              <w:t>White box tested</w:t>
            </w:r>
            <w:r w:rsidR="00FB6BD5">
              <w:t>, error shown in screenshot</w:t>
            </w:r>
          </w:p>
        </w:tc>
        <w:tc>
          <w:tcPr>
            <w:tcW w:w="1088" w:type="dxa"/>
          </w:tcPr>
          <w:p w14:paraId="4B542A45" w14:textId="40FE7645" w:rsidR="009D1241" w:rsidRDefault="009D1241" w:rsidP="009D1241">
            <w:r>
              <w:t>117</w:t>
            </w:r>
          </w:p>
        </w:tc>
      </w:tr>
      <w:tr w:rsidR="00FB6BD5" w14:paraId="0F45F6B8" w14:textId="77777777" w:rsidTr="007170F7">
        <w:tc>
          <w:tcPr>
            <w:tcW w:w="1007" w:type="dxa"/>
          </w:tcPr>
          <w:p w14:paraId="7ADC4397" w14:textId="66CB7B34" w:rsidR="00FB6BD5" w:rsidRDefault="00FB6BD5" w:rsidP="00FB6BD5">
            <w:r>
              <w:t>Build</w:t>
            </w:r>
          </w:p>
        </w:tc>
        <w:tc>
          <w:tcPr>
            <w:tcW w:w="1256" w:type="dxa"/>
          </w:tcPr>
          <w:p w14:paraId="6F19FBE0" w14:textId="2107C624" w:rsidR="00FB6BD5" w:rsidRDefault="00FB6BD5" w:rsidP="00FB6BD5">
            <w:r>
              <w:t>(norm) saving a bridge retest</w:t>
            </w:r>
          </w:p>
        </w:tc>
        <w:tc>
          <w:tcPr>
            <w:tcW w:w="1883" w:type="dxa"/>
          </w:tcPr>
          <w:p w14:paraId="52E0C2AD" w14:textId="309CDE18" w:rsidR="00FB6BD5" w:rsidRDefault="00FB6BD5" w:rsidP="00FB6BD5">
            <w:r>
              <w:t>Trying to save the name as one that is already taken</w:t>
            </w:r>
          </w:p>
        </w:tc>
        <w:tc>
          <w:tcPr>
            <w:tcW w:w="1406" w:type="dxa"/>
          </w:tcPr>
          <w:p w14:paraId="13993BE5" w14:textId="0D011903" w:rsidR="00FB6BD5" w:rsidRDefault="00FB6BD5" w:rsidP="00FB6BD5">
            <w:r>
              <w:t>An error message will show</w:t>
            </w:r>
          </w:p>
        </w:tc>
        <w:tc>
          <w:tcPr>
            <w:tcW w:w="255" w:type="dxa"/>
          </w:tcPr>
          <w:p w14:paraId="789B79E2" w14:textId="2001332E" w:rsidR="00FB6BD5" w:rsidRDefault="002E3690" w:rsidP="00FB6BD5">
            <w:r>
              <w:t>S</w:t>
            </w:r>
          </w:p>
        </w:tc>
        <w:tc>
          <w:tcPr>
            <w:tcW w:w="2121" w:type="dxa"/>
          </w:tcPr>
          <w:p w14:paraId="7F9FCE0E" w14:textId="5D67CABC" w:rsidR="00FB6BD5" w:rsidRDefault="002E3690" w:rsidP="00FB6BD5">
            <w:r>
              <w:t xml:space="preserve">Black box tested, </w:t>
            </w:r>
            <w:r w:rsidR="00051760">
              <w:t>the bridgeID variable was assigned inside an if statement and was therefore missed and caused an error when it was called for</w:t>
            </w:r>
          </w:p>
        </w:tc>
        <w:tc>
          <w:tcPr>
            <w:tcW w:w="1088" w:type="dxa"/>
          </w:tcPr>
          <w:p w14:paraId="30B0F223" w14:textId="6165F8A8" w:rsidR="00FB6BD5" w:rsidRDefault="002E3690" w:rsidP="00FB6BD5">
            <w:r>
              <w:t>118</w:t>
            </w:r>
          </w:p>
        </w:tc>
      </w:tr>
      <w:tr w:rsidR="006B4EC1" w14:paraId="2CC75615" w14:textId="77777777" w:rsidTr="007170F7">
        <w:tc>
          <w:tcPr>
            <w:tcW w:w="1007" w:type="dxa"/>
          </w:tcPr>
          <w:p w14:paraId="170EEF6B" w14:textId="79B92119" w:rsidR="006B4EC1" w:rsidRDefault="006B4EC1" w:rsidP="006B4EC1">
            <w:r>
              <w:t>Build</w:t>
            </w:r>
          </w:p>
        </w:tc>
        <w:tc>
          <w:tcPr>
            <w:tcW w:w="1256" w:type="dxa"/>
          </w:tcPr>
          <w:p w14:paraId="33039E09" w14:textId="4F574904" w:rsidR="006B4EC1" w:rsidRDefault="006B4EC1" w:rsidP="006B4EC1">
            <w:r>
              <w:t>(norm) functionality of button</w:t>
            </w:r>
          </w:p>
        </w:tc>
        <w:tc>
          <w:tcPr>
            <w:tcW w:w="1883" w:type="dxa"/>
          </w:tcPr>
          <w:p w14:paraId="2CD281A8" w14:textId="08A2E45F" w:rsidR="006B4EC1" w:rsidRDefault="006B4EC1" w:rsidP="006B4EC1">
            <w:r>
              <w:t>Hover above the “OK” button</w:t>
            </w:r>
          </w:p>
        </w:tc>
        <w:tc>
          <w:tcPr>
            <w:tcW w:w="1406" w:type="dxa"/>
          </w:tcPr>
          <w:p w14:paraId="22C4E153" w14:textId="2185A667" w:rsidR="006B4EC1" w:rsidRDefault="006B4EC1" w:rsidP="006B4EC1">
            <w:r>
              <w:t>The button will change colour</w:t>
            </w:r>
          </w:p>
        </w:tc>
        <w:tc>
          <w:tcPr>
            <w:tcW w:w="255" w:type="dxa"/>
          </w:tcPr>
          <w:p w14:paraId="7604F814" w14:textId="1F4D8653" w:rsidR="006B4EC1" w:rsidRDefault="006B4EC1" w:rsidP="006B4EC1">
            <w:r>
              <w:t>S</w:t>
            </w:r>
          </w:p>
        </w:tc>
        <w:tc>
          <w:tcPr>
            <w:tcW w:w="2121" w:type="dxa"/>
          </w:tcPr>
          <w:p w14:paraId="37AE09AF" w14:textId="7C26EDDF" w:rsidR="006B4EC1" w:rsidRDefault="006B4EC1" w:rsidP="006B4EC1">
            <w:r>
              <w:t>White box tested</w:t>
            </w:r>
          </w:p>
        </w:tc>
        <w:tc>
          <w:tcPr>
            <w:tcW w:w="1088" w:type="dxa"/>
          </w:tcPr>
          <w:p w14:paraId="2AB64023" w14:textId="09E00D41" w:rsidR="006B4EC1" w:rsidRDefault="006B4EC1" w:rsidP="006B4EC1">
            <w:r>
              <w:t>119</w:t>
            </w:r>
          </w:p>
        </w:tc>
      </w:tr>
      <w:tr w:rsidR="006B4EC1" w14:paraId="3E305EB1" w14:textId="77777777" w:rsidTr="007170F7">
        <w:tc>
          <w:tcPr>
            <w:tcW w:w="1007" w:type="dxa"/>
          </w:tcPr>
          <w:p w14:paraId="3FCA7F3E" w14:textId="0E77865A" w:rsidR="006B4EC1" w:rsidRDefault="006B4EC1" w:rsidP="006B4EC1">
            <w:r>
              <w:lastRenderedPageBreak/>
              <w:t>Build</w:t>
            </w:r>
          </w:p>
        </w:tc>
        <w:tc>
          <w:tcPr>
            <w:tcW w:w="1256" w:type="dxa"/>
          </w:tcPr>
          <w:p w14:paraId="56804E54" w14:textId="7F3583CD" w:rsidR="006B4EC1" w:rsidRDefault="006B4EC1" w:rsidP="006B4EC1">
            <w:r>
              <w:t>(norm) functionality of button</w:t>
            </w:r>
          </w:p>
        </w:tc>
        <w:tc>
          <w:tcPr>
            <w:tcW w:w="1883" w:type="dxa"/>
          </w:tcPr>
          <w:p w14:paraId="1349E06F" w14:textId="2BB322A2" w:rsidR="006B4EC1" w:rsidRDefault="006B4EC1" w:rsidP="006B4EC1">
            <w:r>
              <w:t>Click on the “OK” button</w:t>
            </w:r>
          </w:p>
        </w:tc>
        <w:tc>
          <w:tcPr>
            <w:tcW w:w="1406" w:type="dxa"/>
          </w:tcPr>
          <w:p w14:paraId="1433B5BA" w14:textId="4194DF88" w:rsidR="006B4EC1" w:rsidRDefault="006B4EC1" w:rsidP="006B4EC1">
            <w:r>
              <w:t>The error message will disappear</w:t>
            </w:r>
          </w:p>
        </w:tc>
        <w:tc>
          <w:tcPr>
            <w:tcW w:w="255" w:type="dxa"/>
          </w:tcPr>
          <w:p w14:paraId="1ECF6B47" w14:textId="6858A0BC" w:rsidR="006B4EC1" w:rsidRDefault="006B4EC1" w:rsidP="006B4EC1">
            <w:r>
              <w:t>F</w:t>
            </w:r>
          </w:p>
        </w:tc>
        <w:tc>
          <w:tcPr>
            <w:tcW w:w="2121" w:type="dxa"/>
          </w:tcPr>
          <w:p w14:paraId="1139C05D" w14:textId="77777777" w:rsidR="006B4EC1" w:rsidRDefault="006B4EC1" w:rsidP="006B4EC1">
            <w:r>
              <w:t>White box tested,</w:t>
            </w:r>
          </w:p>
          <w:p w14:paraId="165339F1" w14:textId="35C896E1" w:rsidR="006B4EC1" w:rsidRDefault="006B4EC1" w:rsidP="006B4EC1">
            <w:r>
              <w:t>The error message does not disappear</w:t>
            </w:r>
          </w:p>
        </w:tc>
        <w:tc>
          <w:tcPr>
            <w:tcW w:w="1088" w:type="dxa"/>
          </w:tcPr>
          <w:p w14:paraId="11E2A068" w14:textId="178C8590" w:rsidR="006B4EC1" w:rsidRDefault="006B4EC1" w:rsidP="006B4EC1">
            <w:r>
              <w:t>120</w:t>
            </w:r>
          </w:p>
        </w:tc>
      </w:tr>
      <w:tr w:rsidR="006A4F4D" w14:paraId="01EC20E8" w14:textId="77777777" w:rsidTr="007170F7">
        <w:tc>
          <w:tcPr>
            <w:tcW w:w="1007" w:type="dxa"/>
          </w:tcPr>
          <w:p w14:paraId="0284AD76" w14:textId="2143D771" w:rsidR="006A4F4D" w:rsidRDefault="006A4F4D" w:rsidP="006A4F4D">
            <w:r>
              <w:t>Build</w:t>
            </w:r>
          </w:p>
        </w:tc>
        <w:tc>
          <w:tcPr>
            <w:tcW w:w="1256" w:type="dxa"/>
          </w:tcPr>
          <w:p w14:paraId="36FF36C6" w14:textId="396F1657" w:rsidR="006A4F4D" w:rsidRDefault="006A4F4D" w:rsidP="006A4F4D">
            <w:r>
              <w:t>(norm) functionality of button retest</w:t>
            </w:r>
          </w:p>
        </w:tc>
        <w:tc>
          <w:tcPr>
            <w:tcW w:w="1883" w:type="dxa"/>
          </w:tcPr>
          <w:p w14:paraId="77E51887" w14:textId="7A1A7CC0" w:rsidR="006A4F4D" w:rsidRDefault="006A4F4D" w:rsidP="006A4F4D">
            <w:r>
              <w:t>Click on the “OK” button</w:t>
            </w:r>
          </w:p>
        </w:tc>
        <w:tc>
          <w:tcPr>
            <w:tcW w:w="1406" w:type="dxa"/>
          </w:tcPr>
          <w:p w14:paraId="2AEAF8A4" w14:textId="03DF9ADE" w:rsidR="006A4F4D" w:rsidRDefault="000977DA" w:rsidP="006A4F4D">
            <w:r>
              <w:t>The error message and input box will disappear</w:t>
            </w:r>
          </w:p>
        </w:tc>
        <w:tc>
          <w:tcPr>
            <w:tcW w:w="255" w:type="dxa"/>
          </w:tcPr>
          <w:p w14:paraId="13518053" w14:textId="1E6BDE86" w:rsidR="006A4F4D" w:rsidRDefault="006A4F4D" w:rsidP="006A4F4D">
            <w:r>
              <w:t>F</w:t>
            </w:r>
          </w:p>
        </w:tc>
        <w:tc>
          <w:tcPr>
            <w:tcW w:w="2121" w:type="dxa"/>
          </w:tcPr>
          <w:p w14:paraId="38B4B456" w14:textId="2C90D3FA" w:rsidR="006A4F4D" w:rsidRDefault="006A4F4D" w:rsidP="000977DA">
            <w:r>
              <w:t>White box tested</w:t>
            </w:r>
            <w:r w:rsidR="000977DA">
              <w:t xml:space="preserve">, the input box and error message are printed on top of the background which is only changed inside of another function, because of how I have created the program it is not possible to print over the message unless the save function is exited </w:t>
            </w:r>
          </w:p>
        </w:tc>
        <w:tc>
          <w:tcPr>
            <w:tcW w:w="1088" w:type="dxa"/>
          </w:tcPr>
          <w:p w14:paraId="07772C53" w14:textId="1D6D12FB" w:rsidR="006A4F4D" w:rsidRDefault="000977DA" w:rsidP="006A4F4D">
            <w:r>
              <w:t>121</w:t>
            </w:r>
          </w:p>
        </w:tc>
      </w:tr>
      <w:tr w:rsidR="00751E59" w14:paraId="4C93F5CD" w14:textId="77777777" w:rsidTr="007170F7">
        <w:tc>
          <w:tcPr>
            <w:tcW w:w="1007" w:type="dxa"/>
          </w:tcPr>
          <w:p w14:paraId="7EDDA9C6" w14:textId="2E34A529" w:rsidR="00751E59" w:rsidRDefault="00751E59" w:rsidP="00751E59">
            <w:r>
              <w:t>Build</w:t>
            </w:r>
          </w:p>
        </w:tc>
        <w:tc>
          <w:tcPr>
            <w:tcW w:w="1256" w:type="dxa"/>
          </w:tcPr>
          <w:p w14:paraId="18C700CD" w14:textId="34B0E88B" w:rsidR="00751E59" w:rsidRDefault="00751E59" w:rsidP="00751E59">
            <w:r>
              <w:t>(norm) functionality of buttons</w:t>
            </w:r>
          </w:p>
        </w:tc>
        <w:tc>
          <w:tcPr>
            <w:tcW w:w="1883" w:type="dxa"/>
          </w:tcPr>
          <w:p w14:paraId="2576734B" w14:textId="5592B09B" w:rsidR="00751E59" w:rsidRDefault="00751E59" w:rsidP="00751E59">
            <w:r>
              <w:t>Clicking on the save button with no materials placed</w:t>
            </w:r>
          </w:p>
        </w:tc>
        <w:tc>
          <w:tcPr>
            <w:tcW w:w="1406" w:type="dxa"/>
          </w:tcPr>
          <w:p w14:paraId="4C31CE46" w14:textId="3C02A44A" w:rsidR="00751E59" w:rsidRDefault="007732BD" w:rsidP="00751E59">
            <w:r>
              <w:t>Nothing will happen, nothing is saved</w:t>
            </w:r>
          </w:p>
        </w:tc>
        <w:tc>
          <w:tcPr>
            <w:tcW w:w="255" w:type="dxa"/>
          </w:tcPr>
          <w:p w14:paraId="2DC33EF4" w14:textId="4442B6CF" w:rsidR="00751E59" w:rsidRDefault="00751E59" w:rsidP="00751E59">
            <w:r>
              <w:t>S</w:t>
            </w:r>
          </w:p>
        </w:tc>
        <w:tc>
          <w:tcPr>
            <w:tcW w:w="2121" w:type="dxa"/>
          </w:tcPr>
          <w:p w14:paraId="3652E338" w14:textId="4E6BFEC0" w:rsidR="00751E59" w:rsidRDefault="00751E59" w:rsidP="00751E59">
            <w:r>
              <w:t>White box tested</w:t>
            </w:r>
          </w:p>
        </w:tc>
        <w:tc>
          <w:tcPr>
            <w:tcW w:w="1088" w:type="dxa"/>
          </w:tcPr>
          <w:p w14:paraId="24E3A740" w14:textId="019E58DC" w:rsidR="00751E59" w:rsidRDefault="00751E59" w:rsidP="00751E59">
            <w:r>
              <w:t>122</w:t>
            </w:r>
          </w:p>
        </w:tc>
      </w:tr>
      <w:tr w:rsidR="00B43D38" w14:paraId="012F67BB" w14:textId="77777777" w:rsidTr="007170F7">
        <w:tc>
          <w:tcPr>
            <w:tcW w:w="1007" w:type="dxa"/>
          </w:tcPr>
          <w:p w14:paraId="03E296E8" w14:textId="4DE7443A" w:rsidR="00B43D38" w:rsidRDefault="00B43D38" w:rsidP="00B43D38">
            <w:r>
              <w:t>Build</w:t>
            </w:r>
          </w:p>
        </w:tc>
        <w:tc>
          <w:tcPr>
            <w:tcW w:w="1256" w:type="dxa"/>
          </w:tcPr>
          <w:p w14:paraId="26C3F589" w14:textId="3C315504" w:rsidR="00B43D38" w:rsidRDefault="00B43D38" w:rsidP="00B43D38">
            <w:r>
              <w:t>(norm) functionality of buttons</w:t>
            </w:r>
          </w:p>
        </w:tc>
        <w:tc>
          <w:tcPr>
            <w:tcW w:w="1883" w:type="dxa"/>
          </w:tcPr>
          <w:p w14:paraId="46AF4589" w14:textId="760AC872" w:rsidR="00B43D38" w:rsidRDefault="00B43D38" w:rsidP="00B43D38">
            <w:r>
              <w:t>Clicking on the test button with no materials placed</w:t>
            </w:r>
          </w:p>
        </w:tc>
        <w:tc>
          <w:tcPr>
            <w:tcW w:w="1406" w:type="dxa"/>
          </w:tcPr>
          <w:p w14:paraId="4D0B7E86" w14:textId="23304CC1" w:rsidR="00B43D38" w:rsidRDefault="00B43D38" w:rsidP="00B43D38">
            <w:r>
              <w:t>Nothing will happen, nothing is saved, player is not taken to test menu</w:t>
            </w:r>
          </w:p>
        </w:tc>
        <w:tc>
          <w:tcPr>
            <w:tcW w:w="255" w:type="dxa"/>
          </w:tcPr>
          <w:p w14:paraId="4D01A7C8" w14:textId="0F44E9F8" w:rsidR="00B43D38" w:rsidRDefault="00B43D38" w:rsidP="00B43D38">
            <w:r>
              <w:t>S</w:t>
            </w:r>
          </w:p>
        </w:tc>
        <w:tc>
          <w:tcPr>
            <w:tcW w:w="2121" w:type="dxa"/>
          </w:tcPr>
          <w:p w14:paraId="538E79F9" w14:textId="61D097C6" w:rsidR="00B43D38" w:rsidRDefault="00B43D38" w:rsidP="00B43D38">
            <w:r>
              <w:t>White box tested</w:t>
            </w:r>
          </w:p>
        </w:tc>
        <w:tc>
          <w:tcPr>
            <w:tcW w:w="1088" w:type="dxa"/>
          </w:tcPr>
          <w:p w14:paraId="1BEA28E4" w14:textId="6AC23047" w:rsidR="00B43D38" w:rsidRDefault="00B43D38" w:rsidP="00B43D38">
            <w:r>
              <w:t>123</w:t>
            </w:r>
          </w:p>
        </w:tc>
      </w:tr>
      <w:tr w:rsidR="006B43E4" w14:paraId="2717974E" w14:textId="77777777" w:rsidTr="007170F7">
        <w:tc>
          <w:tcPr>
            <w:tcW w:w="1007" w:type="dxa"/>
          </w:tcPr>
          <w:p w14:paraId="637B3B5D" w14:textId="1084D52B" w:rsidR="006B43E4" w:rsidRDefault="006B43E4" w:rsidP="006B43E4">
            <w:r>
              <w:t>Build</w:t>
            </w:r>
          </w:p>
        </w:tc>
        <w:tc>
          <w:tcPr>
            <w:tcW w:w="1256" w:type="dxa"/>
          </w:tcPr>
          <w:p w14:paraId="09A13FF9" w14:textId="26F4157A" w:rsidR="006B43E4" w:rsidRDefault="006B43E4" w:rsidP="006B43E4">
            <w:r>
              <w:t>(norm) functionality of buttons</w:t>
            </w:r>
          </w:p>
        </w:tc>
        <w:tc>
          <w:tcPr>
            <w:tcW w:w="1883" w:type="dxa"/>
          </w:tcPr>
          <w:p w14:paraId="0A1FD720" w14:textId="176E4DB5" w:rsidR="006B43E4" w:rsidRDefault="006B43E4" w:rsidP="006B43E4">
            <w:r>
              <w:t>Clicking on the test button with materials placed</w:t>
            </w:r>
          </w:p>
        </w:tc>
        <w:tc>
          <w:tcPr>
            <w:tcW w:w="1406" w:type="dxa"/>
          </w:tcPr>
          <w:p w14:paraId="028CABCA" w14:textId="625CCEF4" w:rsidR="006B43E4" w:rsidRDefault="006B43E4" w:rsidP="006B43E4">
            <w:r>
              <w:t>The user will be asked to save if the bridge is not saved already</w:t>
            </w:r>
            <w:r w:rsidR="00005919">
              <w:t>, after saved the user will be taken to the vehicle menu</w:t>
            </w:r>
          </w:p>
        </w:tc>
        <w:tc>
          <w:tcPr>
            <w:tcW w:w="255" w:type="dxa"/>
          </w:tcPr>
          <w:p w14:paraId="69A70A98" w14:textId="060D1B37" w:rsidR="006B43E4" w:rsidRDefault="006B43E4" w:rsidP="006B43E4">
            <w:r>
              <w:t>S</w:t>
            </w:r>
          </w:p>
        </w:tc>
        <w:tc>
          <w:tcPr>
            <w:tcW w:w="2121" w:type="dxa"/>
          </w:tcPr>
          <w:p w14:paraId="484E5B7D" w14:textId="3FD9B930" w:rsidR="006B43E4" w:rsidRDefault="006B43E4" w:rsidP="006B43E4">
            <w:r>
              <w:t>White box tested</w:t>
            </w:r>
          </w:p>
        </w:tc>
        <w:tc>
          <w:tcPr>
            <w:tcW w:w="1088" w:type="dxa"/>
          </w:tcPr>
          <w:p w14:paraId="011894F8" w14:textId="1F344F06" w:rsidR="006B43E4" w:rsidRDefault="006B43E4" w:rsidP="006B43E4">
            <w:r>
              <w:t>124</w:t>
            </w:r>
          </w:p>
        </w:tc>
      </w:tr>
      <w:tr w:rsidR="00005919" w14:paraId="7C6CD298" w14:textId="77777777" w:rsidTr="007170F7">
        <w:tc>
          <w:tcPr>
            <w:tcW w:w="1007" w:type="dxa"/>
          </w:tcPr>
          <w:p w14:paraId="438B5E1F" w14:textId="598A85CB" w:rsidR="00005919" w:rsidRDefault="00005919" w:rsidP="006B43E4">
            <w:r>
              <w:t>Load menu</w:t>
            </w:r>
          </w:p>
        </w:tc>
        <w:tc>
          <w:tcPr>
            <w:tcW w:w="1256" w:type="dxa"/>
          </w:tcPr>
          <w:p w14:paraId="54A6AA58" w14:textId="5874B9FC" w:rsidR="00005919" w:rsidRDefault="00005919" w:rsidP="006B43E4">
            <w:r>
              <w:t>(norm) functionality of buttons</w:t>
            </w:r>
          </w:p>
        </w:tc>
        <w:tc>
          <w:tcPr>
            <w:tcW w:w="1883" w:type="dxa"/>
          </w:tcPr>
          <w:p w14:paraId="18E1DF11" w14:textId="0AF99BDA" w:rsidR="00005919" w:rsidRDefault="00005919" w:rsidP="006B43E4">
            <w:r>
              <w:t>Click on the test button</w:t>
            </w:r>
          </w:p>
        </w:tc>
        <w:tc>
          <w:tcPr>
            <w:tcW w:w="1406" w:type="dxa"/>
          </w:tcPr>
          <w:p w14:paraId="2C3754A3" w14:textId="2F358B27" w:rsidR="00005919" w:rsidRDefault="00005919" w:rsidP="006B43E4">
            <w:r>
              <w:t>The user will be taken to the vehicle menu</w:t>
            </w:r>
          </w:p>
        </w:tc>
        <w:tc>
          <w:tcPr>
            <w:tcW w:w="255" w:type="dxa"/>
          </w:tcPr>
          <w:p w14:paraId="61B6B34D" w14:textId="34281090" w:rsidR="00005919" w:rsidRDefault="00005919" w:rsidP="006B43E4">
            <w:r>
              <w:t>S</w:t>
            </w:r>
          </w:p>
        </w:tc>
        <w:tc>
          <w:tcPr>
            <w:tcW w:w="2121" w:type="dxa"/>
          </w:tcPr>
          <w:p w14:paraId="390972C1" w14:textId="2A6210AA" w:rsidR="00005919" w:rsidRDefault="00005919" w:rsidP="006B43E4">
            <w:r>
              <w:t>White box tested</w:t>
            </w:r>
          </w:p>
        </w:tc>
        <w:tc>
          <w:tcPr>
            <w:tcW w:w="1088" w:type="dxa"/>
          </w:tcPr>
          <w:p w14:paraId="481B169C" w14:textId="77777777" w:rsidR="00005919" w:rsidRDefault="00005919" w:rsidP="006B43E4">
            <w:r>
              <w:t>125</w:t>
            </w:r>
          </w:p>
          <w:p w14:paraId="3A843187" w14:textId="30DDCD56" w:rsidR="00BA3AD8" w:rsidRDefault="00BA3AD8" w:rsidP="006B43E4"/>
        </w:tc>
      </w:tr>
      <w:tr w:rsidR="002D29AD" w14:paraId="1921176F" w14:textId="77777777" w:rsidTr="007170F7">
        <w:tc>
          <w:tcPr>
            <w:tcW w:w="1007" w:type="dxa"/>
          </w:tcPr>
          <w:p w14:paraId="7A5F67C8" w14:textId="0A650586" w:rsidR="002D29AD" w:rsidRDefault="002D29AD" w:rsidP="002D29AD">
            <w:r>
              <w:lastRenderedPageBreak/>
              <w:t>Vehicle menu</w:t>
            </w:r>
          </w:p>
        </w:tc>
        <w:tc>
          <w:tcPr>
            <w:tcW w:w="1256" w:type="dxa"/>
          </w:tcPr>
          <w:p w14:paraId="391D4A89" w14:textId="034CB5B0" w:rsidR="002D29AD" w:rsidRDefault="002D29AD" w:rsidP="002D29AD">
            <w:r>
              <w:t>(Exc) Program reacts correctly to null click</w:t>
            </w:r>
          </w:p>
        </w:tc>
        <w:tc>
          <w:tcPr>
            <w:tcW w:w="1883" w:type="dxa"/>
          </w:tcPr>
          <w:p w14:paraId="33C12C62" w14:textId="30E2DE15" w:rsidR="002D29AD" w:rsidRDefault="002D29AD" w:rsidP="002D29AD">
            <w:r>
              <w:t>A random click on the page where there is no button</w:t>
            </w:r>
          </w:p>
        </w:tc>
        <w:tc>
          <w:tcPr>
            <w:tcW w:w="1406" w:type="dxa"/>
          </w:tcPr>
          <w:p w14:paraId="14D07170" w14:textId="0A6E8781" w:rsidR="002D29AD" w:rsidRDefault="002D29AD" w:rsidP="002D29AD">
            <w:r>
              <w:t>Nothing should happen</w:t>
            </w:r>
          </w:p>
        </w:tc>
        <w:tc>
          <w:tcPr>
            <w:tcW w:w="255" w:type="dxa"/>
          </w:tcPr>
          <w:p w14:paraId="1B9C9441" w14:textId="4D510900" w:rsidR="002D29AD" w:rsidRDefault="002D29AD" w:rsidP="002D29AD">
            <w:r>
              <w:t>S</w:t>
            </w:r>
          </w:p>
        </w:tc>
        <w:tc>
          <w:tcPr>
            <w:tcW w:w="2121" w:type="dxa"/>
          </w:tcPr>
          <w:p w14:paraId="60F04ECA" w14:textId="38D31420" w:rsidR="002D29AD" w:rsidRDefault="002D29AD" w:rsidP="002D29AD">
            <w:r>
              <w:t>White box tested</w:t>
            </w:r>
          </w:p>
        </w:tc>
        <w:tc>
          <w:tcPr>
            <w:tcW w:w="1088" w:type="dxa"/>
          </w:tcPr>
          <w:p w14:paraId="7E0B78AA" w14:textId="1F7AE64D" w:rsidR="002D29AD" w:rsidRDefault="002D29AD" w:rsidP="002D29AD">
            <w:r>
              <w:t>126</w:t>
            </w:r>
          </w:p>
        </w:tc>
      </w:tr>
      <w:tr w:rsidR="002D29AD" w14:paraId="17F8C8D0" w14:textId="77777777" w:rsidTr="007170F7">
        <w:tc>
          <w:tcPr>
            <w:tcW w:w="1007" w:type="dxa"/>
          </w:tcPr>
          <w:p w14:paraId="11C10443" w14:textId="51A2F15F" w:rsidR="002D29AD" w:rsidRDefault="002D29AD" w:rsidP="002D29AD">
            <w:r>
              <w:t>Vehicle menu</w:t>
            </w:r>
          </w:p>
        </w:tc>
        <w:tc>
          <w:tcPr>
            <w:tcW w:w="1256" w:type="dxa"/>
          </w:tcPr>
          <w:p w14:paraId="34CD3B1C" w14:textId="1730ED33" w:rsidR="002D29AD" w:rsidRDefault="002D29AD" w:rsidP="002D29AD">
            <w:r>
              <w:t>(norm) functionality of buttons</w:t>
            </w:r>
          </w:p>
        </w:tc>
        <w:tc>
          <w:tcPr>
            <w:tcW w:w="1883" w:type="dxa"/>
          </w:tcPr>
          <w:p w14:paraId="40616090" w14:textId="61C5B68B" w:rsidR="002D29AD" w:rsidRDefault="002D29AD" w:rsidP="002D29AD">
            <w:r>
              <w:t>Hover above the “Bike” button</w:t>
            </w:r>
          </w:p>
        </w:tc>
        <w:tc>
          <w:tcPr>
            <w:tcW w:w="1406" w:type="dxa"/>
          </w:tcPr>
          <w:p w14:paraId="72C24169" w14:textId="1E9E2151" w:rsidR="002D29AD" w:rsidRDefault="002D29AD" w:rsidP="002D29AD">
            <w:r>
              <w:t>The button should change colour</w:t>
            </w:r>
          </w:p>
        </w:tc>
        <w:tc>
          <w:tcPr>
            <w:tcW w:w="255" w:type="dxa"/>
          </w:tcPr>
          <w:p w14:paraId="215455D4" w14:textId="1BC61D6A" w:rsidR="002D29AD" w:rsidRDefault="002D29AD" w:rsidP="002D29AD">
            <w:r>
              <w:t>S</w:t>
            </w:r>
          </w:p>
        </w:tc>
        <w:tc>
          <w:tcPr>
            <w:tcW w:w="2121" w:type="dxa"/>
          </w:tcPr>
          <w:p w14:paraId="3B6D6315" w14:textId="3D7BE4CB" w:rsidR="002D29AD" w:rsidRDefault="002D29AD" w:rsidP="002D29AD">
            <w:r>
              <w:t>White box tested</w:t>
            </w:r>
          </w:p>
        </w:tc>
        <w:tc>
          <w:tcPr>
            <w:tcW w:w="1088" w:type="dxa"/>
          </w:tcPr>
          <w:p w14:paraId="6E7EF7E4" w14:textId="6000B8F7" w:rsidR="002D29AD" w:rsidRDefault="002D29AD" w:rsidP="002D29AD">
            <w:r>
              <w:t>127</w:t>
            </w:r>
          </w:p>
        </w:tc>
      </w:tr>
      <w:tr w:rsidR="002D29AD" w14:paraId="0CF13BEF" w14:textId="77777777" w:rsidTr="007170F7">
        <w:tc>
          <w:tcPr>
            <w:tcW w:w="1007" w:type="dxa"/>
          </w:tcPr>
          <w:p w14:paraId="280912C4" w14:textId="6B9414B7" w:rsidR="002D29AD" w:rsidRDefault="002D29AD" w:rsidP="002D29AD">
            <w:r>
              <w:t>Vehicle menu</w:t>
            </w:r>
          </w:p>
        </w:tc>
        <w:tc>
          <w:tcPr>
            <w:tcW w:w="1256" w:type="dxa"/>
          </w:tcPr>
          <w:p w14:paraId="7F21A25F" w14:textId="2AEB91D0" w:rsidR="002D29AD" w:rsidRDefault="002D29AD" w:rsidP="002D29AD">
            <w:r>
              <w:t>(norm) functionality of buttons</w:t>
            </w:r>
          </w:p>
        </w:tc>
        <w:tc>
          <w:tcPr>
            <w:tcW w:w="1883" w:type="dxa"/>
          </w:tcPr>
          <w:p w14:paraId="485F070E" w14:textId="3BC39B84" w:rsidR="002D29AD" w:rsidRDefault="002D29AD" w:rsidP="002D29AD">
            <w:r>
              <w:t>Hover above the “Car” button</w:t>
            </w:r>
          </w:p>
        </w:tc>
        <w:tc>
          <w:tcPr>
            <w:tcW w:w="1406" w:type="dxa"/>
          </w:tcPr>
          <w:p w14:paraId="009E7756" w14:textId="4E94EE31" w:rsidR="002D29AD" w:rsidRDefault="002D29AD" w:rsidP="002D29AD">
            <w:r>
              <w:t>The button should change colour</w:t>
            </w:r>
          </w:p>
        </w:tc>
        <w:tc>
          <w:tcPr>
            <w:tcW w:w="255" w:type="dxa"/>
          </w:tcPr>
          <w:p w14:paraId="5A54CA26" w14:textId="4282BD5F" w:rsidR="002D29AD" w:rsidRDefault="002D29AD" w:rsidP="002D29AD">
            <w:r>
              <w:t>S</w:t>
            </w:r>
          </w:p>
        </w:tc>
        <w:tc>
          <w:tcPr>
            <w:tcW w:w="2121" w:type="dxa"/>
          </w:tcPr>
          <w:p w14:paraId="01DBFE95" w14:textId="2CA7AABF" w:rsidR="002D29AD" w:rsidRDefault="002D29AD" w:rsidP="002D29AD">
            <w:r>
              <w:t>White box tested</w:t>
            </w:r>
          </w:p>
        </w:tc>
        <w:tc>
          <w:tcPr>
            <w:tcW w:w="1088" w:type="dxa"/>
          </w:tcPr>
          <w:p w14:paraId="6FC252D9" w14:textId="3530223D" w:rsidR="002D29AD" w:rsidRDefault="002D29AD" w:rsidP="002D29AD">
            <w:r>
              <w:t>128</w:t>
            </w:r>
          </w:p>
        </w:tc>
      </w:tr>
      <w:tr w:rsidR="009A6D9D" w14:paraId="318BAB12" w14:textId="77777777" w:rsidTr="007170F7">
        <w:tc>
          <w:tcPr>
            <w:tcW w:w="1007" w:type="dxa"/>
          </w:tcPr>
          <w:p w14:paraId="6D0AEAEB" w14:textId="4686CC7E" w:rsidR="009A6D9D" w:rsidRDefault="009A6D9D" w:rsidP="009A6D9D">
            <w:r>
              <w:t>Vehicle menu</w:t>
            </w:r>
          </w:p>
        </w:tc>
        <w:tc>
          <w:tcPr>
            <w:tcW w:w="1256" w:type="dxa"/>
          </w:tcPr>
          <w:p w14:paraId="56E32D49" w14:textId="3C5FE999" w:rsidR="009A6D9D" w:rsidRDefault="009A6D9D" w:rsidP="009A6D9D">
            <w:r>
              <w:t>(norm) functionality of buttons</w:t>
            </w:r>
          </w:p>
        </w:tc>
        <w:tc>
          <w:tcPr>
            <w:tcW w:w="1883" w:type="dxa"/>
          </w:tcPr>
          <w:p w14:paraId="644D235B" w14:textId="2D0B98AC" w:rsidR="009A6D9D" w:rsidRDefault="009A6D9D" w:rsidP="009A6D9D">
            <w:r>
              <w:t>Hover above the “Truck” button</w:t>
            </w:r>
          </w:p>
        </w:tc>
        <w:tc>
          <w:tcPr>
            <w:tcW w:w="1406" w:type="dxa"/>
          </w:tcPr>
          <w:p w14:paraId="7E525217" w14:textId="506A05E7" w:rsidR="009A6D9D" w:rsidRDefault="009A6D9D" w:rsidP="009A6D9D">
            <w:r>
              <w:t>The button should change colour</w:t>
            </w:r>
          </w:p>
        </w:tc>
        <w:tc>
          <w:tcPr>
            <w:tcW w:w="255" w:type="dxa"/>
          </w:tcPr>
          <w:p w14:paraId="37243C1C" w14:textId="0E714A55" w:rsidR="009A6D9D" w:rsidRDefault="009A6D9D" w:rsidP="009A6D9D">
            <w:r>
              <w:t>S</w:t>
            </w:r>
          </w:p>
        </w:tc>
        <w:tc>
          <w:tcPr>
            <w:tcW w:w="2121" w:type="dxa"/>
          </w:tcPr>
          <w:p w14:paraId="0422CC7A" w14:textId="2B3D696F" w:rsidR="009A6D9D" w:rsidRDefault="009A6D9D" w:rsidP="009A6D9D">
            <w:r>
              <w:t>White box tested</w:t>
            </w:r>
          </w:p>
        </w:tc>
        <w:tc>
          <w:tcPr>
            <w:tcW w:w="1088" w:type="dxa"/>
          </w:tcPr>
          <w:p w14:paraId="460B10AE" w14:textId="1DF996F0" w:rsidR="009A6D9D" w:rsidRDefault="009A6D9D" w:rsidP="009A6D9D">
            <w:r>
              <w:t>129</w:t>
            </w:r>
          </w:p>
        </w:tc>
      </w:tr>
      <w:tr w:rsidR="009A6D9D" w14:paraId="51CEE281" w14:textId="77777777" w:rsidTr="007170F7">
        <w:tc>
          <w:tcPr>
            <w:tcW w:w="1007" w:type="dxa"/>
          </w:tcPr>
          <w:p w14:paraId="4AFD0A76" w14:textId="53BC8354" w:rsidR="009A6D9D" w:rsidRDefault="009A6D9D" w:rsidP="009A6D9D">
            <w:r>
              <w:t>Vehicle menu</w:t>
            </w:r>
          </w:p>
        </w:tc>
        <w:tc>
          <w:tcPr>
            <w:tcW w:w="1256" w:type="dxa"/>
          </w:tcPr>
          <w:p w14:paraId="6887398A" w14:textId="0207197E" w:rsidR="009A6D9D" w:rsidRDefault="009A6D9D" w:rsidP="009A6D9D">
            <w:r>
              <w:t>(norm) functionality of buttons</w:t>
            </w:r>
          </w:p>
        </w:tc>
        <w:tc>
          <w:tcPr>
            <w:tcW w:w="1883" w:type="dxa"/>
          </w:tcPr>
          <w:p w14:paraId="26B759D2" w14:textId="3993AC6B" w:rsidR="009A6D9D" w:rsidRDefault="009A6D9D" w:rsidP="009A6D9D">
            <w:r>
              <w:t>Hover above the “Back” button</w:t>
            </w:r>
          </w:p>
        </w:tc>
        <w:tc>
          <w:tcPr>
            <w:tcW w:w="1406" w:type="dxa"/>
          </w:tcPr>
          <w:p w14:paraId="62FD9C56" w14:textId="203C9BDE" w:rsidR="009A6D9D" w:rsidRDefault="009A6D9D" w:rsidP="009A6D9D">
            <w:r>
              <w:t>The button should change colour</w:t>
            </w:r>
          </w:p>
        </w:tc>
        <w:tc>
          <w:tcPr>
            <w:tcW w:w="255" w:type="dxa"/>
          </w:tcPr>
          <w:p w14:paraId="36638149" w14:textId="50346073" w:rsidR="009A6D9D" w:rsidRDefault="009A6D9D" w:rsidP="009A6D9D">
            <w:r>
              <w:t>S</w:t>
            </w:r>
          </w:p>
        </w:tc>
        <w:tc>
          <w:tcPr>
            <w:tcW w:w="2121" w:type="dxa"/>
          </w:tcPr>
          <w:p w14:paraId="22639288" w14:textId="0464FC97" w:rsidR="009A6D9D" w:rsidRDefault="009A6D9D" w:rsidP="009A6D9D">
            <w:r>
              <w:t>White box tested</w:t>
            </w:r>
          </w:p>
        </w:tc>
        <w:tc>
          <w:tcPr>
            <w:tcW w:w="1088" w:type="dxa"/>
          </w:tcPr>
          <w:p w14:paraId="60F92A0B" w14:textId="1B254380" w:rsidR="009A6D9D" w:rsidRDefault="009A6D9D" w:rsidP="009A6D9D">
            <w:r>
              <w:t>130</w:t>
            </w:r>
          </w:p>
        </w:tc>
      </w:tr>
      <w:tr w:rsidR="009A6D9D" w14:paraId="37D7984C" w14:textId="77777777" w:rsidTr="007170F7">
        <w:tc>
          <w:tcPr>
            <w:tcW w:w="1007" w:type="dxa"/>
          </w:tcPr>
          <w:p w14:paraId="54DF76E9" w14:textId="3F630FE6" w:rsidR="009A6D9D" w:rsidRDefault="009A6D9D" w:rsidP="009A6D9D">
            <w:r>
              <w:t>Vehicle menu</w:t>
            </w:r>
          </w:p>
        </w:tc>
        <w:tc>
          <w:tcPr>
            <w:tcW w:w="1256" w:type="dxa"/>
          </w:tcPr>
          <w:p w14:paraId="1BE19B98" w14:textId="5665B3C2" w:rsidR="009A6D9D" w:rsidRDefault="009A6D9D" w:rsidP="009A6D9D">
            <w:r>
              <w:t>(norm) functionality of buttons</w:t>
            </w:r>
          </w:p>
        </w:tc>
        <w:tc>
          <w:tcPr>
            <w:tcW w:w="1883" w:type="dxa"/>
          </w:tcPr>
          <w:p w14:paraId="391ACC9E" w14:textId="3E4F7A6B" w:rsidR="009A6D9D" w:rsidRDefault="009A6D9D" w:rsidP="009A6D9D">
            <w:r>
              <w:t>Clicking on the “Back” button</w:t>
            </w:r>
          </w:p>
        </w:tc>
        <w:tc>
          <w:tcPr>
            <w:tcW w:w="1406" w:type="dxa"/>
          </w:tcPr>
          <w:p w14:paraId="54289E4B" w14:textId="6557A9BC" w:rsidR="009A6D9D" w:rsidRDefault="009A6D9D" w:rsidP="009A6D9D">
            <w:r>
              <w:t>The user will be taken back to the load menu</w:t>
            </w:r>
          </w:p>
        </w:tc>
        <w:tc>
          <w:tcPr>
            <w:tcW w:w="255" w:type="dxa"/>
          </w:tcPr>
          <w:p w14:paraId="354D755E" w14:textId="46AA6C8F" w:rsidR="009A6D9D" w:rsidRDefault="009A6D9D" w:rsidP="009A6D9D">
            <w:r>
              <w:t>S</w:t>
            </w:r>
          </w:p>
        </w:tc>
        <w:tc>
          <w:tcPr>
            <w:tcW w:w="2121" w:type="dxa"/>
          </w:tcPr>
          <w:p w14:paraId="779C73FB" w14:textId="1313843E" w:rsidR="009A6D9D" w:rsidRDefault="009A6D9D" w:rsidP="009A6D9D">
            <w:r>
              <w:t>White box tested</w:t>
            </w:r>
          </w:p>
        </w:tc>
        <w:tc>
          <w:tcPr>
            <w:tcW w:w="1088" w:type="dxa"/>
          </w:tcPr>
          <w:p w14:paraId="481A6669" w14:textId="04C0C5F1" w:rsidR="009A6D9D" w:rsidRDefault="009A6D9D" w:rsidP="009A6D9D">
            <w:r>
              <w:t>131</w:t>
            </w:r>
          </w:p>
        </w:tc>
      </w:tr>
      <w:tr w:rsidR="009A6D9D" w14:paraId="0D2084AC" w14:textId="77777777" w:rsidTr="007170F7">
        <w:tc>
          <w:tcPr>
            <w:tcW w:w="1007" w:type="dxa"/>
          </w:tcPr>
          <w:p w14:paraId="5C803C09" w14:textId="1BE895A9" w:rsidR="009A6D9D" w:rsidRDefault="009A6D9D" w:rsidP="009A6D9D">
            <w:r>
              <w:t>Vehicle menu</w:t>
            </w:r>
          </w:p>
        </w:tc>
        <w:tc>
          <w:tcPr>
            <w:tcW w:w="1256" w:type="dxa"/>
          </w:tcPr>
          <w:p w14:paraId="3E8C082D" w14:textId="44C23642" w:rsidR="009A6D9D" w:rsidRDefault="009A6D9D" w:rsidP="009A6D9D">
            <w:r>
              <w:t>(norm) functionality of buttons</w:t>
            </w:r>
          </w:p>
        </w:tc>
        <w:tc>
          <w:tcPr>
            <w:tcW w:w="1883" w:type="dxa"/>
          </w:tcPr>
          <w:p w14:paraId="1D227733" w14:textId="05822BBE" w:rsidR="009A6D9D" w:rsidRDefault="009A6D9D" w:rsidP="009A6D9D">
            <w:r>
              <w:t>Clicking on the “Bike” button</w:t>
            </w:r>
          </w:p>
        </w:tc>
        <w:tc>
          <w:tcPr>
            <w:tcW w:w="1406" w:type="dxa"/>
          </w:tcPr>
          <w:p w14:paraId="4E4392A1" w14:textId="1AADAD9A" w:rsidR="009A6D9D" w:rsidRDefault="009A6D9D" w:rsidP="009A6D9D">
            <w:r>
              <w:t>The user</w:t>
            </w:r>
            <w:r w:rsidR="00425AD8">
              <w:t xml:space="preserve"> will be taken to the testing part of the program, their bridge, chosen vehicle and loading sign will show</w:t>
            </w:r>
          </w:p>
        </w:tc>
        <w:tc>
          <w:tcPr>
            <w:tcW w:w="255" w:type="dxa"/>
          </w:tcPr>
          <w:p w14:paraId="115CFFAF" w14:textId="272761E3" w:rsidR="009A6D9D" w:rsidRDefault="009A6D9D" w:rsidP="009A6D9D">
            <w:r>
              <w:t>S</w:t>
            </w:r>
          </w:p>
        </w:tc>
        <w:tc>
          <w:tcPr>
            <w:tcW w:w="2121" w:type="dxa"/>
          </w:tcPr>
          <w:p w14:paraId="37C9A435" w14:textId="2CE31B9B" w:rsidR="009A6D9D" w:rsidRDefault="009A6D9D" w:rsidP="009A6D9D">
            <w:r>
              <w:t>White box tested</w:t>
            </w:r>
          </w:p>
        </w:tc>
        <w:tc>
          <w:tcPr>
            <w:tcW w:w="1088" w:type="dxa"/>
          </w:tcPr>
          <w:p w14:paraId="4DAD519B" w14:textId="32166AE2" w:rsidR="009A6D9D" w:rsidRDefault="009A6D9D" w:rsidP="009A6D9D">
            <w:r>
              <w:t>13</w:t>
            </w:r>
            <w:r w:rsidR="00425AD8">
              <w:t>2</w:t>
            </w:r>
          </w:p>
        </w:tc>
      </w:tr>
      <w:tr w:rsidR="00425AD8" w14:paraId="7448D493" w14:textId="77777777" w:rsidTr="007170F7">
        <w:tc>
          <w:tcPr>
            <w:tcW w:w="1007" w:type="dxa"/>
          </w:tcPr>
          <w:p w14:paraId="3DBD96B4" w14:textId="167F10CE" w:rsidR="00425AD8" w:rsidRDefault="00425AD8" w:rsidP="00425AD8">
            <w:r>
              <w:t>Vehicle menu</w:t>
            </w:r>
          </w:p>
        </w:tc>
        <w:tc>
          <w:tcPr>
            <w:tcW w:w="1256" w:type="dxa"/>
          </w:tcPr>
          <w:p w14:paraId="2D4B4385" w14:textId="23B46D67" w:rsidR="00425AD8" w:rsidRDefault="00425AD8" w:rsidP="00425AD8">
            <w:r>
              <w:t>(norm) functionality of buttons</w:t>
            </w:r>
          </w:p>
        </w:tc>
        <w:tc>
          <w:tcPr>
            <w:tcW w:w="1883" w:type="dxa"/>
          </w:tcPr>
          <w:p w14:paraId="3B6A0DC6" w14:textId="16AA5E46" w:rsidR="00425AD8" w:rsidRDefault="00425AD8" w:rsidP="00425AD8">
            <w:r>
              <w:t>Clicking on the “Car” button</w:t>
            </w:r>
          </w:p>
        </w:tc>
        <w:tc>
          <w:tcPr>
            <w:tcW w:w="1406" w:type="dxa"/>
          </w:tcPr>
          <w:p w14:paraId="6E9F3134" w14:textId="35700581" w:rsidR="00425AD8" w:rsidRDefault="00425AD8" w:rsidP="00425AD8">
            <w:r>
              <w:t xml:space="preserve">The user will be taken to the testing part of the program, their bridge, chosen vehicle and </w:t>
            </w:r>
            <w:r>
              <w:lastRenderedPageBreak/>
              <w:t>loading sign will show</w:t>
            </w:r>
          </w:p>
        </w:tc>
        <w:tc>
          <w:tcPr>
            <w:tcW w:w="255" w:type="dxa"/>
          </w:tcPr>
          <w:p w14:paraId="6C2F94A5" w14:textId="2590052D" w:rsidR="00425AD8" w:rsidRDefault="00425AD8" w:rsidP="00425AD8">
            <w:r>
              <w:lastRenderedPageBreak/>
              <w:t>S</w:t>
            </w:r>
          </w:p>
        </w:tc>
        <w:tc>
          <w:tcPr>
            <w:tcW w:w="2121" w:type="dxa"/>
          </w:tcPr>
          <w:p w14:paraId="78666869" w14:textId="212344A0" w:rsidR="00425AD8" w:rsidRDefault="00425AD8" w:rsidP="00425AD8">
            <w:r>
              <w:t>White box tested</w:t>
            </w:r>
          </w:p>
        </w:tc>
        <w:tc>
          <w:tcPr>
            <w:tcW w:w="1088" w:type="dxa"/>
          </w:tcPr>
          <w:p w14:paraId="0BC088B2" w14:textId="19674F68" w:rsidR="00425AD8" w:rsidRDefault="00425AD8" w:rsidP="00425AD8">
            <w:r>
              <w:t>133</w:t>
            </w:r>
          </w:p>
        </w:tc>
      </w:tr>
      <w:tr w:rsidR="00425AD8" w14:paraId="7E2D6414" w14:textId="77777777" w:rsidTr="007170F7">
        <w:tc>
          <w:tcPr>
            <w:tcW w:w="1007" w:type="dxa"/>
          </w:tcPr>
          <w:p w14:paraId="3E2916F2" w14:textId="47C972B0" w:rsidR="00425AD8" w:rsidRDefault="00425AD8" w:rsidP="00425AD8">
            <w:r>
              <w:t>Vehicle menu</w:t>
            </w:r>
          </w:p>
        </w:tc>
        <w:tc>
          <w:tcPr>
            <w:tcW w:w="1256" w:type="dxa"/>
          </w:tcPr>
          <w:p w14:paraId="4962075F" w14:textId="1641B803" w:rsidR="00425AD8" w:rsidRDefault="00425AD8" w:rsidP="00425AD8">
            <w:r>
              <w:t>(norm) functionality of buttons</w:t>
            </w:r>
          </w:p>
        </w:tc>
        <w:tc>
          <w:tcPr>
            <w:tcW w:w="1883" w:type="dxa"/>
          </w:tcPr>
          <w:p w14:paraId="50C1AFF6" w14:textId="2A4C7F3B" w:rsidR="00425AD8" w:rsidRDefault="00425AD8" w:rsidP="00425AD8">
            <w:r>
              <w:t>Clicking on the “Truck” button</w:t>
            </w:r>
          </w:p>
        </w:tc>
        <w:tc>
          <w:tcPr>
            <w:tcW w:w="1406" w:type="dxa"/>
          </w:tcPr>
          <w:p w14:paraId="31885226" w14:textId="2804BD9A" w:rsidR="00425AD8" w:rsidRDefault="00425AD8" w:rsidP="00425AD8">
            <w:r>
              <w:t>The user will be taken to the testing part of the program, their bridge, chosen vehicle and loading sign will show</w:t>
            </w:r>
          </w:p>
        </w:tc>
        <w:tc>
          <w:tcPr>
            <w:tcW w:w="255" w:type="dxa"/>
          </w:tcPr>
          <w:p w14:paraId="55C45737" w14:textId="58EA7D4F" w:rsidR="00425AD8" w:rsidRDefault="00425AD8" w:rsidP="00425AD8">
            <w:r>
              <w:t>S</w:t>
            </w:r>
          </w:p>
        </w:tc>
        <w:tc>
          <w:tcPr>
            <w:tcW w:w="2121" w:type="dxa"/>
          </w:tcPr>
          <w:p w14:paraId="6852C9E5" w14:textId="36D61AAA" w:rsidR="00425AD8" w:rsidRDefault="00425AD8" w:rsidP="00425AD8">
            <w:r>
              <w:t>White box tested</w:t>
            </w:r>
          </w:p>
        </w:tc>
        <w:tc>
          <w:tcPr>
            <w:tcW w:w="1088" w:type="dxa"/>
          </w:tcPr>
          <w:p w14:paraId="4B184C21" w14:textId="6316A126" w:rsidR="00425AD8" w:rsidRDefault="00425AD8" w:rsidP="00425AD8">
            <w:r>
              <w:t>134</w:t>
            </w:r>
          </w:p>
        </w:tc>
      </w:tr>
      <w:tr w:rsidR="009B7E9F" w14:paraId="50468BEB" w14:textId="77777777" w:rsidTr="007170F7">
        <w:tc>
          <w:tcPr>
            <w:tcW w:w="1007" w:type="dxa"/>
          </w:tcPr>
          <w:p w14:paraId="07908779" w14:textId="79ED22CF" w:rsidR="009B7E9F" w:rsidRDefault="009B7E9F" w:rsidP="009B7E9F">
            <w:r>
              <w:t>Testing</w:t>
            </w:r>
          </w:p>
        </w:tc>
        <w:tc>
          <w:tcPr>
            <w:tcW w:w="1256" w:type="dxa"/>
          </w:tcPr>
          <w:p w14:paraId="4EA9D531" w14:textId="33218E80" w:rsidR="009B7E9F" w:rsidRDefault="009B7E9F" w:rsidP="009B7E9F">
            <w:r>
              <w:t>(norm) loading</w:t>
            </w:r>
          </w:p>
        </w:tc>
        <w:tc>
          <w:tcPr>
            <w:tcW w:w="1883" w:type="dxa"/>
          </w:tcPr>
          <w:p w14:paraId="6464A765" w14:textId="143A6903" w:rsidR="009B7E9F" w:rsidRDefault="009B7E9F" w:rsidP="009B7E9F">
            <w:r>
              <w:t>Doing nothing</w:t>
            </w:r>
          </w:p>
        </w:tc>
        <w:tc>
          <w:tcPr>
            <w:tcW w:w="1406" w:type="dxa"/>
          </w:tcPr>
          <w:p w14:paraId="0476AB6E" w14:textId="2ADDE2C2" w:rsidR="009B7E9F" w:rsidRDefault="009B7E9F" w:rsidP="009B7E9F">
            <w:r>
              <w:t>“loading” will disappear</w:t>
            </w:r>
          </w:p>
        </w:tc>
        <w:tc>
          <w:tcPr>
            <w:tcW w:w="255" w:type="dxa"/>
          </w:tcPr>
          <w:p w14:paraId="579B575A" w14:textId="1D50EC2B" w:rsidR="009B7E9F" w:rsidRDefault="009B7E9F" w:rsidP="009B7E9F">
            <w:r>
              <w:t>S</w:t>
            </w:r>
          </w:p>
        </w:tc>
        <w:tc>
          <w:tcPr>
            <w:tcW w:w="2121" w:type="dxa"/>
          </w:tcPr>
          <w:p w14:paraId="7D7300F7" w14:textId="27E9694F" w:rsidR="009B7E9F" w:rsidRDefault="009B7E9F" w:rsidP="009B7E9F">
            <w:r>
              <w:t>White box tested</w:t>
            </w:r>
          </w:p>
        </w:tc>
        <w:tc>
          <w:tcPr>
            <w:tcW w:w="1088" w:type="dxa"/>
          </w:tcPr>
          <w:p w14:paraId="3FF90BCD" w14:textId="2777FB2D" w:rsidR="009B7E9F" w:rsidRDefault="009B7E9F" w:rsidP="009B7E9F">
            <w:r>
              <w:t>135</w:t>
            </w:r>
          </w:p>
        </w:tc>
      </w:tr>
      <w:tr w:rsidR="009B7E9F" w14:paraId="5679B934" w14:textId="77777777" w:rsidTr="007170F7">
        <w:tc>
          <w:tcPr>
            <w:tcW w:w="1007" w:type="dxa"/>
          </w:tcPr>
          <w:p w14:paraId="5CCFFA48" w14:textId="2990020F" w:rsidR="009B7E9F" w:rsidRDefault="009B7E9F" w:rsidP="009B7E9F">
            <w:r>
              <w:t>Testing</w:t>
            </w:r>
          </w:p>
        </w:tc>
        <w:tc>
          <w:tcPr>
            <w:tcW w:w="1256" w:type="dxa"/>
          </w:tcPr>
          <w:p w14:paraId="31C17399" w14:textId="7F71EFAA" w:rsidR="009B7E9F" w:rsidRDefault="009B7E9F" w:rsidP="009B7E9F">
            <w:r>
              <w:t>(Exc) Program reacts correctly to null click</w:t>
            </w:r>
          </w:p>
        </w:tc>
        <w:tc>
          <w:tcPr>
            <w:tcW w:w="1883" w:type="dxa"/>
          </w:tcPr>
          <w:p w14:paraId="657C8D72" w14:textId="0C291D52" w:rsidR="009B7E9F" w:rsidRDefault="009B7E9F" w:rsidP="009B7E9F">
            <w:r>
              <w:t>A random click on the page where there is no button whilst loading</w:t>
            </w:r>
          </w:p>
        </w:tc>
        <w:tc>
          <w:tcPr>
            <w:tcW w:w="1406" w:type="dxa"/>
          </w:tcPr>
          <w:p w14:paraId="764B3896" w14:textId="2BC7599A" w:rsidR="009B7E9F" w:rsidRDefault="009B7E9F" w:rsidP="009B7E9F">
            <w:r>
              <w:t>Nothing should happen</w:t>
            </w:r>
          </w:p>
        </w:tc>
        <w:tc>
          <w:tcPr>
            <w:tcW w:w="255" w:type="dxa"/>
          </w:tcPr>
          <w:p w14:paraId="3EC6BB18" w14:textId="19C52424" w:rsidR="009B7E9F" w:rsidRDefault="009B7E9F" w:rsidP="009B7E9F">
            <w:r>
              <w:t>S</w:t>
            </w:r>
          </w:p>
        </w:tc>
        <w:tc>
          <w:tcPr>
            <w:tcW w:w="2121" w:type="dxa"/>
          </w:tcPr>
          <w:p w14:paraId="69045112" w14:textId="3B083F96" w:rsidR="009B7E9F" w:rsidRDefault="009B7E9F" w:rsidP="009B7E9F">
            <w:r>
              <w:t>White box tested</w:t>
            </w:r>
          </w:p>
        </w:tc>
        <w:tc>
          <w:tcPr>
            <w:tcW w:w="1088" w:type="dxa"/>
          </w:tcPr>
          <w:p w14:paraId="65A71912" w14:textId="2B93C42B" w:rsidR="009B7E9F" w:rsidRDefault="009B7E9F" w:rsidP="009B7E9F">
            <w:r>
              <w:t>136</w:t>
            </w:r>
          </w:p>
        </w:tc>
      </w:tr>
      <w:tr w:rsidR="00B71E3C" w14:paraId="7DF0CB12" w14:textId="77777777" w:rsidTr="007170F7">
        <w:tc>
          <w:tcPr>
            <w:tcW w:w="1007" w:type="dxa"/>
          </w:tcPr>
          <w:p w14:paraId="02F59E08" w14:textId="46679445" w:rsidR="00B71E3C" w:rsidRDefault="00B71E3C" w:rsidP="00B71E3C">
            <w:r>
              <w:t>Testing</w:t>
            </w:r>
          </w:p>
        </w:tc>
        <w:tc>
          <w:tcPr>
            <w:tcW w:w="1256" w:type="dxa"/>
          </w:tcPr>
          <w:p w14:paraId="23BC403F" w14:textId="0EB003BF" w:rsidR="00B71E3C" w:rsidRDefault="00B71E3C" w:rsidP="00B71E3C">
            <w:r>
              <w:t>(Exc) Program reacts correctly to null click</w:t>
            </w:r>
          </w:p>
        </w:tc>
        <w:tc>
          <w:tcPr>
            <w:tcW w:w="1883" w:type="dxa"/>
          </w:tcPr>
          <w:p w14:paraId="07F9723B" w14:textId="11F1B1F4" w:rsidR="00B71E3C" w:rsidRDefault="00B71E3C" w:rsidP="00B71E3C">
            <w:r>
              <w:t>A random click on the page where there is no button</w:t>
            </w:r>
          </w:p>
        </w:tc>
        <w:tc>
          <w:tcPr>
            <w:tcW w:w="1406" w:type="dxa"/>
          </w:tcPr>
          <w:p w14:paraId="079FF48A" w14:textId="5310D198" w:rsidR="00B71E3C" w:rsidRDefault="00B71E3C" w:rsidP="00B71E3C">
            <w:r>
              <w:t>Nothing should happen</w:t>
            </w:r>
          </w:p>
        </w:tc>
        <w:tc>
          <w:tcPr>
            <w:tcW w:w="255" w:type="dxa"/>
          </w:tcPr>
          <w:p w14:paraId="1E7500F7" w14:textId="4745958D" w:rsidR="00B71E3C" w:rsidRDefault="00B71E3C" w:rsidP="00B71E3C">
            <w:r>
              <w:t>S</w:t>
            </w:r>
          </w:p>
        </w:tc>
        <w:tc>
          <w:tcPr>
            <w:tcW w:w="2121" w:type="dxa"/>
          </w:tcPr>
          <w:p w14:paraId="09B2CB5E" w14:textId="53871A30" w:rsidR="00B71E3C" w:rsidRDefault="00B71E3C" w:rsidP="00B71E3C">
            <w:r>
              <w:t>White box tested</w:t>
            </w:r>
          </w:p>
        </w:tc>
        <w:tc>
          <w:tcPr>
            <w:tcW w:w="1088" w:type="dxa"/>
          </w:tcPr>
          <w:p w14:paraId="2B307B24" w14:textId="2F17B545" w:rsidR="00B71E3C" w:rsidRDefault="00B71E3C" w:rsidP="00B71E3C">
            <w:r>
              <w:t>137</w:t>
            </w:r>
          </w:p>
        </w:tc>
      </w:tr>
      <w:tr w:rsidR="00B71E3C" w14:paraId="77D1B8A2" w14:textId="77777777" w:rsidTr="007170F7">
        <w:tc>
          <w:tcPr>
            <w:tcW w:w="1007" w:type="dxa"/>
          </w:tcPr>
          <w:p w14:paraId="531E4000" w14:textId="0E82816F" w:rsidR="00B71E3C" w:rsidRDefault="00B71E3C" w:rsidP="00B71E3C">
            <w:r>
              <w:t>Testing</w:t>
            </w:r>
          </w:p>
        </w:tc>
        <w:tc>
          <w:tcPr>
            <w:tcW w:w="1256" w:type="dxa"/>
          </w:tcPr>
          <w:p w14:paraId="4A8A2C92" w14:textId="57DF39EC" w:rsidR="00B71E3C" w:rsidRDefault="00B71E3C" w:rsidP="00B71E3C">
            <w:r>
              <w:t>(norm) functionality of button</w:t>
            </w:r>
          </w:p>
        </w:tc>
        <w:tc>
          <w:tcPr>
            <w:tcW w:w="1883" w:type="dxa"/>
          </w:tcPr>
          <w:p w14:paraId="31DCBE72" w14:textId="267C4848" w:rsidR="00B71E3C" w:rsidRDefault="00B71E3C" w:rsidP="00B71E3C">
            <w:r>
              <w:t>Hovering above the “Quit” button</w:t>
            </w:r>
          </w:p>
        </w:tc>
        <w:tc>
          <w:tcPr>
            <w:tcW w:w="1406" w:type="dxa"/>
          </w:tcPr>
          <w:p w14:paraId="7C82FA58" w14:textId="624B2760" w:rsidR="00B71E3C" w:rsidRDefault="00B71E3C" w:rsidP="00B71E3C">
            <w:r>
              <w:t>The button should change colour</w:t>
            </w:r>
          </w:p>
        </w:tc>
        <w:tc>
          <w:tcPr>
            <w:tcW w:w="255" w:type="dxa"/>
          </w:tcPr>
          <w:p w14:paraId="47CB077E" w14:textId="78327799" w:rsidR="00B71E3C" w:rsidRDefault="00B71E3C" w:rsidP="00B71E3C">
            <w:r>
              <w:t>S</w:t>
            </w:r>
          </w:p>
        </w:tc>
        <w:tc>
          <w:tcPr>
            <w:tcW w:w="2121" w:type="dxa"/>
          </w:tcPr>
          <w:p w14:paraId="52EB3AA0" w14:textId="05D105FE" w:rsidR="00B71E3C" w:rsidRDefault="00B71E3C" w:rsidP="00B71E3C">
            <w:r>
              <w:t>White box tested</w:t>
            </w:r>
          </w:p>
        </w:tc>
        <w:tc>
          <w:tcPr>
            <w:tcW w:w="1088" w:type="dxa"/>
          </w:tcPr>
          <w:p w14:paraId="2534DB67" w14:textId="707D694E" w:rsidR="00B71E3C" w:rsidRDefault="00B71E3C" w:rsidP="00B71E3C">
            <w:r>
              <w:t>138</w:t>
            </w:r>
          </w:p>
        </w:tc>
      </w:tr>
      <w:tr w:rsidR="00B71E3C" w14:paraId="4D59EF39" w14:textId="77777777" w:rsidTr="007170F7">
        <w:tc>
          <w:tcPr>
            <w:tcW w:w="1007" w:type="dxa"/>
          </w:tcPr>
          <w:p w14:paraId="2BA37B85" w14:textId="368F4508" w:rsidR="00B71E3C" w:rsidRDefault="00B71E3C" w:rsidP="00B71E3C">
            <w:r>
              <w:t>Testing</w:t>
            </w:r>
          </w:p>
        </w:tc>
        <w:tc>
          <w:tcPr>
            <w:tcW w:w="1256" w:type="dxa"/>
          </w:tcPr>
          <w:p w14:paraId="39C65A15" w14:textId="31582324" w:rsidR="00B71E3C" w:rsidRDefault="00B71E3C" w:rsidP="00B71E3C">
            <w:r>
              <w:t>(norm) functionality of button</w:t>
            </w:r>
          </w:p>
        </w:tc>
        <w:tc>
          <w:tcPr>
            <w:tcW w:w="1883" w:type="dxa"/>
          </w:tcPr>
          <w:p w14:paraId="097ABD63" w14:textId="6CCEC1FA" w:rsidR="00B71E3C" w:rsidRDefault="00B71E3C" w:rsidP="00B71E3C">
            <w:r>
              <w:t>Hovering above the “Edit” button</w:t>
            </w:r>
          </w:p>
        </w:tc>
        <w:tc>
          <w:tcPr>
            <w:tcW w:w="1406" w:type="dxa"/>
          </w:tcPr>
          <w:p w14:paraId="44C025B4" w14:textId="1248B2F8" w:rsidR="00B71E3C" w:rsidRDefault="00B71E3C" w:rsidP="00B71E3C">
            <w:r>
              <w:t>The button should change colour</w:t>
            </w:r>
          </w:p>
        </w:tc>
        <w:tc>
          <w:tcPr>
            <w:tcW w:w="255" w:type="dxa"/>
          </w:tcPr>
          <w:p w14:paraId="1A7340B6" w14:textId="0A0696EF" w:rsidR="00B71E3C" w:rsidRDefault="00B71E3C" w:rsidP="00B71E3C">
            <w:r>
              <w:t>S</w:t>
            </w:r>
          </w:p>
        </w:tc>
        <w:tc>
          <w:tcPr>
            <w:tcW w:w="2121" w:type="dxa"/>
          </w:tcPr>
          <w:p w14:paraId="5286432F" w14:textId="39D90333" w:rsidR="00B71E3C" w:rsidRDefault="00B71E3C" w:rsidP="00B71E3C">
            <w:r>
              <w:t>White box tested</w:t>
            </w:r>
          </w:p>
        </w:tc>
        <w:tc>
          <w:tcPr>
            <w:tcW w:w="1088" w:type="dxa"/>
          </w:tcPr>
          <w:p w14:paraId="03CC3D57" w14:textId="3823620D" w:rsidR="00B71E3C" w:rsidRDefault="00B71E3C" w:rsidP="00B71E3C">
            <w:r>
              <w:t>139</w:t>
            </w:r>
          </w:p>
        </w:tc>
      </w:tr>
      <w:tr w:rsidR="00B71E3C" w14:paraId="5142BD7E" w14:textId="77777777" w:rsidTr="007170F7">
        <w:tc>
          <w:tcPr>
            <w:tcW w:w="1007" w:type="dxa"/>
          </w:tcPr>
          <w:p w14:paraId="06515C4B" w14:textId="57B03BEA" w:rsidR="00B71E3C" w:rsidRDefault="00B71E3C" w:rsidP="00B71E3C">
            <w:r>
              <w:t>Testing</w:t>
            </w:r>
          </w:p>
        </w:tc>
        <w:tc>
          <w:tcPr>
            <w:tcW w:w="1256" w:type="dxa"/>
          </w:tcPr>
          <w:p w14:paraId="7A4E5E5E" w14:textId="1EF763BD" w:rsidR="00B71E3C" w:rsidRDefault="00B71E3C" w:rsidP="00B71E3C">
            <w:r>
              <w:t>(norm) functionality of button</w:t>
            </w:r>
          </w:p>
        </w:tc>
        <w:tc>
          <w:tcPr>
            <w:tcW w:w="1883" w:type="dxa"/>
          </w:tcPr>
          <w:p w14:paraId="2B873409" w14:textId="679F11BC" w:rsidR="00B71E3C" w:rsidRDefault="00B71E3C" w:rsidP="00B71E3C">
            <w:r>
              <w:t>Clicking the “Back” button</w:t>
            </w:r>
          </w:p>
        </w:tc>
        <w:tc>
          <w:tcPr>
            <w:tcW w:w="1406" w:type="dxa"/>
          </w:tcPr>
          <w:p w14:paraId="7CE408B8" w14:textId="273829AF" w:rsidR="00B71E3C" w:rsidRDefault="00B71E3C" w:rsidP="00B71E3C">
            <w:r>
              <w:t>The user will be taken to the play menu</w:t>
            </w:r>
          </w:p>
        </w:tc>
        <w:tc>
          <w:tcPr>
            <w:tcW w:w="255" w:type="dxa"/>
          </w:tcPr>
          <w:p w14:paraId="532F77AC" w14:textId="1C67DF9B" w:rsidR="00B71E3C" w:rsidRDefault="00B71E3C" w:rsidP="00B71E3C">
            <w:r>
              <w:t>S</w:t>
            </w:r>
          </w:p>
        </w:tc>
        <w:tc>
          <w:tcPr>
            <w:tcW w:w="2121" w:type="dxa"/>
          </w:tcPr>
          <w:p w14:paraId="5F0EF300" w14:textId="57FA0490" w:rsidR="00B71E3C" w:rsidRDefault="00B71E3C" w:rsidP="00B71E3C">
            <w:r>
              <w:t>White box tested</w:t>
            </w:r>
          </w:p>
        </w:tc>
        <w:tc>
          <w:tcPr>
            <w:tcW w:w="1088" w:type="dxa"/>
          </w:tcPr>
          <w:p w14:paraId="5B8D27F5" w14:textId="7B426C1E" w:rsidR="00B71E3C" w:rsidRDefault="00B71E3C" w:rsidP="00B71E3C">
            <w:r>
              <w:t>140</w:t>
            </w:r>
          </w:p>
        </w:tc>
      </w:tr>
      <w:tr w:rsidR="00670458" w14:paraId="2F1253BC" w14:textId="77777777" w:rsidTr="007170F7">
        <w:tc>
          <w:tcPr>
            <w:tcW w:w="1007" w:type="dxa"/>
          </w:tcPr>
          <w:p w14:paraId="38310525" w14:textId="06D22059" w:rsidR="00670458" w:rsidRDefault="00670458" w:rsidP="00670458">
            <w:r>
              <w:t>Testing</w:t>
            </w:r>
          </w:p>
        </w:tc>
        <w:tc>
          <w:tcPr>
            <w:tcW w:w="1256" w:type="dxa"/>
          </w:tcPr>
          <w:p w14:paraId="4B9F3588" w14:textId="462FBBCA" w:rsidR="00670458" w:rsidRDefault="00670458" w:rsidP="00670458">
            <w:r>
              <w:t>(norm) functionality of button</w:t>
            </w:r>
          </w:p>
        </w:tc>
        <w:tc>
          <w:tcPr>
            <w:tcW w:w="1883" w:type="dxa"/>
          </w:tcPr>
          <w:p w14:paraId="35D57B1F" w14:textId="77B98412" w:rsidR="00670458" w:rsidRDefault="00670458" w:rsidP="00670458">
            <w:r>
              <w:t>Clicking the “Edit” button</w:t>
            </w:r>
          </w:p>
        </w:tc>
        <w:tc>
          <w:tcPr>
            <w:tcW w:w="1406" w:type="dxa"/>
          </w:tcPr>
          <w:p w14:paraId="59E1307F" w14:textId="42254D5F" w:rsidR="00670458" w:rsidRDefault="00670458" w:rsidP="00670458">
            <w:r>
              <w:t>The user will be taken to the build menu with their bridge</w:t>
            </w:r>
          </w:p>
        </w:tc>
        <w:tc>
          <w:tcPr>
            <w:tcW w:w="255" w:type="dxa"/>
          </w:tcPr>
          <w:p w14:paraId="2F0E68FB" w14:textId="32ED754F" w:rsidR="00670458" w:rsidRDefault="00670458" w:rsidP="00670458">
            <w:r>
              <w:t>S</w:t>
            </w:r>
          </w:p>
        </w:tc>
        <w:tc>
          <w:tcPr>
            <w:tcW w:w="2121" w:type="dxa"/>
          </w:tcPr>
          <w:p w14:paraId="56DE2DCA" w14:textId="5ABA2240" w:rsidR="00670458" w:rsidRDefault="00670458" w:rsidP="00670458">
            <w:r>
              <w:t>White box tested</w:t>
            </w:r>
          </w:p>
        </w:tc>
        <w:tc>
          <w:tcPr>
            <w:tcW w:w="1088" w:type="dxa"/>
          </w:tcPr>
          <w:p w14:paraId="248F7899" w14:textId="192E0DC8" w:rsidR="00670458" w:rsidRDefault="00670458" w:rsidP="00670458">
            <w:r>
              <w:t>141</w:t>
            </w:r>
          </w:p>
        </w:tc>
      </w:tr>
      <w:tr w:rsidR="00670458" w14:paraId="55998ACD" w14:textId="77777777" w:rsidTr="007170F7">
        <w:tc>
          <w:tcPr>
            <w:tcW w:w="1007" w:type="dxa"/>
          </w:tcPr>
          <w:p w14:paraId="11CB3E95" w14:textId="336ADC3E" w:rsidR="00670458" w:rsidRDefault="001867BB" w:rsidP="00670458">
            <w:r>
              <w:lastRenderedPageBreak/>
              <w:t>Testing</w:t>
            </w:r>
          </w:p>
        </w:tc>
        <w:tc>
          <w:tcPr>
            <w:tcW w:w="1256" w:type="dxa"/>
          </w:tcPr>
          <w:p w14:paraId="3D2C8FB4" w14:textId="412BC066" w:rsidR="00670458" w:rsidRDefault="001867BB" w:rsidP="00670458">
            <w:r>
              <w:t>(norm) functionality of vehicle and bridge</w:t>
            </w:r>
          </w:p>
        </w:tc>
        <w:tc>
          <w:tcPr>
            <w:tcW w:w="1883" w:type="dxa"/>
          </w:tcPr>
          <w:p w14:paraId="7191C15B" w14:textId="2D7347C5" w:rsidR="00670458" w:rsidRDefault="001867BB" w:rsidP="00670458">
            <w:r>
              <w:t>Pressing D key to move right</w:t>
            </w:r>
          </w:p>
        </w:tc>
        <w:tc>
          <w:tcPr>
            <w:tcW w:w="1406" w:type="dxa"/>
          </w:tcPr>
          <w:p w14:paraId="7FB3BF82" w14:textId="3F74A48F" w:rsidR="00670458" w:rsidRDefault="001867BB" w:rsidP="00670458">
            <w:r>
              <w:t>The car will pass over the bridge</w:t>
            </w:r>
          </w:p>
        </w:tc>
        <w:tc>
          <w:tcPr>
            <w:tcW w:w="255" w:type="dxa"/>
          </w:tcPr>
          <w:p w14:paraId="2DC6DD62" w14:textId="7A9B252E" w:rsidR="00670458" w:rsidRDefault="001867BB" w:rsidP="00670458">
            <w:r>
              <w:t>S</w:t>
            </w:r>
          </w:p>
        </w:tc>
        <w:tc>
          <w:tcPr>
            <w:tcW w:w="2121" w:type="dxa"/>
          </w:tcPr>
          <w:p w14:paraId="4127B585" w14:textId="04338C14" w:rsidR="00670458" w:rsidRDefault="001867BB" w:rsidP="00670458">
            <w:r>
              <w:t>White box tested</w:t>
            </w:r>
          </w:p>
        </w:tc>
        <w:tc>
          <w:tcPr>
            <w:tcW w:w="1088" w:type="dxa"/>
          </w:tcPr>
          <w:p w14:paraId="2B6B7CA5" w14:textId="2F6A52B1" w:rsidR="00670458" w:rsidRDefault="001867BB" w:rsidP="00670458">
            <w:r>
              <w:t>142</w:t>
            </w:r>
          </w:p>
        </w:tc>
      </w:tr>
      <w:tr w:rsidR="001867BB" w14:paraId="31A65619" w14:textId="77777777" w:rsidTr="007170F7">
        <w:tc>
          <w:tcPr>
            <w:tcW w:w="1007" w:type="dxa"/>
          </w:tcPr>
          <w:p w14:paraId="2438F58F" w14:textId="0DDB1F52" w:rsidR="001867BB" w:rsidRDefault="001867BB" w:rsidP="001867BB">
            <w:r>
              <w:t>Testing</w:t>
            </w:r>
          </w:p>
        </w:tc>
        <w:tc>
          <w:tcPr>
            <w:tcW w:w="1256" w:type="dxa"/>
          </w:tcPr>
          <w:p w14:paraId="38313289" w14:textId="2A4D48E2" w:rsidR="001867BB" w:rsidRDefault="001867BB" w:rsidP="001867BB">
            <w:r>
              <w:t>(norm) functionality of vehicle and bridge</w:t>
            </w:r>
          </w:p>
        </w:tc>
        <w:tc>
          <w:tcPr>
            <w:tcW w:w="1883" w:type="dxa"/>
          </w:tcPr>
          <w:p w14:paraId="526C8577" w14:textId="14D42ADB" w:rsidR="001867BB" w:rsidRDefault="001867BB" w:rsidP="001867BB">
            <w:r>
              <w:t>pressing A key to move right</w:t>
            </w:r>
          </w:p>
        </w:tc>
        <w:tc>
          <w:tcPr>
            <w:tcW w:w="1406" w:type="dxa"/>
          </w:tcPr>
          <w:p w14:paraId="2848FBF3" w14:textId="654BC7B0" w:rsidR="001867BB" w:rsidRDefault="001867BB" w:rsidP="001867BB">
            <w:r>
              <w:t>The car will pass over the bridge</w:t>
            </w:r>
          </w:p>
        </w:tc>
        <w:tc>
          <w:tcPr>
            <w:tcW w:w="255" w:type="dxa"/>
          </w:tcPr>
          <w:p w14:paraId="12F66B54" w14:textId="2738A440" w:rsidR="001867BB" w:rsidRDefault="001867BB" w:rsidP="001867BB">
            <w:r>
              <w:t>S</w:t>
            </w:r>
          </w:p>
        </w:tc>
        <w:tc>
          <w:tcPr>
            <w:tcW w:w="2121" w:type="dxa"/>
          </w:tcPr>
          <w:p w14:paraId="12802506" w14:textId="4301E1A6" w:rsidR="001867BB" w:rsidRDefault="001867BB" w:rsidP="001867BB">
            <w:r>
              <w:t>White box tested</w:t>
            </w:r>
          </w:p>
        </w:tc>
        <w:tc>
          <w:tcPr>
            <w:tcW w:w="1088" w:type="dxa"/>
          </w:tcPr>
          <w:p w14:paraId="591910CC" w14:textId="068280DF" w:rsidR="001867BB" w:rsidRDefault="001867BB" w:rsidP="001867BB">
            <w:r>
              <w:t>143</w:t>
            </w:r>
          </w:p>
        </w:tc>
      </w:tr>
      <w:tr w:rsidR="001867BB" w14:paraId="43181ACB" w14:textId="77777777" w:rsidTr="007170F7">
        <w:tc>
          <w:tcPr>
            <w:tcW w:w="1007" w:type="dxa"/>
          </w:tcPr>
          <w:p w14:paraId="3E7B3716" w14:textId="24802CB3" w:rsidR="001867BB" w:rsidRDefault="001867BB" w:rsidP="001867BB">
            <w:r>
              <w:t>Testing</w:t>
            </w:r>
          </w:p>
        </w:tc>
        <w:tc>
          <w:tcPr>
            <w:tcW w:w="1256" w:type="dxa"/>
          </w:tcPr>
          <w:p w14:paraId="17FD2781" w14:textId="36AE27B8" w:rsidR="001867BB" w:rsidRDefault="001867BB" w:rsidP="001867BB">
            <w:r>
              <w:t>(bnd) functionality of vehicle</w:t>
            </w:r>
          </w:p>
        </w:tc>
        <w:tc>
          <w:tcPr>
            <w:tcW w:w="1883" w:type="dxa"/>
          </w:tcPr>
          <w:p w14:paraId="65E1318A" w14:textId="066910DD" w:rsidR="001867BB" w:rsidRDefault="001867BB" w:rsidP="001867BB">
            <w:r>
              <w:t>Keeping A down</w:t>
            </w:r>
          </w:p>
        </w:tc>
        <w:tc>
          <w:tcPr>
            <w:tcW w:w="1406" w:type="dxa"/>
          </w:tcPr>
          <w:p w14:paraId="0B366562" w14:textId="2FB32D20" w:rsidR="001867BB" w:rsidRDefault="001867BB" w:rsidP="001867BB">
            <w:r>
              <w:t>The car will hit a boundary</w:t>
            </w:r>
          </w:p>
        </w:tc>
        <w:tc>
          <w:tcPr>
            <w:tcW w:w="255" w:type="dxa"/>
          </w:tcPr>
          <w:p w14:paraId="40DC29CF" w14:textId="3E659648" w:rsidR="001867BB" w:rsidRDefault="001867BB" w:rsidP="001867BB">
            <w:r>
              <w:t>S</w:t>
            </w:r>
          </w:p>
        </w:tc>
        <w:tc>
          <w:tcPr>
            <w:tcW w:w="2121" w:type="dxa"/>
          </w:tcPr>
          <w:p w14:paraId="593CAF6F" w14:textId="4B25A861" w:rsidR="001867BB" w:rsidRDefault="001867BB" w:rsidP="001867BB">
            <w:r>
              <w:t>White box tested</w:t>
            </w:r>
          </w:p>
        </w:tc>
        <w:tc>
          <w:tcPr>
            <w:tcW w:w="1088" w:type="dxa"/>
          </w:tcPr>
          <w:p w14:paraId="082308DF" w14:textId="4B2F28AE" w:rsidR="001867BB" w:rsidRDefault="001867BB" w:rsidP="001867BB">
            <w:r>
              <w:t>144</w:t>
            </w:r>
          </w:p>
        </w:tc>
      </w:tr>
      <w:tr w:rsidR="001867BB" w14:paraId="36E1BDB4" w14:textId="77777777" w:rsidTr="007170F7">
        <w:tc>
          <w:tcPr>
            <w:tcW w:w="1007" w:type="dxa"/>
          </w:tcPr>
          <w:p w14:paraId="2FA8688A" w14:textId="2DA6785C" w:rsidR="001867BB" w:rsidRDefault="001867BB" w:rsidP="001867BB">
            <w:r>
              <w:t>Testing</w:t>
            </w:r>
          </w:p>
        </w:tc>
        <w:tc>
          <w:tcPr>
            <w:tcW w:w="1256" w:type="dxa"/>
          </w:tcPr>
          <w:p w14:paraId="6ABF3BAA" w14:textId="666439D6" w:rsidR="001867BB" w:rsidRDefault="001867BB" w:rsidP="001867BB">
            <w:r>
              <w:t>(bnd) functionality of vehicle</w:t>
            </w:r>
          </w:p>
        </w:tc>
        <w:tc>
          <w:tcPr>
            <w:tcW w:w="1883" w:type="dxa"/>
          </w:tcPr>
          <w:p w14:paraId="4560D82D" w14:textId="78C8E15C" w:rsidR="001867BB" w:rsidRDefault="001867BB" w:rsidP="001867BB">
            <w:r>
              <w:t>Keeping D down</w:t>
            </w:r>
          </w:p>
        </w:tc>
        <w:tc>
          <w:tcPr>
            <w:tcW w:w="1406" w:type="dxa"/>
          </w:tcPr>
          <w:p w14:paraId="2F521402" w14:textId="110AAF8F" w:rsidR="001867BB" w:rsidRDefault="001867BB" w:rsidP="001867BB">
            <w:r>
              <w:t>The car will hit a boundary</w:t>
            </w:r>
          </w:p>
        </w:tc>
        <w:tc>
          <w:tcPr>
            <w:tcW w:w="255" w:type="dxa"/>
          </w:tcPr>
          <w:p w14:paraId="7AD66C83" w14:textId="61FDC80E" w:rsidR="001867BB" w:rsidRDefault="001867BB" w:rsidP="001867BB">
            <w:r>
              <w:t>S</w:t>
            </w:r>
          </w:p>
        </w:tc>
        <w:tc>
          <w:tcPr>
            <w:tcW w:w="2121" w:type="dxa"/>
          </w:tcPr>
          <w:p w14:paraId="0F0DCAFD" w14:textId="5FF0A962" w:rsidR="001867BB" w:rsidRDefault="001867BB" w:rsidP="001867BB">
            <w:r>
              <w:t>White box tested</w:t>
            </w:r>
          </w:p>
        </w:tc>
        <w:tc>
          <w:tcPr>
            <w:tcW w:w="1088" w:type="dxa"/>
          </w:tcPr>
          <w:p w14:paraId="1F3106E2" w14:textId="23D97618" w:rsidR="001867BB" w:rsidRDefault="001867BB" w:rsidP="001867BB">
            <w:r>
              <w:t>14</w:t>
            </w:r>
            <w:r w:rsidR="00EC6235">
              <w:t>5</w:t>
            </w:r>
          </w:p>
        </w:tc>
      </w:tr>
      <w:tr w:rsidR="00EC6235" w14:paraId="247ECC03" w14:textId="77777777" w:rsidTr="007170F7">
        <w:tc>
          <w:tcPr>
            <w:tcW w:w="1007" w:type="dxa"/>
          </w:tcPr>
          <w:p w14:paraId="656F4E50" w14:textId="2C1E9CFC" w:rsidR="00EC6235" w:rsidRDefault="00EC6235" w:rsidP="001867BB">
            <w:r>
              <w:t>Testing</w:t>
            </w:r>
          </w:p>
        </w:tc>
        <w:tc>
          <w:tcPr>
            <w:tcW w:w="1256" w:type="dxa"/>
          </w:tcPr>
          <w:p w14:paraId="7A1C3DAF" w14:textId="524351E5" w:rsidR="00EC6235" w:rsidRDefault="00EC6235" w:rsidP="001867BB">
            <w:r>
              <w:t>(norm) functionality of bridge</w:t>
            </w:r>
          </w:p>
        </w:tc>
        <w:tc>
          <w:tcPr>
            <w:tcW w:w="1883" w:type="dxa"/>
          </w:tcPr>
          <w:p w14:paraId="28774E9F" w14:textId="531504D8" w:rsidR="00EC6235" w:rsidRDefault="00EC6235" w:rsidP="001867BB">
            <w:r>
              <w:t>Driving a vehicle across a weak bridge</w:t>
            </w:r>
          </w:p>
        </w:tc>
        <w:tc>
          <w:tcPr>
            <w:tcW w:w="1406" w:type="dxa"/>
          </w:tcPr>
          <w:p w14:paraId="041000E8" w14:textId="4AA21E56" w:rsidR="00EC6235" w:rsidRDefault="00EC6235" w:rsidP="001867BB">
            <w:r>
              <w:t>The bridge will collapse</w:t>
            </w:r>
          </w:p>
        </w:tc>
        <w:tc>
          <w:tcPr>
            <w:tcW w:w="255" w:type="dxa"/>
          </w:tcPr>
          <w:p w14:paraId="74FF8145" w14:textId="0A4C3A55" w:rsidR="00EC6235" w:rsidRDefault="00EC6235" w:rsidP="001867BB">
            <w:r>
              <w:t>F</w:t>
            </w:r>
          </w:p>
        </w:tc>
        <w:tc>
          <w:tcPr>
            <w:tcW w:w="2121" w:type="dxa"/>
          </w:tcPr>
          <w:p w14:paraId="090F2EBA" w14:textId="70A0E762" w:rsidR="00EC6235" w:rsidRDefault="0094296F" w:rsidP="001867BB">
            <w:r>
              <w:t>White box tested, game crashes</w:t>
            </w:r>
          </w:p>
        </w:tc>
        <w:tc>
          <w:tcPr>
            <w:tcW w:w="1088" w:type="dxa"/>
          </w:tcPr>
          <w:p w14:paraId="26805663" w14:textId="47B49B54" w:rsidR="00EC6235" w:rsidRDefault="00EC6235" w:rsidP="001867BB">
            <w:r>
              <w:t>146</w:t>
            </w:r>
          </w:p>
        </w:tc>
      </w:tr>
      <w:tr w:rsidR="0094296F" w14:paraId="0C3F1345" w14:textId="77777777" w:rsidTr="007170F7">
        <w:tc>
          <w:tcPr>
            <w:tcW w:w="1007" w:type="dxa"/>
          </w:tcPr>
          <w:p w14:paraId="230D303F" w14:textId="2A9C5E88" w:rsidR="0094296F" w:rsidRDefault="0094296F" w:rsidP="0094296F">
            <w:r>
              <w:t>Testing</w:t>
            </w:r>
          </w:p>
        </w:tc>
        <w:tc>
          <w:tcPr>
            <w:tcW w:w="1256" w:type="dxa"/>
          </w:tcPr>
          <w:p w14:paraId="4C00B269" w14:textId="0429DB5D" w:rsidR="0094296F" w:rsidRDefault="0094296F" w:rsidP="0094296F">
            <w:r>
              <w:t>(norm) functionality of bridge retest</w:t>
            </w:r>
          </w:p>
        </w:tc>
        <w:tc>
          <w:tcPr>
            <w:tcW w:w="1883" w:type="dxa"/>
          </w:tcPr>
          <w:p w14:paraId="51C93199" w14:textId="58B37925" w:rsidR="0094296F" w:rsidRDefault="0094296F" w:rsidP="0094296F">
            <w:r>
              <w:t>Driving a vehicle across a weak bridge</w:t>
            </w:r>
          </w:p>
        </w:tc>
        <w:tc>
          <w:tcPr>
            <w:tcW w:w="1406" w:type="dxa"/>
          </w:tcPr>
          <w:p w14:paraId="2E80910D" w14:textId="783B66B7" w:rsidR="0094296F" w:rsidRDefault="0094296F" w:rsidP="0094296F">
            <w:r>
              <w:t>The bridge will collapse</w:t>
            </w:r>
          </w:p>
        </w:tc>
        <w:tc>
          <w:tcPr>
            <w:tcW w:w="255" w:type="dxa"/>
          </w:tcPr>
          <w:p w14:paraId="15496ABB" w14:textId="19E0785D" w:rsidR="0094296F" w:rsidRDefault="0094296F" w:rsidP="0094296F">
            <w:r>
              <w:t>S</w:t>
            </w:r>
          </w:p>
        </w:tc>
        <w:tc>
          <w:tcPr>
            <w:tcW w:w="2121" w:type="dxa"/>
          </w:tcPr>
          <w:p w14:paraId="3C903497" w14:textId="24162D07" w:rsidR="0094296F" w:rsidRDefault="0094296F" w:rsidP="0094296F">
            <w:r>
              <w:t>Black box tested, the problem arose in destroying the joint, the reference (variable) to the joint must also be deleted, the joint was stored in a list so the list must be deleted</w:t>
            </w:r>
          </w:p>
        </w:tc>
        <w:tc>
          <w:tcPr>
            <w:tcW w:w="1088" w:type="dxa"/>
          </w:tcPr>
          <w:p w14:paraId="033E6897" w14:textId="077C1855" w:rsidR="0094296F" w:rsidRDefault="0094296F" w:rsidP="0094296F">
            <w:r>
              <w:t>147</w:t>
            </w:r>
          </w:p>
        </w:tc>
      </w:tr>
      <w:tr w:rsidR="00BF3700" w14:paraId="2309BF18" w14:textId="77777777" w:rsidTr="007170F7">
        <w:tc>
          <w:tcPr>
            <w:tcW w:w="1007" w:type="dxa"/>
          </w:tcPr>
          <w:p w14:paraId="47D25504" w14:textId="679555A9" w:rsidR="00BF3700" w:rsidRDefault="000D70AE" w:rsidP="0094296F">
            <w:r>
              <w:t>I</w:t>
            </w:r>
            <w:r w:rsidR="00BF3700">
              <w:t>nstructions</w:t>
            </w:r>
          </w:p>
        </w:tc>
        <w:tc>
          <w:tcPr>
            <w:tcW w:w="1256" w:type="dxa"/>
          </w:tcPr>
          <w:p w14:paraId="6B144335" w14:textId="5F6DCC7C" w:rsidR="00BF3700" w:rsidRDefault="000D70AE" w:rsidP="0094296F">
            <w:r>
              <w:t>(norm) graphics</w:t>
            </w:r>
          </w:p>
        </w:tc>
        <w:tc>
          <w:tcPr>
            <w:tcW w:w="1883" w:type="dxa"/>
          </w:tcPr>
          <w:p w14:paraId="03633069" w14:textId="77777777" w:rsidR="00BF3700" w:rsidRDefault="00BF3700" w:rsidP="0094296F"/>
        </w:tc>
        <w:tc>
          <w:tcPr>
            <w:tcW w:w="1406" w:type="dxa"/>
          </w:tcPr>
          <w:p w14:paraId="0F44CBD8" w14:textId="078292F1" w:rsidR="00BF3700" w:rsidRDefault="000D70AE" w:rsidP="0094296F">
            <w:r>
              <w:t>User can see instructions</w:t>
            </w:r>
          </w:p>
        </w:tc>
        <w:tc>
          <w:tcPr>
            <w:tcW w:w="255" w:type="dxa"/>
          </w:tcPr>
          <w:p w14:paraId="5D4CCA93" w14:textId="374BE092" w:rsidR="00BF3700" w:rsidRDefault="000D70AE" w:rsidP="0094296F">
            <w:r>
              <w:t>S</w:t>
            </w:r>
          </w:p>
        </w:tc>
        <w:tc>
          <w:tcPr>
            <w:tcW w:w="2121" w:type="dxa"/>
          </w:tcPr>
          <w:p w14:paraId="66045094" w14:textId="582B47FB" w:rsidR="00BF3700" w:rsidRDefault="000D70AE" w:rsidP="0094296F">
            <w:r>
              <w:t>White box tested</w:t>
            </w:r>
          </w:p>
        </w:tc>
        <w:tc>
          <w:tcPr>
            <w:tcW w:w="1088" w:type="dxa"/>
          </w:tcPr>
          <w:p w14:paraId="4E941C2D" w14:textId="02E96B36" w:rsidR="00BF3700" w:rsidRDefault="000D70AE" w:rsidP="0094296F">
            <w:r>
              <w:t>148</w:t>
            </w:r>
          </w:p>
        </w:tc>
      </w:tr>
      <w:tr w:rsidR="00940594" w14:paraId="26B05C8D" w14:textId="77777777" w:rsidTr="007170F7">
        <w:tc>
          <w:tcPr>
            <w:tcW w:w="1007" w:type="dxa"/>
          </w:tcPr>
          <w:p w14:paraId="7D99E77E" w14:textId="0D6C3DAE" w:rsidR="00940594" w:rsidRDefault="00940594" w:rsidP="0094296F">
            <w:r>
              <w:t>Register</w:t>
            </w:r>
          </w:p>
        </w:tc>
        <w:tc>
          <w:tcPr>
            <w:tcW w:w="1256" w:type="dxa"/>
          </w:tcPr>
          <w:p w14:paraId="1452B899" w14:textId="73BB8C43" w:rsidR="00940594" w:rsidRDefault="00940594" w:rsidP="0094296F">
            <w:r>
              <w:t>(norm) prevention of SQL injection</w:t>
            </w:r>
          </w:p>
        </w:tc>
        <w:tc>
          <w:tcPr>
            <w:tcW w:w="1883" w:type="dxa"/>
          </w:tcPr>
          <w:p w14:paraId="448087BE" w14:textId="4DD1147B" w:rsidR="00940594" w:rsidRDefault="00015D99" w:rsidP="0094296F">
            <w:r>
              <w:t>Input “</w:t>
            </w:r>
            <w:r w:rsidR="004B2744">
              <w:t xml:space="preserve">); </w:t>
            </w:r>
            <w:r>
              <w:t>DROP TABLE Bridges</w:t>
            </w:r>
            <w:r w:rsidR="004B2744">
              <w:t>;</w:t>
            </w:r>
            <w:r>
              <w:t>”</w:t>
            </w:r>
          </w:p>
        </w:tc>
        <w:tc>
          <w:tcPr>
            <w:tcW w:w="1406" w:type="dxa"/>
          </w:tcPr>
          <w:p w14:paraId="11E46CC7" w14:textId="2A808EC4" w:rsidR="00940594" w:rsidRDefault="00015D99" w:rsidP="0094296F">
            <w:r>
              <w:t>Input is not aloud error message displayed</w:t>
            </w:r>
          </w:p>
        </w:tc>
        <w:tc>
          <w:tcPr>
            <w:tcW w:w="255" w:type="dxa"/>
          </w:tcPr>
          <w:p w14:paraId="032DBF3A" w14:textId="51F7E46F" w:rsidR="00940594" w:rsidRDefault="0063296F" w:rsidP="0094296F">
            <w:r>
              <w:t>S</w:t>
            </w:r>
          </w:p>
        </w:tc>
        <w:tc>
          <w:tcPr>
            <w:tcW w:w="2121" w:type="dxa"/>
          </w:tcPr>
          <w:p w14:paraId="0D0DB8A4" w14:textId="5262170B" w:rsidR="00940594" w:rsidRDefault="0063296F" w:rsidP="0094296F">
            <w:r>
              <w:t>White box tested</w:t>
            </w:r>
          </w:p>
        </w:tc>
        <w:tc>
          <w:tcPr>
            <w:tcW w:w="1088" w:type="dxa"/>
          </w:tcPr>
          <w:p w14:paraId="62711145" w14:textId="4CC078C7" w:rsidR="00940594" w:rsidRDefault="0063296F" w:rsidP="0094296F">
            <w:r>
              <w:t>149</w:t>
            </w:r>
          </w:p>
        </w:tc>
      </w:tr>
    </w:tbl>
    <w:p w14:paraId="6A964A5F" w14:textId="58970B73" w:rsidR="00DF70FC" w:rsidRPr="00DF70FC" w:rsidRDefault="00DF70FC" w:rsidP="00DF70FC"/>
    <w:p w14:paraId="3D4EB296" w14:textId="77777777" w:rsidR="00BD0E56" w:rsidRPr="00083A63" w:rsidRDefault="00BD0E56">
      <w:pPr>
        <w:rPr>
          <w:rFonts w:asciiTheme="majorHAnsi" w:eastAsiaTheme="majorEastAsia" w:hAnsiTheme="majorHAnsi" w:cstheme="majorBidi"/>
          <w:color w:val="2E74B5" w:themeColor="accent1" w:themeShade="BF"/>
          <w:sz w:val="28"/>
          <w:szCs w:val="32"/>
        </w:rPr>
      </w:pPr>
      <w:r>
        <w:br w:type="page"/>
      </w:r>
    </w:p>
    <w:p w14:paraId="43EB987D" w14:textId="109D8565" w:rsidR="00DF70FC" w:rsidRDefault="00BD0E56" w:rsidP="00DF70FC">
      <w:pPr>
        <w:pStyle w:val="Heading1"/>
      </w:pPr>
      <w:bookmarkStart w:id="217" w:name="_Toc8207701"/>
      <w:r>
        <w:lastRenderedPageBreak/>
        <w:t>Evaluation</w:t>
      </w:r>
      <w:bookmarkEnd w:id="217"/>
    </w:p>
    <w:p w14:paraId="061333AF" w14:textId="5ABF8E77" w:rsidR="009819AA" w:rsidRDefault="009819AA" w:rsidP="009819AA">
      <w:pPr>
        <w:pStyle w:val="Heading2"/>
      </w:pPr>
      <w:bookmarkStart w:id="218" w:name="_Toc8207702"/>
      <w:r>
        <w:t>SMART criteria completion</w:t>
      </w:r>
      <w:bookmarkEnd w:id="218"/>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799"/>
        <w:gridCol w:w="4150"/>
        <w:gridCol w:w="1984"/>
        <w:gridCol w:w="1083"/>
      </w:tblGrid>
      <w:tr w:rsidR="007A284D" w14:paraId="38F30362" w14:textId="77777777" w:rsidTr="007170F7">
        <w:tc>
          <w:tcPr>
            <w:tcW w:w="1799" w:type="dxa"/>
          </w:tcPr>
          <w:p w14:paraId="51731844" w14:textId="6776E152" w:rsidR="007A284D" w:rsidRPr="00632B2F" w:rsidRDefault="007A284D" w:rsidP="00817EEA">
            <w:pPr>
              <w:rPr>
                <w:b/>
              </w:rPr>
            </w:pPr>
            <w:r w:rsidRPr="00632B2F">
              <w:rPr>
                <w:b/>
              </w:rPr>
              <w:t>Task</w:t>
            </w:r>
          </w:p>
        </w:tc>
        <w:tc>
          <w:tcPr>
            <w:tcW w:w="4150" w:type="dxa"/>
          </w:tcPr>
          <w:p w14:paraId="4776D6D9" w14:textId="37ED88E4" w:rsidR="007A284D" w:rsidRPr="00632B2F" w:rsidRDefault="007A284D" w:rsidP="00817EEA">
            <w:pPr>
              <w:rPr>
                <w:b/>
              </w:rPr>
            </w:pPr>
            <w:r>
              <w:rPr>
                <w:b/>
              </w:rPr>
              <w:t>Sub Task</w:t>
            </w:r>
          </w:p>
        </w:tc>
        <w:tc>
          <w:tcPr>
            <w:tcW w:w="1984" w:type="dxa"/>
          </w:tcPr>
          <w:p w14:paraId="23B375F9" w14:textId="74389DBA" w:rsidR="007A284D" w:rsidRPr="007A284D" w:rsidRDefault="007A284D" w:rsidP="00817EEA">
            <w:pPr>
              <w:rPr>
                <w:b/>
              </w:rPr>
            </w:pPr>
            <w:r>
              <w:rPr>
                <w:b/>
              </w:rPr>
              <w:t>Completed</w:t>
            </w:r>
          </w:p>
        </w:tc>
        <w:tc>
          <w:tcPr>
            <w:tcW w:w="1083" w:type="dxa"/>
          </w:tcPr>
          <w:p w14:paraId="351D1D1F" w14:textId="607637EE" w:rsidR="007A284D" w:rsidRPr="00632B2F" w:rsidRDefault="007A284D" w:rsidP="00817EEA">
            <w:pPr>
              <w:rPr>
                <w:b/>
              </w:rPr>
            </w:pPr>
            <w:r>
              <w:rPr>
                <w:b/>
              </w:rPr>
              <w:t>Tests</w:t>
            </w:r>
          </w:p>
        </w:tc>
      </w:tr>
      <w:tr w:rsidR="007A284D" w14:paraId="45AB61AD" w14:textId="77777777" w:rsidTr="007170F7">
        <w:tc>
          <w:tcPr>
            <w:tcW w:w="1799" w:type="dxa"/>
          </w:tcPr>
          <w:p w14:paraId="5DD58743" w14:textId="55B0BA98" w:rsidR="007A284D" w:rsidRDefault="007A284D" w:rsidP="00632B2F">
            <w:r>
              <w:t xml:space="preserve">1.When the program is first turned on the user will be presented with a menu </w:t>
            </w:r>
          </w:p>
        </w:tc>
        <w:tc>
          <w:tcPr>
            <w:tcW w:w="4150" w:type="dxa"/>
          </w:tcPr>
          <w:p w14:paraId="63B30C2D" w14:textId="5A32D5C3" w:rsidR="007A284D" w:rsidRDefault="007A284D" w:rsidP="00632B2F">
            <w:r>
              <w:t>a.The first option is to log on; the user will be asked to enter their username and password, if any details are incorrect the user will be alerted, and they will have to re-enter their details</w:t>
            </w:r>
          </w:p>
        </w:tc>
        <w:tc>
          <w:tcPr>
            <w:tcW w:w="1984" w:type="dxa"/>
          </w:tcPr>
          <w:p w14:paraId="3CCA2BD2" w14:textId="2E344183" w:rsidR="007A284D" w:rsidRDefault="007A284D" w:rsidP="00817EEA">
            <w:r>
              <w:t>Yes</w:t>
            </w:r>
          </w:p>
        </w:tc>
        <w:tc>
          <w:tcPr>
            <w:tcW w:w="1083" w:type="dxa"/>
          </w:tcPr>
          <w:p w14:paraId="66E6F755" w14:textId="76E017D6" w:rsidR="007A284D" w:rsidRDefault="007A284D" w:rsidP="00817EEA">
            <w:r>
              <w:t>7, 37-38</w:t>
            </w:r>
          </w:p>
        </w:tc>
      </w:tr>
      <w:tr w:rsidR="007A284D" w14:paraId="45E63F83" w14:textId="77777777" w:rsidTr="007170F7">
        <w:tc>
          <w:tcPr>
            <w:tcW w:w="1799" w:type="dxa"/>
          </w:tcPr>
          <w:p w14:paraId="5ACF15F8" w14:textId="77777777" w:rsidR="007A284D" w:rsidRDefault="007A284D" w:rsidP="00817EEA"/>
        </w:tc>
        <w:tc>
          <w:tcPr>
            <w:tcW w:w="4150" w:type="dxa"/>
          </w:tcPr>
          <w:p w14:paraId="558AA90E" w14:textId="241DB836" w:rsidR="007A284D" w:rsidRDefault="007A284D" w:rsidP="00632B2F">
            <w:r>
              <w:t>b.The second option is to register; the user will be required to enter their name, email and desired username and password, the password will have a second box to check the password is correct. If the username or email is already taken or the passwords do not match the user will have to re-enter their details or alter them appropriately.</w:t>
            </w:r>
          </w:p>
        </w:tc>
        <w:tc>
          <w:tcPr>
            <w:tcW w:w="1984" w:type="dxa"/>
          </w:tcPr>
          <w:p w14:paraId="1D2BEF2F" w14:textId="0C18E6D1" w:rsidR="007A284D" w:rsidRDefault="007A284D" w:rsidP="00817EEA">
            <w:r>
              <w:t>Yes</w:t>
            </w:r>
          </w:p>
        </w:tc>
        <w:tc>
          <w:tcPr>
            <w:tcW w:w="1083" w:type="dxa"/>
          </w:tcPr>
          <w:p w14:paraId="43844F62" w14:textId="07AE478B" w:rsidR="007A284D" w:rsidRDefault="007A284D" w:rsidP="00817EEA">
            <w:r>
              <w:t>8, 25,29</w:t>
            </w:r>
          </w:p>
        </w:tc>
      </w:tr>
      <w:tr w:rsidR="007A284D" w14:paraId="41FF9C15" w14:textId="77777777" w:rsidTr="007170F7">
        <w:tc>
          <w:tcPr>
            <w:tcW w:w="1799" w:type="dxa"/>
          </w:tcPr>
          <w:p w14:paraId="2D1F676C" w14:textId="77777777" w:rsidR="007A284D" w:rsidRDefault="007A284D" w:rsidP="00817EEA"/>
        </w:tc>
        <w:tc>
          <w:tcPr>
            <w:tcW w:w="4150" w:type="dxa"/>
          </w:tcPr>
          <w:p w14:paraId="28CF641E" w14:textId="720A81F1" w:rsidR="007A284D" w:rsidRDefault="007A284D" w:rsidP="00632B2F">
            <w:r>
              <w:t>c.The third option is to quit the game, this will simply leave stop the program from running.</w:t>
            </w:r>
          </w:p>
        </w:tc>
        <w:tc>
          <w:tcPr>
            <w:tcW w:w="1984" w:type="dxa"/>
          </w:tcPr>
          <w:p w14:paraId="0967C965" w14:textId="45409296" w:rsidR="007A284D" w:rsidRDefault="007A284D" w:rsidP="00817EEA">
            <w:r>
              <w:t>Yes</w:t>
            </w:r>
          </w:p>
        </w:tc>
        <w:tc>
          <w:tcPr>
            <w:tcW w:w="1083" w:type="dxa"/>
          </w:tcPr>
          <w:p w14:paraId="37408A1F" w14:textId="1145F44D" w:rsidR="007A284D" w:rsidRDefault="007A284D" w:rsidP="00817EEA">
            <w:r>
              <w:t>9</w:t>
            </w:r>
          </w:p>
        </w:tc>
      </w:tr>
      <w:tr w:rsidR="007A284D" w14:paraId="3FFFED34" w14:textId="77777777" w:rsidTr="007170F7">
        <w:tc>
          <w:tcPr>
            <w:tcW w:w="1799" w:type="dxa"/>
          </w:tcPr>
          <w:p w14:paraId="06139CC9" w14:textId="22E10FC8" w:rsidR="007A284D" w:rsidRDefault="007A284D" w:rsidP="00632B2F">
            <w:r>
              <w:t>2.Once logged on the user will be presented with a further 3 options</w:t>
            </w:r>
          </w:p>
        </w:tc>
        <w:tc>
          <w:tcPr>
            <w:tcW w:w="4150" w:type="dxa"/>
          </w:tcPr>
          <w:p w14:paraId="3972859D" w14:textId="7213E280" w:rsidR="007A284D" w:rsidRDefault="007A284D" w:rsidP="00632B2F">
            <w:r>
              <w:t>a.The first option named “Start” will take the user to a further menu .</w:t>
            </w:r>
          </w:p>
        </w:tc>
        <w:tc>
          <w:tcPr>
            <w:tcW w:w="1984" w:type="dxa"/>
          </w:tcPr>
          <w:p w14:paraId="108ABEA3" w14:textId="4CC971C3" w:rsidR="007A284D" w:rsidRDefault="007A284D" w:rsidP="00817EEA">
            <w:r>
              <w:t>Yes. Alternative name given to button</w:t>
            </w:r>
          </w:p>
        </w:tc>
        <w:tc>
          <w:tcPr>
            <w:tcW w:w="1083" w:type="dxa"/>
          </w:tcPr>
          <w:p w14:paraId="797CB385" w14:textId="534FB1D5" w:rsidR="007A284D" w:rsidRDefault="007A284D" w:rsidP="00817EEA">
            <w:r>
              <w:t>50</w:t>
            </w:r>
          </w:p>
        </w:tc>
      </w:tr>
      <w:tr w:rsidR="007A284D" w14:paraId="79270825" w14:textId="77777777" w:rsidTr="007170F7">
        <w:tc>
          <w:tcPr>
            <w:tcW w:w="1799" w:type="dxa"/>
          </w:tcPr>
          <w:p w14:paraId="425A00B1" w14:textId="77777777" w:rsidR="007A284D" w:rsidRDefault="007A284D" w:rsidP="00632B2F"/>
        </w:tc>
        <w:tc>
          <w:tcPr>
            <w:tcW w:w="4150" w:type="dxa"/>
          </w:tcPr>
          <w:p w14:paraId="11D96E87" w14:textId="6960F337" w:rsidR="007A284D" w:rsidRDefault="007A284D" w:rsidP="00632B2F">
            <w:r>
              <w:t>b.The second option will show the user what the objective of the game is and how to play the game</w:t>
            </w:r>
          </w:p>
        </w:tc>
        <w:tc>
          <w:tcPr>
            <w:tcW w:w="1984" w:type="dxa"/>
          </w:tcPr>
          <w:p w14:paraId="2B6A7A01" w14:textId="3CBD5113" w:rsidR="007A284D" w:rsidRDefault="00AB0E6B" w:rsidP="00817EEA">
            <w:r>
              <w:t>Yes</w:t>
            </w:r>
          </w:p>
        </w:tc>
        <w:tc>
          <w:tcPr>
            <w:tcW w:w="1083" w:type="dxa"/>
          </w:tcPr>
          <w:p w14:paraId="5D71FDEB" w14:textId="758289D4" w:rsidR="007A284D" w:rsidRDefault="007A284D" w:rsidP="00817EEA">
            <w:r>
              <w:t>148</w:t>
            </w:r>
          </w:p>
        </w:tc>
      </w:tr>
      <w:tr w:rsidR="007A284D" w14:paraId="5836041B" w14:textId="77777777" w:rsidTr="007170F7">
        <w:tc>
          <w:tcPr>
            <w:tcW w:w="1799" w:type="dxa"/>
          </w:tcPr>
          <w:p w14:paraId="43AB8FFB" w14:textId="77777777" w:rsidR="007A284D" w:rsidRDefault="007A284D" w:rsidP="00632B2F"/>
        </w:tc>
        <w:tc>
          <w:tcPr>
            <w:tcW w:w="4150" w:type="dxa"/>
          </w:tcPr>
          <w:p w14:paraId="27BF5A97" w14:textId="377A6CFE" w:rsidR="007A284D" w:rsidRDefault="007A284D" w:rsidP="00D93B02">
            <w:r>
              <w:t>c.The third option will log the user out taking them back to the first menu</w:t>
            </w:r>
          </w:p>
        </w:tc>
        <w:tc>
          <w:tcPr>
            <w:tcW w:w="1984" w:type="dxa"/>
          </w:tcPr>
          <w:p w14:paraId="1265CA00" w14:textId="68C0003C" w:rsidR="007A284D" w:rsidRDefault="00AB0E6B" w:rsidP="00817EEA">
            <w:r>
              <w:t>Yes</w:t>
            </w:r>
          </w:p>
        </w:tc>
        <w:tc>
          <w:tcPr>
            <w:tcW w:w="1083" w:type="dxa"/>
          </w:tcPr>
          <w:p w14:paraId="7303147D" w14:textId="031AE9D0" w:rsidR="007A284D" w:rsidRDefault="007A284D" w:rsidP="00817EEA">
            <w:r>
              <w:t>43</w:t>
            </w:r>
          </w:p>
        </w:tc>
      </w:tr>
      <w:tr w:rsidR="007A284D" w14:paraId="112FAA77" w14:textId="77777777" w:rsidTr="007170F7">
        <w:tc>
          <w:tcPr>
            <w:tcW w:w="1799" w:type="dxa"/>
          </w:tcPr>
          <w:p w14:paraId="4AD94F79" w14:textId="68072D1D" w:rsidR="007A284D" w:rsidRDefault="007A284D" w:rsidP="00632B2F">
            <w:r>
              <w:t>3.After the “Start” option is selected the user will be displayed with a further menu</w:t>
            </w:r>
          </w:p>
        </w:tc>
        <w:tc>
          <w:tcPr>
            <w:tcW w:w="4150" w:type="dxa"/>
          </w:tcPr>
          <w:p w14:paraId="0DCAC521" w14:textId="769E09DB" w:rsidR="007A284D" w:rsidRDefault="007A284D" w:rsidP="00D93B02">
            <w:r>
              <w:t>a.The first option will be to create a new bridge: the user will be given a series of options to select the difficulty and shape of the land they will be building on.</w:t>
            </w:r>
          </w:p>
        </w:tc>
        <w:tc>
          <w:tcPr>
            <w:tcW w:w="1984" w:type="dxa"/>
          </w:tcPr>
          <w:p w14:paraId="21C89F0F" w14:textId="191836E4" w:rsidR="007A284D" w:rsidRDefault="00AB0E6B" w:rsidP="00817EEA">
            <w:r>
              <w:t>Yes, the series of options are displayed as a further 2 menus</w:t>
            </w:r>
          </w:p>
        </w:tc>
        <w:tc>
          <w:tcPr>
            <w:tcW w:w="1083" w:type="dxa"/>
          </w:tcPr>
          <w:p w14:paraId="36F9333E" w14:textId="0C1319CC" w:rsidR="007A284D" w:rsidRDefault="007A284D" w:rsidP="00817EEA">
            <w:r>
              <w:t>56-69</w:t>
            </w:r>
          </w:p>
        </w:tc>
      </w:tr>
      <w:tr w:rsidR="007A284D" w14:paraId="3A8C800D" w14:textId="77777777" w:rsidTr="007170F7">
        <w:tc>
          <w:tcPr>
            <w:tcW w:w="1799" w:type="dxa"/>
          </w:tcPr>
          <w:p w14:paraId="5A19857E" w14:textId="77777777" w:rsidR="007A284D" w:rsidRDefault="007A284D" w:rsidP="00632B2F"/>
        </w:tc>
        <w:tc>
          <w:tcPr>
            <w:tcW w:w="4150" w:type="dxa"/>
          </w:tcPr>
          <w:p w14:paraId="20230D5D" w14:textId="2FD79F8F" w:rsidR="007A284D" w:rsidRDefault="007A284D" w:rsidP="00D93B02">
            <w:r>
              <w:t>b.The second option will give users access to their previously built bridges so they can either edit them or test them.</w:t>
            </w:r>
          </w:p>
        </w:tc>
        <w:tc>
          <w:tcPr>
            <w:tcW w:w="1984" w:type="dxa"/>
          </w:tcPr>
          <w:p w14:paraId="70F5A2C7" w14:textId="032D788A" w:rsidR="007A284D" w:rsidRDefault="00AB0E6B" w:rsidP="00817EEA">
            <w:r>
              <w:t>Yes</w:t>
            </w:r>
          </w:p>
        </w:tc>
        <w:tc>
          <w:tcPr>
            <w:tcW w:w="1083" w:type="dxa"/>
          </w:tcPr>
          <w:p w14:paraId="7BC47369" w14:textId="637339F2" w:rsidR="007A284D" w:rsidRDefault="007A284D" w:rsidP="00817EEA">
            <w:r>
              <w:t>92-115</w:t>
            </w:r>
          </w:p>
        </w:tc>
      </w:tr>
      <w:tr w:rsidR="007A284D" w14:paraId="13C6247F" w14:textId="77777777" w:rsidTr="007170F7">
        <w:tc>
          <w:tcPr>
            <w:tcW w:w="1799" w:type="dxa"/>
          </w:tcPr>
          <w:p w14:paraId="0DDB3A9E" w14:textId="77777777" w:rsidR="007A284D" w:rsidRDefault="007A284D" w:rsidP="00632B2F"/>
        </w:tc>
        <w:tc>
          <w:tcPr>
            <w:tcW w:w="4150" w:type="dxa"/>
          </w:tcPr>
          <w:p w14:paraId="2E6488FB" w14:textId="53DCB24B" w:rsidR="007A284D" w:rsidRDefault="007A284D" w:rsidP="00D93B02">
            <w:r>
              <w:t>c.The third option will simply return the user to the previous menu.</w:t>
            </w:r>
          </w:p>
        </w:tc>
        <w:tc>
          <w:tcPr>
            <w:tcW w:w="1984" w:type="dxa"/>
          </w:tcPr>
          <w:p w14:paraId="3B30E2D1" w14:textId="67DD0458" w:rsidR="007A284D" w:rsidRDefault="00AB0E6B" w:rsidP="00817EEA">
            <w:r>
              <w:t>Yes</w:t>
            </w:r>
          </w:p>
        </w:tc>
        <w:tc>
          <w:tcPr>
            <w:tcW w:w="1083" w:type="dxa"/>
          </w:tcPr>
          <w:p w14:paraId="61E7C6E5" w14:textId="23F2CD3D" w:rsidR="007A284D" w:rsidRDefault="007A284D" w:rsidP="00817EEA">
            <w:r>
              <w:t>53</w:t>
            </w:r>
          </w:p>
        </w:tc>
      </w:tr>
      <w:tr w:rsidR="007A284D" w14:paraId="049C8AE2" w14:textId="77777777" w:rsidTr="007170F7">
        <w:tc>
          <w:tcPr>
            <w:tcW w:w="1799" w:type="dxa"/>
          </w:tcPr>
          <w:p w14:paraId="147B41FC" w14:textId="3508A139" w:rsidR="007A284D" w:rsidRDefault="007A284D" w:rsidP="00632B2F">
            <w:r>
              <w:lastRenderedPageBreak/>
              <w:t>4.The user will be able to build on the landscape they have chosen.</w:t>
            </w:r>
          </w:p>
        </w:tc>
        <w:tc>
          <w:tcPr>
            <w:tcW w:w="4150" w:type="dxa"/>
          </w:tcPr>
          <w:p w14:paraId="579F0DA7" w14:textId="65422169" w:rsidR="007A284D" w:rsidRDefault="007A284D" w:rsidP="00D93B02">
            <w:r>
              <w:t>a.The user will be able to select from a small variety of materials to build from, they will be able to select where they place their material on a grid</w:t>
            </w:r>
          </w:p>
        </w:tc>
        <w:tc>
          <w:tcPr>
            <w:tcW w:w="1984" w:type="dxa"/>
          </w:tcPr>
          <w:p w14:paraId="3651E7B2" w14:textId="3FC1DB96" w:rsidR="007A284D" w:rsidRDefault="00AB0E6B" w:rsidP="00817EEA">
            <w:r>
              <w:t>Yes</w:t>
            </w:r>
          </w:p>
        </w:tc>
        <w:tc>
          <w:tcPr>
            <w:tcW w:w="1083" w:type="dxa"/>
          </w:tcPr>
          <w:p w14:paraId="0BDBA6D9" w14:textId="05780E27" w:rsidR="007A284D" w:rsidRDefault="007A284D" w:rsidP="00817EEA">
            <w:r>
              <w:t>77-81</w:t>
            </w:r>
          </w:p>
        </w:tc>
      </w:tr>
      <w:tr w:rsidR="007A284D" w14:paraId="56E8C15B" w14:textId="77777777" w:rsidTr="007170F7">
        <w:tc>
          <w:tcPr>
            <w:tcW w:w="1799" w:type="dxa"/>
          </w:tcPr>
          <w:p w14:paraId="48578A8B" w14:textId="77777777" w:rsidR="007A284D" w:rsidRDefault="007A284D" w:rsidP="00632B2F"/>
        </w:tc>
        <w:tc>
          <w:tcPr>
            <w:tcW w:w="4150" w:type="dxa"/>
          </w:tcPr>
          <w:p w14:paraId="616AC099" w14:textId="5EBE2D1C" w:rsidR="007A284D" w:rsidRDefault="007A284D" w:rsidP="00D93B02">
            <w:r>
              <w:t>b.The user will be able to undo the last build they made and delete any previous materials placed</w:t>
            </w:r>
          </w:p>
        </w:tc>
        <w:tc>
          <w:tcPr>
            <w:tcW w:w="1984" w:type="dxa"/>
          </w:tcPr>
          <w:p w14:paraId="4C339F4E" w14:textId="2BF21DDE" w:rsidR="007A284D" w:rsidRDefault="00AB0E6B" w:rsidP="00817EEA">
            <w:r>
              <w:t>Yes, the user can delete previously placed joints</w:t>
            </w:r>
          </w:p>
        </w:tc>
        <w:tc>
          <w:tcPr>
            <w:tcW w:w="1083" w:type="dxa"/>
          </w:tcPr>
          <w:p w14:paraId="576BA012" w14:textId="380F3036" w:rsidR="007A284D" w:rsidRDefault="007A284D" w:rsidP="00817EEA">
            <w:r>
              <w:t>82-83</w:t>
            </w:r>
          </w:p>
        </w:tc>
      </w:tr>
      <w:tr w:rsidR="007A284D" w14:paraId="36F1FF76" w14:textId="77777777" w:rsidTr="007170F7">
        <w:tc>
          <w:tcPr>
            <w:tcW w:w="1799" w:type="dxa"/>
          </w:tcPr>
          <w:p w14:paraId="181ABEA8" w14:textId="77777777" w:rsidR="007A284D" w:rsidRDefault="007A284D" w:rsidP="00632B2F"/>
        </w:tc>
        <w:tc>
          <w:tcPr>
            <w:tcW w:w="4150" w:type="dxa"/>
          </w:tcPr>
          <w:p w14:paraId="5510E4C8" w14:textId="6102C6D5" w:rsidR="007A284D" w:rsidRDefault="007A284D" w:rsidP="00D93B02">
            <w:r>
              <w:t>c.The user will also be able to save their bridge (giving it a name if it already doesn’t already have one) and click a test button that takes them directly to the testing screen with their bridge</w:t>
            </w:r>
          </w:p>
        </w:tc>
        <w:tc>
          <w:tcPr>
            <w:tcW w:w="1984" w:type="dxa"/>
          </w:tcPr>
          <w:p w14:paraId="280B988A" w14:textId="10963B24" w:rsidR="007A284D" w:rsidRDefault="00AB0E6B" w:rsidP="00817EEA">
            <w:r>
              <w:t>Yes</w:t>
            </w:r>
          </w:p>
        </w:tc>
        <w:tc>
          <w:tcPr>
            <w:tcW w:w="1083" w:type="dxa"/>
          </w:tcPr>
          <w:p w14:paraId="0425BDE0" w14:textId="58CE675E" w:rsidR="007A284D" w:rsidRDefault="007A284D" w:rsidP="00817EEA">
            <w:r>
              <w:t>84-91,124</w:t>
            </w:r>
          </w:p>
        </w:tc>
      </w:tr>
      <w:tr w:rsidR="007A284D" w14:paraId="2942E059" w14:textId="77777777" w:rsidTr="007170F7">
        <w:tc>
          <w:tcPr>
            <w:tcW w:w="1799" w:type="dxa"/>
          </w:tcPr>
          <w:p w14:paraId="0ED26AB8" w14:textId="4C6559DE" w:rsidR="007A284D" w:rsidRDefault="007A284D" w:rsidP="00D93B02">
            <w:r>
              <w:t>5.The user will be able to test their bridge</w:t>
            </w:r>
          </w:p>
        </w:tc>
        <w:tc>
          <w:tcPr>
            <w:tcW w:w="4150" w:type="dxa"/>
          </w:tcPr>
          <w:p w14:paraId="3954DEE0" w14:textId="2276677E" w:rsidR="007A284D" w:rsidRDefault="007A284D" w:rsidP="00D93B02">
            <w:r>
              <w:t>a.The user can choose from a small selection of vehicles to test their bridge with</w:t>
            </w:r>
          </w:p>
        </w:tc>
        <w:tc>
          <w:tcPr>
            <w:tcW w:w="1984" w:type="dxa"/>
          </w:tcPr>
          <w:p w14:paraId="58100CE3" w14:textId="3FF34A1C" w:rsidR="007A284D" w:rsidRDefault="00AB0E6B" w:rsidP="00817EEA">
            <w:r>
              <w:t>Yes, the vehicles mainly vary in weight</w:t>
            </w:r>
          </w:p>
        </w:tc>
        <w:tc>
          <w:tcPr>
            <w:tcW w:w="1083" w:type="dxa"/>
          </w:tcPr>
          <w:p w14:paraId="07F6FC8A" w14:textId="277F6841" w:rsidR="007A284D" w:rsidRDefault="007A284D" w:rsidP="00817EEA">
            <w:r>
              <w:t>126-134</w:t>
            </w:r>
          </w:p>
        </w:tc>
      </w:tr>
      <w:tr w:rsidR="007A284D" w14:paraId="0F81A5C0" w14:textId="77777777" w:rsidTr="007170F7">
        <w:tc>
          <w:tcPr>
            <w:tcW w:w="1799" w:type="dxa"/>
          </w:tcPr>
          <w:p w14:paraId="21605A33" w14:textId="77777777" w:rsidR="007A284D" w:rsidRDefault="007A284D" w:rsidP="00D93B02"/>
        </w:tc>
        <w:tc>
          <w:tcPr>
            <w:tcW w:w="4150" w:type="dxa"/>
          </w:tcPr>
          <w:p w14:paraId="0871208F" w14:textId="60907174" w:rsidR="007A284D" w:rsidRDefault="007A284D" w:rsidP="00D93B02">
            <w:r>
              <w:t>b.The vehicle will be user controlled</w:t>
            </w:r>
          </w:p>
        </w:tc>
        <w:tc>
          <w:tcPr>
            <w:tcW w:w="1984" w:type="dxa"/>
          </w:tcPr>
          <w:p w14:paraId="6406B74C" w14:textId="1318AED8" w:rsidR="007A284D" w:rsidRDefault="00AB0E6B" w:rsidP="00817EEA">
            <w:r>
              <w:t>Yes</w:t>
            </w:r>
          </w:p>
        </w:tc>
        <w:tc>
          <w:tcPr>
            <w:tcW w:w="1083" w:type="dxa"/>
          </w:tcPr>
          <w:p w14:paraId="76FAD31B" w14:textId="103A264B" w:rsidR="007A284D" w:rsidRDefault="007A284D" w:rsidP="00817EEA">
            <w:r>
              <w:t>142-143</w:t>
            </w:r>
          </w:p>
        </w:tc>
      </w:tr>
      <w:tr w:rsidR="007A284D" w14:paraId="001D20FF" w14:textId="77777777" w:rsidTr="007170F7">
        <w:tc>
          <w:tcPr>
            <w:tcW w:w="1799" w:type="dxa"/>
          </w:tcPr>
          <w:p w14:paraId="7949FBA7" w14:textId="77777777" w:rsidR="007A284D" w:rsidRDefault="007A284D" w:rsidP="00D93B02"/>
        </w:tc>
        <w:tc>
          <w:tcPr>
            <w:tcW w:w="4150" w:type="dxa"/>
          </w:tcPr>
          <w:p w14:paraId="264825EA" w14:textId="31D54C4B" w:rsidR="007A284D" w:rsidRDefault="007A284D" w:rsidP="00D93B02">
            <w:r>
              <w:t>c.If the bridge breaks the user can return to the build menu to edit their bridge</w:t>
            </w:r>
          </w:p>
        </w:tc>
        <w:tc>
          <w:tcPr>
            <w:tcW w:w="1984" w:type="dxa"/>
          </w:tcPr>
          <w:p w14:paraId="1429DC24" w14:textId="34ECEEA9" w:rsidR="007A284D" w:rsidRDefault="00AB0E6B" w:rsidP="00817EEA">
            <w:r>
              <w:t>Yes</w:t>
            </w:r>
          </w:p>
        </w:tc>
        <w:tc>
          <w:tcPr>
            <w:tcW w:w="1083" w:type="dxa"/>
          </w:tcPr>
          <w:p w14:paraId="38E33961" w14:textId="3D553CA8" w:rsidR="007A284D" w:rsidRDefault="007A284D" w:rsidP="00817EEA">
            <w:r>
              <w:t>141,147</w:t>
            </w:r>
          </w:p>
        </w:tc>
      </w:tr>
    </w:tbl>
    <w:p w14:paraId="01C95389" w14:textId="77777777" w:rsidR="00817EEA" w:rsidRPr="00817EEA" w:rsidRDefault="00817EEA" w:rsidP="00817EEA"/>
    <w:p w14:paraId="09430C96" w14:textId="77777777" w:rsidR="00D93B02" w:rsidRDefault="00D93B02">
      <w:pPr>
        <w:rPr>
          <w:rFonts w:asciiTheme="majorHAnsi" w:eastAsiaTheme="majorEastAsia" w:hAnsiTheme="majorHAnsi" w:cstheme="majorBidi"/>
          <w:color w:val="2E74B5" w:themeColor="accent1" w:themeShade="BF"/>
          <w:sz w:val="26"/>
          <w:szCs w:val="26"/>
        </w:rPr>
      </w:pPr>
      <w:r>
        <w:br w:type="page"/>
      </w:r>
    </w:p>
    <w:p w14:paraId="73891EF4" w14:textId="125B1F98" w:rsidR="00EB27AE" w:rsidRDefault="009819AA" w:rsidP="009819AA">
      <w:pPr>
        <w:pStyle w:val="Heading2"/>
      </w:pPr>
      <w:bookmarkStart w:id="219" w:name="_Toc8207703"/>
      <w:r>
        <w:lastRenderedPageBreak/>
        <w:t>User Feed Back</w:t>
      </w:r>
      <w:bookmarkEnd w:id="219"/>
    </w:p>
    <w:p w14:paraId="4CD7B707" w14:textId="3F9706A1" w:rsidR="00EB27AE" w:rsidRDefault="00EB27AE" w:rsidP="00EB27AE">
      <w:pPr>
        <w:pStyle w:val="Heading3"/>
      </w:pPr>
      <w:bookmarkStart w:id="220" w:name="_Toc8207704"/>
      <w:r>
        <w:t>Student 1</w:t>
      </w:r>
      <w:bookmarkEnd w:id="220"/>
    </w:p>
    <w:p w14:paraId="1FE6172C" w14:textId="4FAE3D0F" w:rsidR="00EB27AE" w:rsidRDefault="00EB27AE" w:rsidP="00EB27AE">
      <w:r>
        <w:t xml:space="preserve">It’s a good game. Everything is easy to access. If bridge fails </w:t>
      </w:r>
      <w:r w:rsidR="006248D7">
        <w:t>there could be better feed back to the user, or maybe give a score out of 10 rating the bridges stability</w:t>
      </w:r>
    </w:p>
    <w:p w14:paraId="43B7669E" w14:textId="2DB0401D" w:rsidR="00EB27AE" w:rsidRDefault="00EB27AE" w:rsidP="00EB27AE">
      <w:pPr>
        <w:pStyle w:val="Heading3"/>
      </w:pPr>
      <w:bookmarkStart w:id="221" w:name="_Toc8207705"/>
      <w:r>
        <w:t>Student 2</w:t>
      </w:r>
      <w:bookmarkEnd w:id="221"/>
    </w:p>
    <w:p w14:paraId="5D985B12" w14:textId="621380EE" w:rsidR="00EB27AE" w:rsidRDefault="006248D7" w:rsidP="00EB27AE">
      <w:r>
        <w:t>I would appreciate more</w:t>
      </w:r>
      <w:r w:rsidR="00EB27AE">
        <w:t xml:space="preserve"> keyboard short cuts</w:t>
      </w:r>
      <w:r>
        <w:t xml:space="preserve"> such as tab to enter into the next input box</w:t>
      </w:r>
      <w:r w:rsidR="00EB27AE">
        <w:t xml:space="preserve">. </w:t>
      </w:r>
      <w:r>
        <w:t>I would approve if the frame could be raised</w:t>
      </w:r>
      <w:r w:rsidR="00EB27AE">
        <w:t xml:space="preserve">. </w:t>
      </w:r>
      <w:r>
        <w:t>I think it would be a good idea that the user could place materials at places other than joints</w:t>
      </w:r>
      <w:r w:rsidR="006D4D8B">
        <w:t xml:space="preserve">. </w:t>
      </w:r>
      <w:r>
        <w:t>It would be fun if there were more animations.</w:t>
      </w:r>
    </w:p>
    <w:p w14:paraId="44FD062D" w14:textId="62EF3517" w:rsidR="006D4D8B" w:rsidRPr="00EB27AE" w:rsidRDefault="006D4D8B" w:rsidP="006D4D8B">
      <w:pPr>
        <w:pStyle w:val="Heading3"/>
      </w:pPr>
      <w:bookmarkStart w:id="222" w:name="_Toc8207706"/>
      <w:r>
        <w:t>Student 3</w:t>
      </w:r>
      <w:bookmarkEnd w:id="222"/>
    </w:p>
    <w:p w14:paraId="73024C4E" w14:textId="77777777" w:rsidR="009004BB" w:rsidRDefault="006D4D8B" w:rsidP="00EB27AE">
      <w:r>
        <w:t xml:space="preserve">Easy to understand layout; clear fonts used. I was able to enter the invalid email “@111” during the register stage which should not be possible. I enjoyed the </w:t>
      </w:r>
      <w:r w:rsidR="009B49EC">
        <w:t>gameplay,</w:t>
      </w:r>
      <w:r>
        <w:t xml:space="preserve"> but it would help if the keys to control the speed of the vehicle could be displayed to the user </w:t>
      </w:r>
      <w:r w:rsidR="009B49EC">
        <w:t>during the bridge testing stage. Finally, whilst the implementation on the whole was good, employing methods to increase the framerate should be attempted if this project was to be continued beyond its current state.</w:t>
      </w:r>
    </w:p>
    <w:p w14:paraId="3A3649B1" w14:textId="63B90C7B" w:rsidR="009004BB" w:rsidRDefault="009004BB" w:rsidP="009004BB">
      <w:pPr>
        <w:pStyle w:val="Heading3"/>
      </w:pPr>
      <w:bookmarkStart w:id="223" w:name="_Toc8207707"/>
      <w:r>
        <w:t>Student 4</w:t>
      </w:r>
      <w:bookmarkEnd w:id="223"/>
    </w:p>
    <w:p w14:paraId="4D20A98B" w14:textId="514ADCCF" w:rsidR="009004BB" w:rsidRDefault="0016135A" w:rsidP="009004BB">
      <w:r>
        <w:t xml:space="preserve">The idea of this game is fantastic with different levels and difficulties there is variety of gameplay. The core mechanics of the game are impeccable including the ability to use different materials to form your </w:t>
      </w:r>
      <w:r w:rsidR="006248D7">
        <w:t>bridge</w:t>
      </w:r>
      <w:r>
        <w:t xml:space="preserve">. As constructive </w:t>
      </w:r>
      <w:r w:rsidR="006248D7">
        <w:t>criticism</w:t>
      </w:r>
      <w:r>
        <w:t xml:space="preserve"> I would suggest the game designer improves the user interface, by placing the instructions of how things are done in a more appropriate place.</w:t>
      </w:r>
    </w:p>
    <w:p w14:paraId="25FB0CAE" w14:textId="01F683BD" w:rsidR="00B64047" w:rsidRDefault="00B64047" w:rsidP="006248D7">
      <w:pPr>
        <w:pStyle w:val="Heading3"/>
      </w:pPr>
      <w:bookmarkStart w:id="224" w:name="_Toc8207708"/>
      <w:r>
        <w:t>Student 5</w:t>
      </w:r>
      <w:bookmarkEnd w:id="224"/>
    </w:p>
    <w:p w14:paraId="22F13D96" w14:textId="7C45FFD9" w:rsidR="00B64047" w:rsidRDefault="00B64047" w:rsidP="009004BB">
      <w:r>
        <w:t xml:space="preserve">The game is easy to play and features a range of </w:t>
      </w:r>
      <w:r w:rsidR="006248D7">
        <w:t>difficult</w:t>
      </w:r>
      <w:r>
        <w:t xml:space="preserve"> which help enhance individual player experience. The application of </w:t>
      </w:r>
      <w:r w:rsidR="006248D7">
        <w:t>physics</w:t>
      </w:r>
      <w:r>
        <w:t xml:space="preserve"> on the forces acting on the bridge brings the game into real life, providing it with the reality it needs to enthuse the gamer, as the objective is made harder.</w:t>
      </w:r>
    </w:p>
    <w:p w14:paraId="6D4EED65" w14:textId="6DD737D2" w:rsidR="006248D7" w:rsidRDefault="006248D7" w:rsidP="006248D7">
      <w:pPr>
        <w:pStyle w:val="Heading3"/>
      </w:pPr>
      <w:bookmarkStart w:id="225" w:name="_Toc8207709"/>
      <w:r>
        <w:t xml:space="preserve">Student </w:t>
      </w:r>
      <w:r w:rsidR="00D43687">
        <w:t>6</w:t>
      </w:r>
      <w:bookmarkEnd w:id="225"/>
    </w:p>
    <w:p w14:paraId="048E1B0B" w14:textId="7690C5F9" w:rsidR="003A67E8" w:rsidRPr="009004BB" w:rsidRDefault="003A67E8" w:rsidP="009004BB">
      <w:r>
        <w:t>Easy to get the hang of and would be fun to try out different bridges good game!</w:t>
      </w:r>
    </w:p>
    <w:p w14:paraId="4399D8A4" w14:textId="5600AD39" w:rsidR="009004BB" w:rsidRPr="009004BB" w:rsidRDefault="00EB27AE" w:rsidP="00EB27AE">
      <w:r>
        <w:br w:type="page"/>
      </w:r>
    </w:p>
    <w:p w14:paraId="4FEAF8DE" w14:textId="2E6DE8BD" w:rsidR="00AB0E6B" w:rsidRDefault="009819AA" w:rsidP="00AB0E6B">
      <w:pPr>
        <w:pStyle w:val="Heading2"/>
      </w:pPr>
      <w:bookmarkStart w:id="226" w:name="_Toc8207710"/>
      <w:r>
        <w:lastRenderedPageBreak/>
        <w:t>Future Development</w:t>
      </w:r>
      <w:bookmarkEnd w:id="226"/>
    </w:p>
    <w:p w14:paraId="49866523" w14:textId="14C99825" w:rsidR="00AB0E6B" w:rsidRDefault="00AB0E6B" w:rsidP="00B16F57">
      <w:pPr>
        <w:pStyle w:val="Heading3"/>
      </w:pPr>
      <w:bookmarkStart w:id="227" w:name="_Toc8207711"/>
      <w:r>
        <w:t>GUI</w:t>
      </w:r>
      <w:bookmarkEnd w:id="227"/>
    </w:p>
    <w:p w14:paraId="14DE80BC" w14:textId="58173854" w:rsidR="00AB0E6B" w:rsidRPr="00AB0E6B" w:rsidRDefault="00AB0E6B" w:rsidP="00AB0E6B">
      <w:r>
        <w:t xml:space="preserve">The GUI is not the </w:t>
      </w:r>
      <w:r w:rsidR="00705D0D">
        <w:t>focus</w:t>
      </w:r>
      <w:r>
        <w:t xml:space="preserve"> for this project, however it can be developed further in the future. Pygame was used a simple and easy to use library for a simple UI. Some simple animations for water can be implemented in a sinusoidal wave rather </w:t>
      </w:r>
      <w:del w:id="228" w:author="Kiran DARJI" w:date="2019-03-29T12:51:00Z">
        <w:r w:rsidDel="00F97236">
          <w:delText>then</w:delText>
        </w:r>
      </w:del>
      <w:ins w:id="229" w:author="Kiran DARJI" w:date="2019-03-29T12:51:00Z">
        <w:r w:rsidR="00F97236">
          <w:t>than</w:t>
        </w:r>
      </w:ins>
      <w:r>
        <w:t xml:space="preserve"> several </w:t>
      </w:r>
      <w:r w:rsidR="00705D0D">
        <w:t>circles</w:t>
      </w:r>
      <w:r>
        <w:t xml:space="preserve"> connected together. Due to not being able to rotate rect objects in </w:t>
      </w:r>
      <w:r w:rsidR="00705D0D">
        <w:t>P</w:t>
      </w:r>
      <w:r>
        <w:t xml:space="preserve">ygame any </w:t>
      </w:r>
      <w:r w:rsidR="00705D0D">
        <w:t>rectangle</w:t>
      </w:r>
      <w:r>
        <w:t xml:space="preserve"> drawn at an angle is </w:t>
      </w:r>
      <w:r w:rsidR="00705D0D">
        <w:t>made from</w:t>
      </w:r>
      <w:r>
        <w:t xml:space="preserve"> lines:</w:t>
      </w:r>
      <w:r w:rsidR="00705D0D">
        <w:t xml:space="preserve"> the material are just thick lines, the car’s chassis consists of 4 lines e.g. As for keyboard shortcuts, they could be implemented quite easily, an extra function added such that when the tab button is entered the current input box is turned off and the next one is turned on; or so that when the enter button is pressed the login/ register button is pressed</w:t>
      </w:r>
    </w:p>
    <w:p w14:paraId="0057C1FE" w14:textId="0725A6F8" w:rsidR="00705D0D" w:rsidRDefault="00705D0D" w:rsidP="00B16F57">
      <w:pPr>
        <w:pStyle w:val="Heading3"/>
      </w:pPr>
      <w:bookmarkStart w:id="230" w:name="_Toc8207712"/>
      <w:r>
        <w:t>Online integration</w:t>
      </w:r>
      <w:bookmarkEnd w:id="230"/>
    </w:p>
    <w:p w14:paraId="5591CA60" w14:textId="5206824D" w:rsidR="00705D0D" w:rsidRDefault="00705D0D" w:rsidP="00705D0D">
      <w:r>
        <w:t>Currently there is no use for the user email, if this game were to be implemented online, the users’ email is good way to keep users unique and features such as “forgotten password” can be added.</w:t>
      </w:r>
      <w:r w:rsidR="00064C03">
        <w:t xml:space="preserve"> Introducing such features would naturally improve what counts as a valid email, currently the program simply checks whether the input has </w:t>
      </w:r>
      <w:del w:id="231" w:author="Kiran DARJI" w:date="2019-03-29T12:51:00Z">
        <w:r w:rsidR="00064C03" w:rsidDel="00F97236">
          <w:delText>an</w:delText>
        </w:r>
      </w:del>
      <w:ins w:id="232" w:author="Kiran DARJI" w:date="2019-03-29T12:51:00Z">
        <w:r w:rsidR="00F97236">
          <w:t>a</w:t>
        </w:r>
      </w:ins>
      <w:r w:rsidR="00064C03">
        <w:t xml:space="preserve"> “@” symbol.</w:t>
      </w:r>
      <w:ins w:id="233" w:author="Kiran DARJI" w:date="2019-03-29T12:50:00Z">
        <w:r w:rsidR="00F97236">
          <w:t xml:space="preserve"> A possible feature is sharing bridges built identifying users by the username or their email,</w:t>
        </w:r>
      </w:ins>
    </w:p>
    <w:p w14:paraId="410157AF" w14:textId="5FBEF755" w:rsidR="00705D0D" w:rsidRDefault="00705D0D" w:rsidP="00B16F57">
      <w:pPr>
        <w:pStyle w:val="Heading3"/>
      </w:pPr>
      <w:bookmarkStart w:id="234" w:name="_Toc8207713"/>
      <w:r>
        <w:t>Performance</w:t>
      </w:r>
      <w:bookmarkEnd w:id="234"/>
      <w:r>
        <w:t xml:space="preserve"> </w:t>
      </w:r>
    </w:p>
    <w:p w14:paraId="08A83B82" w14:textId="074228E2" w:rsidR="00705D0D" w:rsidRDefault="00705D0D" w:rsidP="00705D0D">
      <w:r>
        <w:t xml:space="preserve">The FPS of the game varies wildly </w:t>
      </w:r>
      <w:r w:rsidR="00064C03">
        <w:t>thought-out. Both PyBox2D and Pygame can use considerable amount of processing power. This game was created with in a virtual machine which would not have helped. The game has no allocation of graphics to a graphics card which would be considered in future development.</w:t>
      </w:r>
    </w:p>
    <w:p w14:paraId="520F1732" w14:textId="77777777" w:rsidR="00064C03" w:rsidRDefault="00064C03" w:rsidP="00B16F57">
      <w:pPr>
        <w:pStyle w:val="Heading3"/>
      </w:pPr>
      <w:bookmarkStart w:id="235" w:name="_Toc8207714"/>
      <w:r>
        <w:t>General game ideas</w:t>
      </w:r>
      <w:bookmarkEnd w:id="235"/>
    </w:p>
    <w:p w14:paraId="1698377E" w14:textId="2DC1C8CC" w:rsidR="00064C03" w:rsidRDefault="00064C03" w:rsidP="00064C03">
      <w:r>
        <w:t xml:space="preserve">Whilst finding a simple solution I avoided allowing the user to connected materials anywhere on other materials rather </w:t>
      </w:r>
      <w:del w:id="236" w:author="Kiran DARJI" w:date="2019-03-29T12:51:00Z">
        <w:r w:rsidDel="00F97236">
          <w:delText>then</w:delText>
        </w:r>
      </w:del>
      <w:ins w:id="237" w:author="Kiran DARJI" w:date="2019-03-29T12:51:00Z">
        <w:r w:rsidR="00F97236">
          <w:t>than</w:t>
        </w:r>
      </w:ins>
      <w:r>
        <w:t xml:space="preserve"> just at joints; this is due to not being able to rotate rect objects, if I were to implement it, I would need to create an algorithm that checks the area between 2 points.</w:t>
      </w:r>
    </w:p>
    <w:p w14:paraId="1422FCED" w14:textId="56A1650C" w:rsidR="00064C03" w:rsidRDefault="00064C03" w:rsidP="00064C03">
      <w:r>
        <w:t>The strength of the materials is not realistic and the bridges that can currently be built are very strong, balancing the strengths will require a lot of testing, it would be suitable for an alpha version of the game to be released.</w:t>
      </w:r>
    </w:p>
    <w:p w14:paraId="08AE5926" w14:textId="78FD618F" w:rsidR="00064C03" w:rsidRDefault="00064C03" w:rsidP="00064C03">
      <w:r>
        <w:t xml:space="preserve">The </w:t>
      </w:r>
      <w:del w:id="238" w:author="Kiran DARJI" w:date="2019-03-29T12:51:00Z">
        <w:r w:rsidDel="00F97236">
          <w:delText>feed back</w:delText>
        </w:r>
      </w:del>
      <w:ins w:id="239" w:author="Kiran DARJI" w:date="2019-03-29T12:51:00Z">
        <w:r w:rsidR="00F97236">
          <w:t>feedback</w:t>
        </w:r>
      </w:ins>
      <w:r>
        <w:t xml:space="preserve"> from the game to the user can be improved, this was an acceptable limitation for this project</w:t>
      </w:r>
      <w:r w:rsidR="008E396A">
        <w:t>. There are several ways to implement such an idea: the joints darken in colour as they feel more stress and get closer to breaking, the user can hover the mouse above a joint and the stress the object is experiencing is displayed on screen.</w:t>
      </w:r>
    </w:p>
    <w:p w14:paraId="2B94A216" w14:textId="081DADFA" w:rsidR="00762AFD" w:rsidRDefault="00762AFD" w:rsidP="00762AFD">
      <w:pPr>
        <w:pStyle w:val="Heading3"/>
      </w:pPr>
      <w:bookmarkStart w:id="240" w:name="_Toc8207715"/>
      <w:r>
        <w:t>OOP design</w:t>
      </w:r>
      <w:bookmarkEnd w:id="240"/>
    </w:p>
    <w:p w14:paraId="75A81294" w14:textId="41E73644" w:rsidR="00762AFD" w:rsidRDefault="00762AFD" w:rsidP="00762AFD">
      <w:r>
        <w:t>Buttons, stick buttons and text box could have been designed better, they could have been subclasses to a superclass called box where the location and size of the box is defined, the characteristics of each would be defined in the subclass.</w:t>
      </w:r>
    </w:p>
    <w:p w14:paraId="5E19A0E6" w14:textId="30901200" w:rsidR="00762AFD" w:rsidRDefault="00762AFD" w:rsidP="00762AFD">
      <w:r>
        <w:t>The vehicle class could have been designed better with more attributes such as density and vehicles length &amp; height, the singular methods in each subclass could be condensed into the super class.</w:t>
      </w:r>
    </w:p>
    <w:p w14:paraId="220F5023" w14:textId="3EA0B207" w:rsidR="00762AFD" w:rsidRPr="00762AFD" w:rsidRDefault="00762AFD" w:rsidP="00762AFD">
      <w:r>
        <w:t>The rope and cable subclasses could have been made as subclasses under a superclass called chain which would be a subclass to material, this is because their methods almost identical.</w:t>
      </w:r>
    </w:p>
    <w:p w14:paraId="3FFE13F8" w14:textId="2C1B03F3" w:rsidR="00DF70FC" w:rsidRDefault="00DF70FC">
      <w:pPr>
        <w:rPr>
          <w:rFonts w:asciiTheme="majorHAnsi" w:eastAsiaTheme="majorEastAsia" w:hAnsiTheme="majorHAnsi" w:cstheme="majorBidi"/>
          <w:color w:val="2E74B5" w:themeColor="accent1" w:themeShade="BF"/>
          <w:sz w:val="32"/>
          <w:szCs w:val="32"/>
        </w:rPr>
      </w:pPr>
      <w:r>
        <w:br w:type="page"/>
      </w:r>
    </w:p>
    <w:p w14:paraId="1CAEE9B3" w14:textId="42A9AD6C" w:rsidR="00DF70FC" w:rsidRDefault="00DF70FC" w:rsidP="00DF70FC">
      <w:pPr>
        <w:pStyle w:val="Heading1"/>
      </w:pPr>
      <w:bookmarkStart w:id="241" w:name="_Toc8207716"/>
      <w:r>
        <w:lastRenderedPageBreak/>
        <w:t>Appendix</w:t>
      </w:r>
      <w:bookmarkEnd w:id="241"/>
      <w:r>
        <w:t xml:space="preserve"> </w:t>
      </w:r>
    </w:p>
    <w:p w14:paraId="026EEAB2" w14:textId="5D7DCEC1" w:rsidR="00DF70FC" w:rsidRPr="00DF70FC" w:rsidRDefault="00DF70FC" w:rsidP="00DF70FC">
      <w:pPr>
        <w:pStyle w:val="Heading2"/>
      </w:pPr>
      <w:bookmarkStart w:id="242" w:name="_Toc8207717"/>
      <w:r>
        <w:t>Testing screenshots</w:t>
      </w:r>
      <w:bookmarkEnd w:id="24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FFFFFF" w:themeFill="background1"/>
        <w:tblLook w:val="04A0" w:firstRow="1" w:lastRow="0" w:firstColumn="1" w:lastColumn="0" w:noHBand="0" w:noVBand="1"/>
        <w:tblPrChange w:id="243" w:author="Kiran DARJI" w:date="2019-03-29T13:07:00Z">
          <w:tblPr>
            <w:tblW w:w="0" w:type="auto"/>
            <w:tblLook w:val="04A0" w:firstRow="1" w:lastRow="0" w:firstColumn="1" w:lastColumn="0" w:noHBand="0" w:noVBand="1"/>
          </w:tblPr>
        </w:tblPrChange>
      </w:tblPr>
      <w:tblGrid>
        <w:gridCol w:w="1088"/>
        <w:gridCol w:w="3756"/>
        <w:gridCol w:w="4172"/>
        <w:tblGridChange w:id="244">
          <w:tblGrid>
            <w:gridCol w:w="1088"/>
            <w:gridCol w:w="3756"/>
            <w:gridCol w:w="4172"/>
          </w:tblGrid>
        </w:tblGridChange>
      </w:tblGrid>
      <w:tr w:rsidR="000513AD" w14:paraId="3D06FBF6" w14:textId="77777777" w:rsidTr="009E4CD6">
        <w:tc>
          <w:tcPr>
            <w:tcW w:w="1088" w:type="dxa"/>
            <w:shd w:val="clear" w:color="auto" w:fill="FFFFFF" w:themeFill="background1"/>
            <w:tcPrChange w:id="245" w:author="Kiran DARJI" w:date="2019-03-29T13:07:00Z">
              <w:tcPr>
                <w:tcW w:w="1088" w:type="dxa"/>
              </w:tcPr>
            </w:tcPrChange>
          </w:tcPr>
          <w:p w14:paraId="30EBCAC8" w14:textId="50354016" w:rsidR="00DF70FC" w:rsidRPr="00DF70FC" w:rsidRDefault="00DF70FC" w:rsidP="00BD0E56">
            <w:pPr>
              <w:rPr>
                <w:b/>
              </w:rPr>
            </w:pPr>
            <w:r>
              <w:rPr>
                <w:b/>
              </w:rPr>
              <w:t>Appendix number</w:t>
            </w:r>
          </w:p>
        </w:tc>
        <w:tc>
          <w:tcPr>
            <w:tcW w:w="3756" w:type="dxa"/>
            <w:shd w:val="clear" w:color="auto" w:fill="FFFFFF" w:themeFill="background1"/>
            <w:tcPrChange w:id="246" w:author="Kiran DARJI" w:date="2019-03-29T13:07:00Z">
              <w:tcPr>
                <w:tcW w:w="3756" w:type="dxa"/>
              </w:tcPr>
            </w:tcPrChange>
          </w:tcPr>
          <w:p w14:paraId="60CF317F" w14:textId="7E5D9328" w:rsidR="00DF70FC" w:rsidRPr="00DF70FC" w:rsidRDefault="00DF70FC" w:rsidP="00BD0E56">
            <w:pPr>
              <w:rPr>
                <w:b/>
              </w:rPr>
            </w:pPr>
            <w:r>
              <w:rPr>
                <w:b/>
              </w:rPr>
              <w:t>Before action/input</w:t>
            </w:r>
          </w:p>
        </w:tc>
        <w:tc>
          <w:tcPr>
            <w:tcW w:w="4172" w:type="dxa"/>
            <w:shd w:val="clear" w:color="auto" w:fill="FFFFFF" w:themeFill="background1"/>
            <w:tcPrChange w:id="247" w:author="Kiran DARJI" w:date="2019-03-29T13:07:00Z">
              <w:tcPr>
                <w:tcW w:w="4172" w:type="dxa"/>
              </w:tcPr>
            </w:tcPrChange>
          </w:tcPr>
          <w:p w14:paraId="07AAC2FC" w14:textId="547BD2DE" w:rsidR="00DF70FC" w:rsidRPr="00DF70FC" w:rsidRDefault="00DF70FC" w:rsidP="00BD0E56">
            <w:pPr>
              <w:rPr>
                <w:b/>
              </w:rPr>
            </w:pPr>
            <w:r>
              <w:rPr>
                <w:b/>
              </w:rPr>
              <w:t>After action/input</w:t>
            </w:r>
          </w:p>
        </w:tc>
      </w:tr>
      <w:tr w:rsidR="000513AD" w14:paraId="39735278" w14:textId="77777777" w:rsidTr="009E4CD6">
        <w:tc>
          <w:tcPr>
            <w:tcW w:w="1088" w:type="dxa"/>
            <w:shd w:val="clear" w:color="auto" w:fill="FFFFFF" w:themeFill="background1"/>
            <w:tcPrChange w:id="248" w:author="Kiran DARJI" w:date="2019-03-29T13:07:00Z">
              <w:tcPr>
                <w:tcW w:w="1088" w:type="dxa"/>
              </w:tcPr>
            </w:tcPrChange>
          </w:tcPr>
          <w:p w14:paraId="4FFCF1F8" w14:textId="61A85E2F" w:rsidR="00DF70FC" w:rsidRDefault="00DF70FC" w:rsidP="00BD0E56">
            <w:r>
              <w:t>1</w:t>
            </w:r>
          </w:p>
        </w:tc>
        <w:tc>
          <w:tcPr>
            <w:tcW w:w="3756" w:type="dxa"/>
            <w:shd w:val="clear" w:color="auto" w:fill="FFFFFF" w:themeFill="background1"/>
            <w:tcPrChange w:id="249" w:author="Kiran DARJI" w:date="2019-03-29T13:07:00Z">
              <w:tcPr>
                <w:tcW w:w="3756" w:type="dxa"/>
              </w:tcPr>
            </w:tcPrChange>
          </w:tcPr>
          <w:p w14:paraId="35DB9C9F" w14:textId="6720F546" w:rsidR="00DF70FC" w:rsidRDefault="00DF70FC" w:rsidP="00BD0E56">
            <w:r>
              <w:rPr>
                <w:noProof/>
              </w:rPr>
              <w:drawing>
                <wp:inline distT="0" distB="0" distL="0" distR="0" wp14:anchorId="766E71D1" wp14:editId="7DA15727">
                  <wp:extent cx="2188845" cy="131794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90114" cy="131871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50" w:author="Kiran DARJI" w:date="2019-03-29T13:07:00Z">
              <w:tcPr>
                <w:tcW w:w="4172" w:type="dxa"/>
              </w:tcPr>
            </w:tcPrChange>
          </w:tcPr>
          <w:p w14:paraId="45145E52" w14:textId="03E521EA" w:rsidR="00DF70FC" w:rsidRDefault="00B97468" w:rsidP="00BD0E56">
            <w:r>
              <w:rPr>
                <w:noProof/>
              </w:rPr>
              <w:drawing>
                <wp:inline distT="0" distB="0" distL="0" distR="0" wp14:anchorId="0852BB31" wp14:editId="3723D764">
                  <wp:extent cx="2242038" cy="1324631"/>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4D677D5" w14:textId="77777777" w:rsidTr="009E4CD6">
        <w:tc>
          <w:tcPr>
            <w:tcW w:w="1088" w:type="dxa"/>
            <w:shd w:val="clear" w:color="auto" w:fill="FFFFFF" w:themeFill="background1"/>
            <w:tcPrChange w:id="251" w:author="Kiran DARJI" w:date="2019-03-29T13:07:00Z">
              <w:tcPr>
                <w:tcW w:w="1088" w:type="dxa"/>
              </w:tcPr>
            </w:tcPrChange>
          </w:tcPr>
          <w:p w14:paraId="182FA7E7" w14:textId="36A18FB9" w:rsidR="00DF70FC" w:rsidRDefault="00B97468" w:rsidP="00BD0E56">
            <w:r>
              <w:t>2</w:t>
            </w:r>
          </w:p>
        </w:tc>
        <w:tc>
          <w:tcPr>
            <w:tcW w:w="3756" w:type="dxa"/>
            <w:shd w:val="clear" w:color="auto" w:fill="FFFFFF" w:themeFill="background1"/>
            <w:tcPrChange w:id="252" w:author="Kiran DARJI" w:date="2019-03-29T13:07:00Z">
              <w:tcPr>
                <w:tcW w:w="3756" w:type="dxa"/>
              </w:tcPr>
            </w:tcPrChange>
          </w:tcPr>
          <w:p w14:paraId="77490861" w14:textId="3B5E2E49" w:rsidR="00DF70FC" w:rsidRDefault="00B97468" w:rsidP="00BD0E56">
            <w:r>
              <w:rPr>
                <w:noProof/>
              </w:rPr>
              <w:drawing>
                <wp:inline distT="0" distB="0" distL="0" distR="0" wp14:anchorId="272282FC" wp14:editId="7207B691">
                  <wp:extent cx="2242038" cy="1324631"/>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53" w:author="Kiran DARJI" w:date="2019-03-29T13:07:00Z">
              <w:tcPr>
                <w:tcW w:w="4172" w:type="dxa"/>
              </w:tcPr>
            </w:tcPrChange>
          </w:tcPr>
          <w:p w14:paraId="47D36BAC" w14:textId="19525364" w:rsidR="00DF70FC" w:rsidRDefault="00B97468" w:rsidP="00BD0E56">
            <w:r>
              <w:rPr>
                <w:noProof/>
              </w:rPr>
              <w:drawing>
                <wp:inline distT="0" distB="0" distL="0" distR="0" wp14:anchorId="0655D994" wp14:editId="2688C9B9">
                  <wp:extent cx="2198077" cy="13452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198599" cy="134554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5B89C90" w14:textId="77777777" w:rsidTr="009E4CD6">
        <w:tc>
          <w:tcPr>
            <w:tcW w:w="1088" w:type="dxa"/>
            <w:shd w:val="clear" w:color="auto" w:fill="FFFFFF" w:themeFill="background1"/>
            <w:tcPrChange w:id="254" w:author="Kiran DARJI" w:date="2019-03-29T13:07:00Z">
              <w:tcPr>
                <w:tcW w:w="1088" w:type="dxa"/>
              </w:tcPr>
            </w:tcPrChange>
          </w:tcPr>
          <w:p w14:paraId="02BFF1C3" w14:textId="16F4AD46" w:rsidR="00DF70FC" w:rsidRDefault="00B97468" w:rsidP="00BD0E56">
            <w:r>
              <w:t>3</w:t>
            </w:r>
          </w:p>
        </w:tc>
        <w:tc>
          <w:tcPr>
            <w:tcW w:w="3756" w:type="dxa"/>
            <w:shd w:val="clear" w:color="auto" w:fill="FFFFFF" w:themeFill="background1"/>
            <w:tcPrChange w:id="255" w:author="Kiran DARJI" w:date="2019-03-29T13:07:00Z">
              <w:tcPr>
                <w:tcW w:w="3756" w:type="dxa"/>
              </w:tcPr>
            </w:tcPrChange>
          </w:tcPr>
          <w:p w14:paraId="18AA6EFA" w14:textId="4BBEEE74" w:rsidR="00DF70FC" w:rsidRDefault="00B97468" w:rsidP="00BD0E56">
            <w:r>
              <w:rPr>
                <w:noProof/>
              </w:rPr>
              <w:drawing>
                <wp:inline distT="0" distB="0" distL="0" distR="0" wp14:anchorId="76CEB4C0" wp14:editId="72F91711">
                  <wp:extent cx="2242038" cy="1324631"/>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56" w:author="Kiran DARJI" w:date="2019-03-29T13:07:00Z">
              <w:tcPr>
                <w:tcW w:w="4172" w:type="dxa"/>
              </w:tcPr>
            </w:tcPrChange>
          </w:tcPr>
          <w:p w14:paraId="5D703BF2" w14:textId="71180407" w:rsidR="00DF70FC" w:rsidRDefault="00B97468" w:rsidP="00BD0E56">
            <w:r>
              <w:rPr>
                <w:noProof/>
              </w:rPr>
              <w:drawing>
                <wp:inline distT="0" distB="0" distL="0" distR="0" wp14:anchorId="415F7402" wp14:editId="05F2471F">
                  <wp:extent cx="2242038" cy="1324631"/>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3D26233" w14:textId="77777777" w:rsidTr="009E4CD6">
        <w:tc>
          <w:tcPr>
            <w:tcW w:w="1088" w:type="dxa"/>
            <w:shd w:val="clear" w:color="auto" w:fill="FFFFFF" w:themeFill="background1"/>
            <w:tcPrChange w:id="257" w:author="Kiran DARJI" w:date="2019-03-29T13:07:00Z">
              <w:tcPr>
                <w:tcW w:w="1088" w:type="dxa"/>
              </w:tcPr>
            </w:tcPrChange>
          </w:tcPr>
          <w:p w14:paraId="065B1E80" w14:textId="357D94AE" w:rsidR="00DF70FC" w:rsidRDefault="0096326A" w:rsidP="00BD0E56">
            <w:r>
              <w:t>4</w:t>
            </w:r>
          </w:p>
        </w:tc>
        <w:tc>
          <w:tcPr>
            <w:tcW w:w="3756" w:type="dxa"/>
            <w:shd w:val="clear" w:color="auto" w:fill="FFFFFF" w:themeFill="background1"/>
            <w:tcPrChange w:id="258" w:author="Kiran DARJI" w:date="2019-03-29T13:07:00Z">
              <w:tcPr>
                <w:tcW w:w="3756" w:type="dxa"/>
              </w:tcPr>
            </w:tcPrChange>
          </w:tcPr>
          <w:p w14:paraId="70ADD456" w14:textId="1FDB77C9" w:rsidR="00DF70FC" w:rsidRDefault="0096326A" w:rsidP="00BD0E56">
            <w:r>
              <w:rPr>
                <w:noProof/>
              </w:rPr>
              <w:drawing>
                <wp:inline distT="0" distB="0" distL="0" distR="0" wp14:anchorId="418F1331" wp14:editId="28E008FB">
                  <wp:extent cx="2242038" cy="1324631"/>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59" w:author="Kiran DARJI" w:date="2019-03-29T13:07:00Z">
              <w:tcPr>
                <w:tcW w:w="4172" w:type="dxa"/>
              </w:tcPr>
            </w:tcPrChange>
          </w:tcPr>
          <w:p w14:paraId="57B7DE27" w14:textId="0740D8B7" w:rsidR="00DF70FC" w:rsidRDefault="0096326A" w:rsidP="00BD0E56">
            <w:r>
              <w:rPr>
                <w:noProof/>
              </w:rPr>
              <w:drawing>
                <wp:inline distT="0" distB="0" distL="0" distR="0" wp14:anchorId="5DC6878C" wp14:editId="2A0550EF">
                  <wp:extent cx="2092569" cy="130244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110004" cy="131329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72C4062" w14:textId="77777777" w:rsidTr="009E4CD6">
        <w:tc>
          <w:tcPr>
            <w:tcW w:w="1088" w:type="dxa"/>
            <w:shd w:val="clear" w:color="auto" w:fill="FFFFFF" w:themeFill="background1"/>
            <w:tcPrChange w:id="260" w:author="Kiran DARJI" w:date="2019-03-29T13:07:00Z">
              <w:tcPr>
                <w:tcW w:w="1088" w:type="dxa"/>
              </w:tcPr>
            </w:tcPrChange>
          </w:tcPr>
          <w:p w14:paraId="790E04CF" w14:textId="080D8F62" w:rsidR="00DF70FC" w:rsidRDefault="00492490" w:rsidP="00BD0E56">
            <w:r>
              <w:t>5</w:t>
            </w:r>
          </w:p>
        </w:tc>
        <w:tc>
          <w:tcPr>
            <w:tcW w:w="3756" w:type="dxa"/>
            <w:shd w:val="clear" w:color="auto" w:fill="FFFFFF" w:themeFill="background1"/>
            <w:tcPrChange w:id="261" w:author="Kiran DARJI" w:date="2019-03-29T13:07:00Z">
              <w:tcPr>
                <w:tcW w:w="3756" w:type="dxa"/>
              </w:tcPr>
            </w:tcPrChange>
          </w:tcPr>
          <w:p w14:paraId="29DB6193" w14:textId="345730E3" w:rsidR="00DF70FC" w:rsidRDefault="00492490" w:rsidP="00BD0E56">
            <w:r>
              <w:rPr>
                <w:noProof/>
              </w:rPr>
              <w:drawing>
                <wp:inline distT="0" distB="0" distL="0" distR="0" wp14:anchorId="0FFB3B93" wp14:editId="34293857">
                  <wp:extent cx="2242038" cy="132463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62" w:author="Kiran DARJI" w:date="2019-03-29T13:07:00Z">
              <w:tcPr>
                <w:tcW w:w="4172" w:type="dxa"/>
              </w:tcPr>
            </w:tcPrChange>
          </w:tcPr>
          <w:p w14:paraId="603B1F4A" w14:textId="067DC263" w:rsidR="00DF70FC" w:rsidRDefault="00492490" w:rsidP="00BD0E56">
            <w:r>
              <w:rPr>
                <w:noProof/>
              </w:rPr>
              <w:drawing>
                <wp:inline distT="0" distB="0" distL="0" distR="0" wp14:anchorId="219712BA" wp14:editId="555F899D">
                  <wp:extent cx="2093739" cy="13246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122663" cy="134290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0082518" w14:textId="77777777" w:rsidTr="009E4CD6">
        <w:tc>
          <w:tcPr>
            <w:tcW w:w="1088" w:type="dxa"/>
            <w:shd w:val="clear" w:color="auto" w:fill="FFFFFF" w:themeFill="background1"/>
            <w:tcPrChange w:id="263" w:author="Kiran DARJI" w:date="2019-03-29T13:07:00Z">
              <w:tcPr>
                <w:tcW w:w="1088" w:type="dxa"/>
              </w:tcPr>
            </w:tcPrChange>
          </w:tcPr>
          <w:p w14:paraId="57AEDC06" w14:textId="7D8708D5" w:rsidR="00DF70FC" w:rsidRDefault="00C927F8" w:rsidP="00BD0E56">
            <w:r>
              <w:lastRenderedPageBreak/>
              <w:t>6</w:t>
            </w:r>
          </w:p>
        </w:tc>
        <w:tc>
          <w:tcPr>
            <w:tcW w:w="3756" w:type="dxa"/>
            <w:shd w:val="clear" w:color="auto" w:fill="FFFFFF" w:themeFill="background1"/>
            <w:tcPrChange w:id="264" w:author="Kiran DARJI" w:date="2019-03-29T13:07:00Z">
              <w:tcPr>
                <w:tcW w:w="3756" w:type="dxa"/>
              </w:tcPr>
            </w:tcPrChange>
          </w:tcPr>
          <w:p w14:paraId="6A3BA5A6" w14:textId="553C3261" w:rsidR="00DF70FC" w:rsidRDefault="00C927F8" w:rsidP="00BD0E56">
            <w:r>
              <w:rPr>
                <w:noProof/>
              </w:rPr>
              <w:drawing>
                <wp:inline distT="0" distB="0" distL="0" distR="0" wp14:anchorId="01658E0E" wp14:editId="30076842">
                  <wp:extent cx="2242038" cy="1324631"/>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65" w:author="Kiran DARJI" w:date="2019-03-29T13:07:00Z">
              <w:tcPr>
                <w:tcW w:w="4172" w:type="dxa"/>
              </w:tcPr>
            </w:tcPrChange>
          </w:tcPr>
          <w:p w14:paraId="0D4EB87C" w14:textId="62EC2C61" w:rsidR="00DF70FC" w:rsidRDefault="00C927F8" w:rsidP="00BD0E56">
            <w:r>
              <w:rPr>
                <w:noProof/>
              </w:rPr>
              <w:drawing>
                <wp:inline distT="0" distB="0" distL="0" distR="0" wp14:anchorId="196F758F" wp14:editId="150479F2">
                  <wp:extent cx="2127739" cy="1326708"/>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141441" cy="133525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425D75A" w14:textId="77777777" w:rsidTr="009E4CD6">
        <w:tc>
          <w:tcPr>
            <w:tcW w:w="1088" w:type="dxa"/>
            <w:shd w:val="clear" w:color="auto" w:fill="FFFFFF" w:themeFill="background1"/>
            <w:tcPrChange w:id="266" w:author="Kiran DARJI" w:date="2019-03-29T13:07:00Z">
              <w:tcPr>
                <w:tcW w:w="1088" w:type="dxa"/>
              </w:tcPr>
            </w:tcPrChange>
          </w:tcPr>
          <w:p w14:paraId="7383DE76" w14:textId="568E33F7" w:rsidR="00DF70FC" w:rsidRDefault="00C927F8" w:rsidP="00BD0E56">
            <w:r>
              <w:t>7</w:t>
            </w:r>
          </w:p>
        </w:tc>
        <w:tc>
          <w:tcPr>
            <w:tcW w:w="3756" w:type="dxa"/>
            <w:shd w:val="clear" w:color="auto" w:fill="FFFFFF" w:themeFill="background1"/>
            <w:tcPrChange w:id="267" w:author="Kiran DARJI" w:date="2019-03-29T13:07:00Z">
              <w:tcPr>
                <w:tcW w:w="3756" w:type="dxa"/>
              </w:tcPr>
            </w:tcPrChange>
          </w:tcPr>
          <w:p w14:paraId="24FA3F6B" w14:textId="2B8DA2FF" w:rsidR="00DF70FC" w:rsidRDefault="00C927F8" w:rsidP="00BD0E56">
            <w:r>
              <w:rPr>
                <w:noProof/>
              </w:rPr>
              <w:drawing>
                <wp:inline distT="0" distB="0" distL="0" distR="0" wp14:anchorId="73B2E89A" wp14:editId="31923F3A">
                  <wp:extent cx="2092569" cy="130244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110004" cy="131329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68" w:author="Kiran DARJI" w:date="2019-03-29T13:07:00Z">
              <w:tcPr>
                <w:tcW w:w="4172" w:type="dxa"/>
              </w:tcPr>
            </w:tcPrChange>
          </w:tcPr>
          <w:p w14:paraId="2F5FAABD" w14:textId="7515AFD8" w:rsidR="00DF70FC" w:rsidRDefault="00C927F8" w:rsidP="00BD0E56">
            <w:r>
              <w:rPr>
                <w:noProof/>
              </w:rPr>
              <w:drawing>
                <wp:inline distT="0" distB="0" distL="0" distR="0" wp14:anchorId="5C07F198" wp14:editId="72E371A1">
                  <wp:extent cx="2118019" cy="13535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148096" cy="137274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5B74D76" w14:textId="77777777" w:rsidTr="009E4CD6">
        <w:tc>
          <w:tcPr>
            <w:tcW w:w="1088" w:type="dxa"/>
            <w:shd w:val="clear" w:color="auto" w:fill="FFFFFF" w:themeFill="background1"/>
            <w:tcPrChange w:id="269" w:author="Kiran DARJI" w:date="2019-03-29T13:07:00Z">
              <w:tcPr>
                <w:tcW w:w="1088" w:type="dxa"/>
              </w:tcPr>
            </w:tcPrChange>
          </w:tcPr>
          <w:p w14:paraId="39001DBB" w14:textId="54237917" w:rsidR="002F575D" w:rsidRDefault="002F575D" w:rsidP="00BD0E56">
            <w:r>
              <w:t>8</w:t>
            </w:r>
          </w:p>
        </w:tc>
        <w:tc>
          <w:tcPr>
            <w:tcW w:w="3756" w:type="dxa"/>
            <w:shd w:val="clear" w:color="auto" w:fill="FFFFFF" w:themeFill="background1"/>
            <w:tcPrChange w:id="270" w:author="Kiran DARJI" w:date="2019-03-29T13:07:00Z">
              <w:tcPr>
                <w:tcW w:w="3756" w:type="dxa"/>
              </w:tcPr>
            </w:tcPrChange>
          </w:tcPr>
          <w:p w14:paraId="5481695F" w14:textId="296606C7" w:rsidR="002F575D" w:rsidRDefault="002F575D" w:rsidP="00BD0E56">
            <w:pPr>
              <w:rPr>
                <w:noProof/>
              </w:rPr>
            </w:pPr>
            <w:r>
              <w:rPr>
                <w:noProof/>
              </w:rPr>
              <w:drawing>
                <wp:inline distT="0" distB="0" distL="0" distR="0" wp14:anchorId="4A1EBB1D" wp14:editId="17FD1191">
                  <wp:extent cx="2093739" cy="13246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122663" cy="134290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71" w:author="Kiran DARJI" w:date="2019-03-29T13:07:00Z">
              <w:tcPr>
                <w:tcW w:w="4172" w:type="dxa"/>
              </w:tcPr>
            </w:tcPrChange>
          </w:tcPr>
          <w:p w14:paraId="03B44492" w14:textId="4B25F892" w:rsidR="002F575D" w:rsidRDefault="002F575D" w:rsidP="00BD0E56">
            <w:pPr>
              <w:rPr>
                <w:noProof/>
              </w:rPr>
            </w:pPr>
            <w:r>
              <w:rPr>
                <w:noProof/>
              </w:rPr>
              <w:drawing>
                <wp:inline distT="0" distB="0" distL="0" distR="0" wp14:anchorId="0ABDD3EE" wp14:editId="439CE2D8">
                  <wp:extent cx="2117725" cy="133292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139923" cy="1346893"/>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A31D5E9" w14:textId="77777777" w:rsidTr="009E4CD6">
        <w:tc>
          <w:tcPr>
            <w:tcW w:w="1088" w:type="dxa"/>
            <w:shd w:val="clear" w:color="auto" w:fill="FFFFFF" w:themeFill="background1"/>
            <w:tcPrChange w:id="272" w:author="Kiran DARJI" w:date="2019-03-29T13:07:00Z">
              <w:tcPr>
                <w:tcW w:w="1088" w:type="dxa"/>
              </w:tcPr>
            </w:tcPrChange>
          </w:tcPr>
          <w:p w14:paraId="6099132E" w14:textId="3468536C" w:rsidR="002F575D" w:rsidRDefault="002F575D" w:rsidP="00BD0E56">
            <w:r>
              <w:t>9</w:t>
            </w:r>
          </w:p>
        </w:tc>
        <w:tc>
          <w:tcPr>
            <w:tcW w:w="3756" w:type="dxa"/>
            <w:shd w:val="clear" w:color="auto" w:fill="FFFFFF" w:themeFill="background1"/>
            <w:tcPrChange w:id="273" w:author="Kiran DARJI" w:date="2019-03-29T13:07:00Z">
              <w:tcPr>
                <w:tcW w:w="3756" w:type="dxa"/>
              </w:tcPr>
            </w:tcPrChange>
          </w:tcPr>
          <w:p w14:paraId="6B81C7A4" w14:textId="7D8656C7" w:rsidR="002F575D" w:rsidRDefault="003506F3" w:rsidP="00BD0E56">
            <w:pPr>
              <w:rPr>
                <w:noProof/>
              </w:rPr>
            </w:pPr>
            <w:r>
              <w:rPr>
                <w:noProof/>
              </w:rPr>
              <w:drawing>
                <wp:inline distT="0" distB="0" distL="0" distR="0" wp14:anchorId="25BC0568" wp14:editId="39283D06">
                  <wp:extent cx="2127739" cy="1326708"/>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141441" cy="1335252"/>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74" w:author="Kiran DARJI" w:date="2019-03-29T13:07:00Z">
              <w:tcPr>
                <w:tcW w:w="4172" w:type="dxa"/>
              </w:tcPr>
            </w:tcPrChange>
          </w:tcPr>
          <w:p w14:paraId="6CD4C90C" w14:textId="7DDDABF9" w:rsidR="002F575D" w:rsidRDefault="003506F3" w:rsidP="00BD0E56">
            <w:pPr>
              <w:rPr>
                <w:noProof/>
              </w:rPr>
            </w:pPr>
            <w:r>
              <w:rPr>
                <w:noProof/>
              </w:rPr>
              <w:drawing>
                <wp:inline distT="0" distB="0" distL="0" distR="0" wp14:anchorId="3C1B646C" wp14:editId="01E84B8B">
                  <wp:extent cx="2189285" cy="1345223"/>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189677" cy="134546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6905CF2" w14:textId="77777777" w:rsidTr="009E4CD6">
        <w:tc>
          <w:tcPr>
            <w:tcW w:w="1088" w:type="dxa"/>
            <w:shd w:val="clear" w:color="auto" w:fill="FFFFFF" w:themeFill="background1"/>
            <w:tcPrChange w:id="275" w:author="Kiran DARJI" w:date="2019-03-29T13:07:00Z">
              <w:tcPr>
                <w:tcW w:w="1088" w:type="dxa"/>
              </w:tcPr>
            </w:tcPrChange>
          </w:tcPr>
          <w:p w14:paraId="141ADEA9" w14:textId="2FF36394" w:rsidR="00677D41" w:rsidRDefault="00677D41" w:rsidP="00BD0E56">
            <w:r>
              <w:t>10</w:t>
            </w:r>
          </w:p>
        </w:tc>
        <w:tc>
          <w:tcPr>
            <w:tcW w:w="3756" w:type="dxa"/>
            <w:shd w:val="clear" w:color="auto" w:fill="FFFFFF" w:themeFill="background1"/>
            <w:tcPrChange w:id="276" w:author="Kiran DARJI" w:date="2019-03-29T13:07:00Z">
              <w:tcPr>
                <w:tcW w:w="3756" w:type="dxa"/>
              </w:tcPr>
            </w:tcPrChange>
          </w:tcPr>
          <w:p w14:paraId="65DCBEB4" w14:textId="00428AA7" w:rsidR="00677D41" w:rsidRDefault="00677D41" w:rsidP="00BD0E56">
            <w:pPr>
              <w:rPr>
                <w:noProof/>
              </w:rPr>
            </w:pPr>
            <w:r>
              <w:rPr>
                <w:noProof/>
              </w:rPr>
              <w:drawing>
                <wp:inline distT="0" distB="0" distL="0" distR="0" wp14:anchorId="13CDD960" wp14:editId="762A658E">
                  <wp:extent cx="2116886" cy="13012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141398" cy="1316330"/>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77" w:author="Kiran DARJI" w:date="2019-03-29T13:07:00Z">
              <w:tcPr>
                <w:tcW w:w="4172" w:type="dxa"/>
              </w:tcPr>
            </w:tcPrChange>
          </w:tcPr>
          <w:p w14:paraId="608CD9E7" w14:textId="538702AE" w:rsidR="00677D41" w:rsidRDefault="00677D41" w:rsidP="00BD0E56">
            <w:pPr>
              <w:rPr>
                <w:noProof/>
              </w:rPr>
            </w:pPr>
            <w:r>
              <w:rPr>
                <w:noProof/>
              </w:rPr>
              <w:drawing>
                <wp:inline distT="0" distB="0" distL="0" distR="0" wp14:anchorId="7D7E9E0E" wp14:editId="41FBBEA5">
                  <wp:extent cx="2091695" cy="128577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107934" cy="129575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AD8DDFF" w14:textId="77777777" w:rsidTr="009E4CD6">
        <w:tc>
          <w:tcPr>
            <w:tcW w:w="1088" w:type="dxa"/>
            <w:shd w:val="clear" w:color="auto" w:fill="FFFFFF" w:themeFill="background1"/>
            <w:tcPrChange w:id="278" w:author="Kiran DARJI" w:date="2019-03-29T13:07:00Z">
              <w:tcPr>
                <w:tcW w:w="1088" w:type="dxa"/>
              </w:tcPr>
            </w:tcPrChange>
          </w:tcPr>
          <w:p w14:paraId="0EC4407D" w14:textId="51CB4264" w:rsidR="003B6FFC" w:rsidRDefault="003B6FFC" w:rsidP="00BD0E56">
            <w:r>
              <w:t>11</w:t>
            </w:r>
          </w:p>
        </w:tc>
        <w:tc>
          <w:tcPr>
            <w:tcW w:w="3756" w:type="dxa"/>
            <w:shd w:val="clear" w:color="auto" w:fill="FFFFFF" w:themeFill="background1"/>
            <w:tcPrChange w:id="279" w:author="Kiran DARJI" w:date="2019-03-29T13:07:00Z">
              <w:tcPr>
                <w:tcW w:w="3756" w:type="dxa"/>
              </w:tcPr>
            </w:tcPrChange>
          </w:tcPr>
          <w:p w14:paraId="19EAAEF7" w14:textId="66F621EC" w:rsidR="003B6FFC" w:rsidRDefault="003B6FFC" w:rsidP="00BD0E56">
            <w:pPr>
              <w:rPr>
                <w:noProof/>
              </w:rPr>
            </w:pPr>
            <w:r>
              <w:rPr>
                <w:noProof/>
              </w:rPr>
              <w:drawing>
                <wp:inline distT="0" distB="0" distL="0" distR="0" wp14:anchorId="0B803819" wp14:editId="50F4D6FF">
                  <wp:extent cx="2116886" cy="13012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141398" cy="1316330"/>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80" w:author="Kiran DARJI" w:date="2019-03-29T13:07:00Z">
              <w:tcPr>
                <w:tcW w:w="4172" w:type="dxa"/>
              </w:tcPr>
            </w:tcPrChange>
          </w:tcPr>
          <w:p w14:paraId="5B46EC02" w14:textId="15BE7062" w:rsidR="003B6FFC" w:rsidRDefault="003B6FFC" w:rsidP="00BD0E56">
            <w:pPr>
              <w:rPr>
                <w:noProof/>
              </w:rPr>
            </w:pPr>
            <w:r>
              <w:rPr>
                <w:noProof/>
              </w:rPr>
              <w:drawing>
                <wp:inline distT="0" distB="0" distL="0" distR="0" wp14:anchorId="45EA2044" wp14:editId="16264BD7">
                  <wp:extent cx="2039816" cy="128926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2056730" cy="1299951"/>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B9EB8DA" w14:textId="77777777" w:rsidTr="009E4CD6">
        <w:tc>
          <w:tcPr>
            <w:tcW w:w="1088" w:type="dxa"/>
            <w:shd w:val="clear" w:color="auto" w:fill="FFFFFF" w:themeFill="background1"/>
            <w:tcPrChange w:id="281" w:author="Kiran DARJI" w:date="2019-03-29T13:07:00Z">
              <w:tcPr>
                <w:tcW w:w="1088" w:type="dxa"/>
              </w:tcPr>
            </w:tcPrChange>
          </w:tcPr>
          <w:p w14:paraId="03DBCDB2" w14:textId="648B97C8" w:rsidR="00677D41" w:rsidRDefault="00677D41" w:rsidP="00BD0E56">
            <w:r>
              <w:lastRenderedPageBreak/>
              <w:t>1</w:t>
            </w:r>
            <w:r w:rsidR="003B6FFC">
              <w:t>2</w:t>
            </w:r>
          </w:p>
        </w:tc>
        <w:tc>
          <w:tcPr>
            <w:tcW w:w="3756" w:type="dxa"/>
            <w:shd w:val="clear" w:color="auto" w:fill="FFFFFF" w:themeFill="background1"/>
            <w:tcPrChange w:id="282" w:author="Kiran DARJI" w:date="2019-03-29T13:07:00Z">
              <w:tcPr>
                <w:tcW w:w="3756" w:type="dxa"/>
              </w:tcPr>
            </w:tcPrChange>
          </w:tcPr>
          <w:p w14:paraId="226EE91A" w14:textId="56F3F8D5" w:rsidR="00677D41" w:rsidRDefault="003B6FFC" w:rsidP="00BD0E56">
            <w:pPr>
              <w:rPr>
                <w:noProof/>
              </w:rPr>
            </w:pPr>
            <w:r>
              <w:rPr>
                <w:noProof/>
              </w:rPr>
              <w:drawing>
                <wp:inline distT="0" distB="0" distL="0" distR="0" wp14:anchorId="689DF21F" wp14:editId="48F79A6B">
                  <wp:extent cx="2101361" cy="1328160"/>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2121381" cy="1340814"/>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83" w:author="Kiran DARJI" w:date="2019-03-29T13:07:00Z">
              <w:tcPr>
                <w:tcW w:w="4172" w:type="dxa"/>
              </w:tcPr>
            </w:tcPrChange>
          </w:tcPr>
          <w:p w14:paraId="13F15035" w14:textId="1DDE27D1" w:rsidR="00677D41" w:rsidRDefault="00677D41" w:rsidP="00BD0E56">
            <w:pPr>
              <w:rPr>
                <w:noProof/>
              </w:rPr>
            </w:pPr>
            <w:r>
              <w:rPr>
                <w:noProof/>
              </w:rPr>
              <w:drawing>
                <wp:inline distT="0" distB="0" distL="0" distR="0" wp14:anchorId="6EAA2EC0" wp14:editId="11D073F0">
                  <wp:extent cx="2242038" cy="1324631"/>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285733" cy="135044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4595D33" w14:textId="77777777" w:rsidTr="009E4CD6">
        <w:tc>
          <w:tcPr>
            <w:tcW w:w="1088" w:type="dxa"/>
            <w:shd w:val="clear" w:color="auto" w:fill="FFFFFF" w:themeFill="background1"/>
            <w:tcPrChange w:id="284" w:author="Kiran DARJI" w:date="2019-03-29T13:07:00Z">
              <w:tcPr>
                <w:tcW w:w="1088" w:type="dxa"/>
              </w:tcPr>
            </w:tcPrChange>
          </w:tcPr>
          <w:p w14:paraId="31368CB3" w14:textId="672EB76F" w:rsidR="006B202B" w:rsidRDefault="006B202B" w:rsidP="00BD0E56">
            <w:r>
              <w:t>1</w:t>
            </w:r>
            <w:r w:rsidR="003B6FFC">
              <w:t>3</w:t>
            </w:r>
          </w:p>
        </w:tc>
        <w:tc>
          <w:tcPr>
            <w:tcW w:w="3756" w:type="dxa"/>
            <w:shd w:val="clear" w:color="auto" w:fill="FFFFFF" w:themeFill="background1"/>
            <w:tcPrChange w:id="285" w:author="Kiran DARJI" w:date="2019-03-29T13:07:00Z">
              <w:tcPr>
                <w:tcW w:w="3756" w:type="dxa"/>
              </w:tcPr>
            </w:tcPrChange>
          </w:tcPr>
          <w:p w14:paraId="14C07936" w14:textId="2CA2F42A" w:rsidR="006B202B" w:rsidRDefault="006B202B" w:rsidP="00BD0E56">
            <w:pPr>
              <w:rPr>
                <w:noProof/>
              </w:rPr>
            </w:pPr>
            <w:r>
              <w:rPr>
                <w:noProof/>
              </w:rPr>
              <w:drawing>
                <wp:inline distT="0" distB="0" distL="0" distR="0" wp14:anchorId="027DC86D" wp14:editId="2E7EB6EB">
                  <wp:extent cx="2116886" cy="130126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141398" cy="1316330"/>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86" w:author="Kiran DARJI" w:date="2019-03-29T13:07:00Z">
              <w:tcPr>
                <w:tcW w:w="4172" w:type="dxa"/>
              </w:tcPr>
            </w:tcPrChange>
          </w:tcPr>
          <w:p w14:paraId="609D863C" w14:textId="77777777" w:rsidR="006B202B" w:rsidRDefault="006B202B" w:rsidP="00BD0E56">
            <w:pPr>
              <w:rPr>
                <w:noProof/>
              </w:rPr>
            </w:pPr>
            <w:r>
              <w:rPr>
                <w:noProof/>
              </w:rPr>
              <w:drawing>
                <wp:inline distT="0" distB="0" distL="0" distR="0" wp14:anchorId="7341B0C0" wp14:editId="2B8A1EDD">
                  <wp:extent cx="2039816" cy="129531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057990" cy="1306855"/>
                          </a:xfrm>
                          <a:prstGeom prst="rect">
                            <a:avLst/>
                          </a:prstGeom>
                          <a:ln>
                            <a:noFill/>
                          </a:ln>
                          <a:extLst>
                            <a:ext uri="{53640926-AAD7-44D8-BBD7-CCE9431645EC}">
                              <a14:shadowObscured xmlns:a14="http://schemas.microsoft.com/office/drawing/2010/main"/>
                            </a:ext>
                          </a:extLst>
                        </pic:spPr>
                      </pic:pic>
                    </a:graphicData>
                  </a:graphic>
                </wp:inline>
              </w:drawing>
            </w:r>
          </w:p>
          <w:p w14:paraId="39BD9020" w14:textId="77777777" w:rsidR="006B202B" w:rsidRDefault="006B202B" w:rsidP="00BD0E56">
            <w:pPr>
              <w:rPr>
                <w:noProof/>
              </w:rPr>
            </w:pPr>
            <w:r>
              <w:rPr>
                <w:noProof/>
              </w:rPr>
              <w:drawing>
                <wp:inline distT="0" distB="0" distL="0" distR="0" wp14:anchorId="522489AE" wp14:editId="186DEAE1">
                  <wp:extent cx="2048608" cy="1291916"/>
                  <wp:effectExtent l="0" t="0" r="889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164087" cy="1364740"/>
                          </a:xfrm>
                          <a:prstGeom prst="rect">
                            <a:avLst/>
                          </a:prstGeom>
                          <a:ln>
                            <a:noFill/>
                          </a:ln>
                          <a:extLst>
                            <a:ext uri="{53640926-AAD7-44D8-BBD7-CCE9431645EC}">
                              <a14:shadowObscured xmlns:a14="http://schemas.microsoft.com/office/drawing/2010/main"/>
                            </a:ext>
                          </a:extLst>
                        </pic:spPr>
                      </pic:pic>
                    </a:graphicData>
                  </a:graphic>
                </wp:inline>
              </w:drawing>
            </w:r>
          </w:p>
          <w:p w14:paraId="1FD569B8" w14:textId="77777777" w:rsidR="006B202B" w:rsidRDefault="006B202B" w:rsidP="00BD0E56">
            <w:pPr>
              <w:rPr>
                <w:noProof/>
              </w:rPr>
            </w:pPr>
            <w:r>
              <w:rPr>
                <w:noProof/>
              </w:rPr>
              <w:drawing>
                <wp:inline distT="0" distB="0" distL="0" distR="0" wp14:anchorId="49CC7526" wp14:editId="7DE7A1AA">
                  <wp:extent cx="2083777" cy="1313150"/>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102350" cy="1324854"/>
                          </a:xfrm>
                          <a:prstGeom prst="rect">
                            <a:avLst/>
                          </a:prstGeom>
                          <a:ln>
                            <a:noFill/>
                          </a:ln>
                          <a:extLst>
                            <a:ext uri="{53640926-AAD7-44D8-BBD7-CCE9431645EC}">
                              <a14:shadowObscured xmlns:a14="http://schemas.microsoft.com/office/drawing/2010/main"/>
                            </a:ext>
                          </a:extLst>
                        </pic:spPr>
                      </pic:pic>
                    </a:graphicData>
                  </a:graphic>
                </wp:inline>
              </w:drawing>
            </w:r>
          </w:p>
          <w:p w14:paraId="658260AF" w14:textId="77777777" w:rsidR="006B202B" w:rsidRDefault="006B202B" w:rsidP="00BD0E56">
            <w:pPr>
              <w:rPr>
                <w:noProof/>
              </w:rPr>
            </w:pPr>
            <w:r>
              <w:rPr>
                <w:noProof/>
              </w:rPr>
              <w:drawing>
                <wp:inline distT="0" distB="0" distL="0" distR="0" wp14:anchorId="5835AED2" wp14:editId="600BCF52">
                  <wp:extent cx="2083435" cy="1324691"/>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091905" cy="1330076"/>
                          </a:xfrm>
                          <a:prstGeom prst="rect">
                            <a:avLst/>
                          </a:prstGeom>
                          <a:ln>
                            <a:noFill/>
                          </a:ln>
                          <a:extLst>
                            <a:ext uri="{53640926-AAD7-44D8-BBD7-CCE9431645EC}">
                              <a14:shadowObscured xmlns:a14="http://schemas.microsoft.com/office/drawing/2010/main"/>
                            </a:ext>
                          </a:extLst>
                        </pic:spPr>
                      </pic:pic>
                    </a:graphicData>
                  </a:graphic>
                </wp:inline>
              </w:drawing>
            </w:r>
          </w:p>
          <w:p w14:paraId="761564FF" w14:textId="77777777" w:rsidR="006B202B" w:rsidRDefault="006B202B" w:rsidP="00BD0E56">
            <w:pPr>
              <w:rPr>
                <w:noProof/>
              </w:rPr>
            </w:pPr>
            <w:r>
              <w:rPr>
                <w:noProof/>
              </w:rPr>
              <w:drawing>
                <wp:inline distT="0" distB="0" distL="0" distR="0" wp14:anchorId="59D9959E" wp14:editId="0B8BFD5D">
                  <wp:extent cx="2066192" cy="131541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091710" cy="1331659"/>
                          </a:xfrm>
                          <a:prstGeom prst="rect">
                            <a:avLst/>
                          </a:prstGeom>
                          <a:ln>
                            <a:noFill/>
                          </a:ln>
                          <a:extLst>
                            <a:ext uri="{53640926-AAD7-44D8-BBD7-CCE9431645EC}">
                              <a14:shadowObscured xmlns:a14="http://schemas.microsoft.com/office/drawing/2010/main"/>
                            </a:ext>
                          </a:extLst>
                        </pic:spPr>
                      </pic:pic>
                    </a:graphicData>
                  </a:graphic>
                </wp:inline>
              </w:drawing>
            </w:r>
          </w:p>
          <w:p w14:paraId="36F6C7BD" w14:textId="2DD082F9" w:rsidR="006B202B" w:rsidRDefault="006B202B" w:rsidP="00BD0E56">
            <w:pPr>
              <w:rPr>
                <w:noProof/>
              </w:rPr>
            </w:pPr>
            <w:r>
              <w:rPr>
                <w:noProof/>
              </w:rPr>
              <w:lastRenderedPageBreak/>
              <w:drawing>
                <wp:inline distT="0" distB="0" distL="0" distR="0" wp14:anchorId="333D5982" wp14:editId="07398B9B">
                  <wp:extent cx="2065655" cy="1301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080107" cy="131083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5C6225C" w14:textId="77777777" w:rsidTr="009E4CD6">
        <w:tc>
          <w:tcPr>
            <w:tcW w:w="1088" w:type="dxa"/>
            <w:shd w:val="clear" w:color="auto" w:fill="FFFFFF" w:themeFill="background1"/>
            <w:tcPrChange w:id="287" w:author="Kiran DARJI" w:date="2019-03-29T13:07:00Z">
              <w:tcPr>
                <w:tcW w:w="1088" w:type="dxa"/>
              </w:tcPr>
            </w:tcPrChange>
          </w:tcPr>
          <w:p w14:paraId="341BB962" w14:textId="55AC447E" w:rsidR="003F5442" w:rsidRDefault="003F5442" w:rsidP="00BD0E56">
            <w:r>
              <w:lastRenderedPageBreak/>
              <w:t>14</w:t>
            </w:r>
          </w:p>
        </w:tc>
        <w:tc>
          <w:tcPr>
            <w:tcW w:w="3756" w:type="dxa"/>
            <w:shd w:val="clear" w:color="auto" w:fill="FFFFFF" w:themeFill="background1"/>
            <w:tcPrChange w:id="288" w:author="Kiran DARJI" w:date="2019-03-29T13:07:00Z">
              <w:tcPr>
                <w:tcW w:w="3756" w:type="dxa"/>
              </w:tcPr>
            </w:tcPrChange>
          </w:tcPr>
          <w:p w14:paraId="26A3B91F" w14:textId="75F43467" w:rsidR="003F5442" w:rsidRDefault="003F5442" w:rsidP="00BD0E56">
            <w:pPr>
              <w:rPr>
                <w:noProof/>
              </w:rPr>
            </w:pPr>
            <w:r>
              <w:rPr>
                <w:noProof/>
              </w:rPr>
              <w:drawing>
                <wp:inline distT="0" distB="0" distL="0" distR="0" wp14:anchorId="348B5498" wp14:editId="60392AC0">
                  <wp:extent cx="2039816" cy="1295314"/>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057990" cy="130685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89" w:author="Kiran DARJI" w:date="2019-03-29T13:07:00Z">
              <w:tcPr>
                <w:tcW w:w="4172" w:type="dxa"/>
              </w:tcPr>
            </w:tcPrChange>
          </w:tcPr>
          <w:p w14:paraId="7201AFE7" w14:textId="32E7E86F" w:rsidR="003F5442" w:rsidRDefault="003F5442" w:rsidP="00BD0E56">
            <w:pPr>
              <w:rPr>
                <w:noProof/>
              </w:rPr>
            </w:pPr>
            <w:r>
              <w:rPr>
                <w:noProof/>
              </w:rPr>
              <w:drawing>
                <wp:inline distT="0" distB="0" distL="0" distR="0" wp14:anchorId="180AF37F" wp14:editId="772C0921">
                  <wp:extent cx="2116886" cy="130126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141398" cy="1316330"/>
                          </a:xfrm>
                          <a:prstGeom prst="rect">
                            <a:avLst/>
                          </a:prstGeom>
                          <a:ln>
                            <a:noFill/>
                          </a:ln>
                          <a:extLst>
                            <a:ext uri="{53640926-AAD7-44D8-BBD7-CCE9431645EC}">
                              <a14:shadowObscured xmlns:a14="http://schemas.microsoft.com/office/drawing/2010/main"/>
                            </a:ext>
                          </a:extLst>
                        </pic:spPr>
                      </pic:pic>
                    </a:graphicData>
                  </a:graphic>
                </wp:inline>
              </w:drawing>
            </w:r>
            <w:r w:rsidR="00DD5FAC">
              <w:rPr>
                <w:noProof/>
              </w:rPr>
              <w:t xml:space="preserve"> </w:t>
            </w:r>
            <w:r>
              <w:rPr>
                <w:noProof/>
              </w:rPr>
              <w:t>eg</w:t>
            </w:r>
          </w:p>
        </w:tc>
      </w:tr>
      <w:tr w:rsidR="000513AD" w14:paraId="1CE38291" w14:textId="77777777" w:rsidTr="009E4CD6">
        <w:tc>
          <w:tcPr>
            <w:tcW w:w="1088" w:type="dxa"/>
            <w:shd w:val="clear" w:color="auto" w:fill="FFFFFF" w:themeFill="background1"/>
            <w:tcPrChange w:id="290" w:author="Kiran DARJI" w:date="2019-03-29T13:07:00Z">
              <w:tcPr>
                <w:tcW w:w="1088" w:type="dxa"/>
              </w:tcPr>
            </w:tcPrChange>
          </w:tcPr>
          <w:p w14:paraId="335D3F51" w14:textId="392173B5" w:rsidR="00DD5FAC" w:rsidRDefault="00DD5FAC" w:rsidP="00BD0E56">
            <w:r>
              <w:t>15</w:t>
            </w:r>
          </w:p>
        </w:tc>
        <w:tc>
          <w:tcPr>
            <w:tcW w:w="3756" w:type="dxa"/>
            <w:shd w:val="clear" w:color="auto" w:fill="FFFFFF" w:themeFill="background1"/>
            <w:tcPrChange w:id="291" w:author="Kiran DARJI" w:date="2019-03-29T13:07:00Z">
              <w:tcPr>
                <w:tcW w:w="3756" w:type="dxa"/>
              </w:tcPr>
            </w:tcPrChange>
          </w:tcPr>
          <w:p w14:paraId="1B52C764" w14:textId="2A4A64B1" w:rsidR="00DD5FAC" w:rsidRDefault="00DD5FAC" w:rsidP="00BD0E56">
            <w:pPr>
              <w:rPr>
                <w:noProof/>
              </w:rPr>
            </w:pPr>
            <w:r>
              <w:rPr>
                <w:noProof/>
              </w:rPr>
              <w:drawing>
                <wp:inline distT="0" distB="0" distL="0" distR="0" wp14:anchorId="030593DA" wp14:editId="0805B27E">
                  <wp:extent cx="2039816" cy="129531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057990" cy="130685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92" w:author="Kiran DARJI" w:date="2019-03-29T13:07:00Z">
              <w:tcPr>
                <w:tcW w:w="4172" w:type="dxa"/>
              </w:tcPr>
            </w:tcPrChange>
          </w:tcPr>
          <w:p w14:paraId="51B80D4F" w14:textId="4BC9CA7B" w:rsidR="00DD5FAC" w:rsidRDefault="00DD5FAC" w:rsidP="00BD0E56">
            <w:pPr>
              <w:rPr>
                <w:noProof/>
              </w:rPr>
            </w:pPr>
            <w:r>
              <w:rPr>
                <w:noProof/>
              </w:rPr>
              <w:drawing>
                <wp:inline distT="0" distB="0" distL="0" distR="0" wp14:anchorId="17699D57" wp14:editId="6F72F468">
                  <wp:extent cx="2039815" cy="1290869"/>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057217" cy="130188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B86CC22" w14:textId="77777777" w:rsidTr="009E4CD6">
        <w:tc>
          <w:tcPr>
            <w:tcW w:w="1088" w:type="dxa"/>
            <w:shd w:val="clear" w:color="auto" w:fill="FFFFFF" w:themeFill="background1"/>
            <w:tcPrChange w:id="293" w:author="Kiran DARJI" w:date="2019-03-29T13:07:00Z">
              <w:tcPr>
                <w:tcW w:w="1088" w:type="dxa"/>
              </w:tcPr>
            </w:tcPrChange>
          </w:tcPr>
          <w:p w14:paraId="5F856B33" w14:textId="321966E7" w:rsidR="00B03C6E" w:rsidRDefault="00B03C6E" w:rsidP="00BD0E56">
            <w:r>
              <w:t>16</w:t>
            </w:r>
          </w:p>
        </w:tc>
        <w:tc>
          <w:tcPr>
            <w:tcW w:w="3756" w:type="dxa"/>
            <w:shd w:val="clear" w:color="auto" w:fill="FFFFFF" w:themeFill="background1"/>
            <w:tcPrChange w:id="294" w:author="Kiran DARJI" w:date="2019-03-29T13:07:00Z">
              <w:tcPr>
                <w:tcW w:w="3756" w:type="dxa"/>
              </w:tcPr>
            </w:tcPrChange>
          </w:tcPr>
          <w:p w14:paraId="1C6E628A" w14:textId="434D2EE6" w:rsidR="00B03C6E" w:rsidRDefault="00B03C6E" w:rsidP="00BD0E56">
            <w:pPr>
              <w:rPr>
                <w:noProof/>
              </w:rPr>
            </w:pPr>
            <w:r>
              <w:rPr>
                <w:noProof/>
              </w:rPr>
              <w:drawing>
                <wp:inline distT="0" distB="0" distL="0" distR="0" wp14:anchorId="030CF4F7" wp14:editId="1AC72F3C">
                  <wp:extent cx="2048608" cy="1309169"/>
                  <wp:effectExtent l="0" t="0" r="889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064277" cy="1319182"/>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95" w:author="Kiran DARJI" w:date="2019-03-29T13:07:00Z">
              <w:tcPr>
                <w:tcW w:w="4172" w:type="dxa"/>
              </w:tcPr>
            </w:tcPrChange>
          </w:tcPr>
          <w:p w14:paraId="51C707E5" w14:textId="58B1AB7D" w:rsidR="00B03C6E" w:rsidRDefault="00B03C6E" w:rsidP="00BD0E56">
            <w:pPr>
              <w:rPr>
                <w:noProof/>
              </w:rPr>
            </w:pPr>
            <w:r>
              <w:rPr>
                <w:noProof/>
              </w:rPr>
              <w:drawing>
                <wp:inline distT="0" distB="0" distL="0" distR="0" wp14:anchorId="330CB06E" wp14:editId="6E0D7497">
                  <wp:extent cx="2092570" cy="1318690"/>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120017" cy="133598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CD0DF89" w14:textId="77777777" w:rsidTr="009E4CD6">
        <w:tc>
          <w:tcPr>
            <w:tcW w:w="1088" w:type="dxa"/>
            <w:shd w:val="clear" w:color="auto" w:fill="FFFFFF" w:themeFill="background1"/>
            <w:tcPrChange w:id="296" w:author="Kiran DARJI" w:date="2019-03-29T13:07:00Z">
              <w:tcPr>
                <w:tcW w:w="1088" w:type="dxa"/>
              </w:tcPr>
            </w:tcPrChange>
          </w:tcPr>
          <w:p w14:paraId="02CA9A50" w14:textId="2B4D5FE5" w:rsidR="00676CC8" w:rsidRDefault="00676CC8" w:rsidP="00BD0E56">
            <w:r>
              <w:t>17</w:t>
            </w:r>
          </w:p>
        </w:tc>
        <w:tc>
          <w:tcPr>
            <w:tcW w:w="3756" w:type="dxa"/>
            <w:shd w:val="clear" w:color="auto" w:fill="FFFFFF" w:themeFill="background1"/>
            <w:tcPrChange w:id="297" w:author="Kiran DARJI" w:date="2019-03-29T13:07:00Z">
              <w:tcPr>
                <w:tcW w:w="3756" w:type="dxa"/>
              </w:tcPr>
            </w:tcPrChange>
          </w:tcPr>
          <w:p w14:paraId="318EAF5A" w14:textId="5264A603" w:rsidR="00676CC8" w:rsidRDefault="00676CC8" w:rsidP="00BD0E56">
            <w:pPr>
              <w:rPr>
                <w:noProof/>
              </w:rPr>
            </w:pPr>
            <w:r>
              <w:rPr>
                <w:noProof/>
              </w:rPr>
              <w:drawing>
                <wp:inline distT="0" distB="0" distL="0" distR="0" wp14:anchorId="7A41A86A" wp14:editId="43E6D6DB">
                  <wp:extent cx="2039816" cy="1295314"/>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057990" cy="130685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298" w:author="Kiran DARJI" w:date="2019-03-29T13:07:00Z">
              <w:tcPr>
                <w:tcW w:w="4172" w:type="dxa"/>
              </w:tcPr>
            </w:tcPrChange>
          </w:tcPr>
          <w:p w14:paraId="49E9E3B1" w14:textId="7C7F90C8" w:rsidR="00676CC8" w:rsidRDefault="00676CC8" w:rsidP="00BD0E56">
            <w:pPr>
              <w:rPr>
                <w:noProof/>
              </w:rPr>
            </w:pPr>
            <w:r>
              <w:rPr>
                <w:noProof/>
              </w:rPr>
              <w:drawing>
                <wp:inline distT="0" distB="0" distL="0" distR="0" wp14:anchorId="44E249FC" wp14:editId="36C70BE0">
                  <wp:extent cx="2092325" cy="1341075"/>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116241" cy="135640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54AC433" w14:textId="77777777" w:rsidTr="009E4CD6">
        <w:tc>
          <w:tcPr>
            <w:tcW w:w="1088" w:type="dxa"/>
            <w:shd w:val="clear" w:color="auto" w:fill="FFFFFF" w:themeFill="background1"/>
            <w:tcPrChange w:id="299" w:author="Kiran DARJI" w:date="2019-03-29T13:07:00Z">
              <w:tcPr>
                <w:tcW w:w="1088" w:type="dxa"/>
              </w:tcPr>
            </w:tcPrChange>
          </w:tcPr>
          <w:p w14:paraId="76A3191F" w14:textId="3097A99E" w:rsidR="000B595E" w:rsidRDefault="000B595E" w:rsidP="00BD0E56">
            <w:r>
              <w:t>18</w:t>
            </w:r>
          </w:p>
        </w:tc>
        <w:tc>
          <w:tcPr>
            <w:tcW w:w="3756" w:type="dxa"/>
            <w:shd w:val="clear" w:color="auto" w:fill="FFFFFF" w:themeFill="background1"/>
            <w:tcPrChange w:id="300" w:author="Kiran DARJI" w:date="2019-03-29T13:07:00Z">
              <w:tcPr>
                <w:tcW w:w="3756" w:type="dxa"/>
              </w:tcPr>
            </w:tcPrChange>
          </w:tcPr>
          <w:p w14:paraId="6A07A3D5" w14:textId="4552E2CC" w:rsidR="000B595E" w:rsidRDefault="000B595E" w:rsidP="00BD0E56">
            <w:pPr>
              <w:rPr>
                <w:noProof/>
              </w:rPr>
            </w:pPr>
            <w:r>
              <w:rPr>
                <w:noProof/>
              </w:rPr>
              <w:drawing>
                <wp:inline distT="0" distB="0" distL="0" distR="0" wp14:anchorId="17D38221" wp14:editId="32D3C740">
                  <wp:extent cx="2039620" cy="129849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047186" cy="1303314"/>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01" w:author="Kiran DARJI" w:date="2019-03-29T13:07:00Z">
              <w:tcPr>
                <w:tcW w:w="4172" w:type="dxa"/>
              </w:tcPr>
            </w:tcPrChange>
          </w:tcPr>
          <w:p w14:paraId="42252009" w14:textId="00407FC2" w:rsidR="000B595E" w:rsidRDefault="000B595E" w:rsidP="00BD0E56">
            <w:pPr>
              <w:rPr>
                <w:noProof/>
              </w:rPr>
            </w:pPr>
            <w:r>
              <w:rPr>
                <w:noProof/>
              </w:rPr>
              <w:drawing>
                <wp:inline distT="0" distB="0" distL="0" distR="0" wp14:anchorId="4571D552" wp14:editId="5C280888">
                  <wp:extent cx="2101361" cy="131727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117711" cy="1327520"/>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A3171E2" w14:textId="77777777" w:rsidTr="009E4CD6">
        <w:tc>
          <w:tcPr>
            <w:tcW w:w="1088" w:type="dxa"/>
            <w:shd w:val="clear" w:color="auto" w:fill="FFFFFF" w:themeFill="background1"/>
            <w:tcPrChange w:id="302" w:author="Kiran DARJI" w:date="2019-03-29T13:07:00Z">
              <w:tcPr>
                <w:tcW w:w="1088" w:type="dxa"/>
              </w:tcPr>
            </w:tcPrChange>
          </w:tcPr>
          <w:p w14:paraId="13A31D7A" w14:textId="762A2BC8" w:rsidR="000B595E" w:rsidRDefault="000B595E" w:rsidP="00BD0E56">
            <w:r>
              <w:lastRenderedPageBreak/>
              <w:t>19</w:t>
            </w:r>
          </w:p>
        </w:tc>
        <w:tc>
          <w:tcPr>
            <w:tcW w:w="3756" w:type="dxa"/>
            <w:shd w:val="clear" w:color="auto" w:fill="FFFFFF" w:themeFill="background1"/>
            <w:tcPrChange w:id="303" w:author="Kiran DARJI" w:date="2019-03-29T13:07:00Z">
              <w:tcPr>
                <w:tcW w:w="3756" w:type="dxa"/>
              </w:tcPr>
            </w:tcPrChange>
          </w:tcPr>
          <w:p w14:paraId="73AE7C1A" w14:textId="75EA9BCD" w:rsidR="000B595E" w:rsidRDefault="000B595E" w:rsidP="00BD0E56">
            <w:pPr>
              <w:rPr>
                <w:noProof/>
              </w:rPr>
            </w:pPr>
            <w:r>
              <w:rPr>
                <w:noProof/>
              </w:rPr>
              <w:drawing>
                <wp:inline distT="0" distB="0" distL="0" distR="0" wp14:anchorId="44680A39" wp14:editId="67CB6774">
                  <wp:extent cx="2022231" cy="1275931"/>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071953" cy="130730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04" w:author="Kiran DARJI" w:date="2019-03-29T13:07:00Z">
              <w:tcPr>
                <w:tcW w:w="4172" w:type="dxa"/>
              </w:tcPr>
            </w:tcPrChange>
          </w:tcPr>
          <w:p w14:paraId="07DBE6C9" w14:textId="4E49EA93" w:rsidR="000B595E" w:rsidRDefault="000B595E" w:rsidP="00BD0E56">
            <w:pPr>
              <w:rPr>
                <w:noProof/>
              </w:rPr>
            </w:pPr>
            <w:r>
              <w:rPr>
                <w:noProof/>
              </w:rPr>
              <w:drawing>
                <wp:inline distT="0" distB="0" distL="0" distR="0" wp14:anchorId="04B8E50B" wp14:editId="44379017">
                  <wp:extent cx="2116886" cy="13012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141398" cy="1316330"/>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0C29551" w14:textId="77777777" w:rsidTr="009E4CD6">
        <w:tc>
          <w:tcPr>
            <w:tcW w:w="1088" w:type="dxa"/>
            <w:shd w:val="clear" w:color="auto" w:fill="FFFFFF" w:themeFill="background1"/>
            <w:tcPrChange w:id="305" w:author="Kiran DARJI" w:date="2019-03-29T13:07:00Z">
              <w:tcPr>
                <w:tcW w:w="1088" w:type="dxa"/>
              </w:tcPr>
            </w:tcPrChange>
          </w:tcPr>
          <w:p w14:paraId="1E70C2D0" w14:textId="44362BBD" w:rsidR="000A5703" w:rsidRDefault="000A5703" w:rsidP="00BD0E56">
            <w:r>
              <w:t>20</w:t>
            </w:r>
          </w:p>
        </w:tc>
        <w:tc>
          <w:tcPr>
            <w:tcW w:w="3756" w:type="dxa"/>
            <w:shd w:val="clear" w:color="auto" w:fill="FFFFFF" w:themeFill="background1"/>
            <w:tcPrChange w:id="306" w:author="Kiran DARJI" w:date="2019-03-29T13:07:00Z">
              <w:tcPr>
                <w:tcW w:w="3756" w:type="dxa"/>
              </w:tcPr>
            </w:tcPrChange>
          </w:tcPr>
          <w:p w14:paraId="66EE71FD" w14:textId="6D38C31B" w:rsidR="000A5703" w:rsidRDefault="000A5703" w:rsidP="00BD0E56">
            <w:pPr>
              <w:rPr>
                <w:noProof/>
              </w:rPr>
            </w:pPr>
            <w:r>
              <w:rPr>
                <w:noProof/>
              </w:rPr>
              <w:drawing>
                <wp:inline distT="0" distB="0" distL="0" distR="0" wp14:anchorId="35A1CDA8" wp14:editId="32163026">
                  <wp:extent cx="2021840" cy="12651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36849" cy="127455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07" w:author="Kiran DARJI" w:date="2019-03-29T13:07:00Z">
              <w:tcPr>
                <w:tcW w:w="4172" w:type="dxa"/>
              </w:tcPr>
            </w:tcPrChange>
          </w:tcPr>
          <w:p w14:paraId="6497DB3D" w14:textId="19131D9F" w:rsidR="000A5703" w:rsidRDefault="000A5703" w:rsidP="00BD0E56">
            <w:pPr>
              <w:rPr>
                <w:noProof/>
              </w:rPr>
            </w:pPr>
            <w:r>
              <w:rPr>
                <w:noProof/>
              </w:rPr>
              <w:drawing>
                <wp:inline distT="0" distB="0" distL="0" distR="0" wp14:anchorId="0D6427C5" wp14:editId="76BCFBF3">
                  <wp:extent cx="1987061" cy="1271483"/>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001086" cy="128045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3491BFC" w14:textId="77777777" w:rsidTr="009E4CD6">
        <w:tc>
          <w:tcPr>
            <w:tcW w:w="1088" w:type="dxa"/>
            <w:shd w:val="clear" w:color="auto" w:fill="FFFFFF" w:themeFill="background1"/>
            <w:tcPrChange w:id="308" w:author="Kiran DARJI" w:date="2019-03-29T13:07:00Z">
              <w:tcPr>
                <w:tcW w:w="1088" w:type="dxa"/>
              </w:tcPr>
            </w:tcPrChange>
          </w:tcPr>
          <w:p w14:paraId="25C3D2C7" w14:textId="706177CF" w:rsidR="000A5703" w:rsidRDefault="000A5703" w:rsidP="00BD0E56">
            <w:r>
              <w:t>21</w:t>
            </w:r>
          </w:p>
        </w:tc>
        <w:tc>
          <w:tcPr>
            <w:tcW w:w="3756" w:type="dxa"/>
            <w:shd w:val="clear" w:color="auto" w:fill="FFFFFF" w:themeFill="background1"/>
            <w:tcPrChange w:id="309" w:author="Kiran DARJI" w:date="2019-03-29T13:07:00Z">
              <w:tcPr>
                <w:tcW w:w="3756" w:type="dxa"/>
              </w:tcPr>
            </w:tcPrChange>
          </w:tcPr>
          <w:p w14:paraId="6479E6C5" w14:textId="663E36A9" w:rsidR="000A5703" w:rsidRDefault="000A5703" w:rsidP="00BD0E56">
            <w:pPr>
              <w:rPr>
                <w:noProof/>
              </w:rPr>
            </w:pPr>
            <w:r>
              <w:rPr>
                <w:noProof/>
              </w:rPr>
              <w:drawing>
                <wp:inline distT="0" distB="0" distL="0" distR="0" wp14:anchorId="7BC3D1F9" wp14:editId="4F0AD037">
                  <wp:extent cx="2031023" cy="1303492"/>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036315" cy="130688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10" w:author="Kiran DARJI" w:date="2019-03-29T13:07:00Z">
              <w:tcPr>
                <w:tcW w:w="4172" w:type="dxa"/>
              </w:tcPr>
            </w:tcPrChange>
          </w:tcPr>
          <w:p w14:paraId="33970289" w14:textId="733FB158" w:rsidR="000A5703" w:rsidRDefault="000A5703" w:rsidP="00BD0E56">
            <w:pPr>
              <w:rPr>
                <w:noProof/>
              </w:rPr>
            </w:pPr>
            <w:r>
              <w:rPr>
                <w:noProof/>
              </w:rPr>
              <w:drawing>
                <wp:inline distT="0" distB="0" distL="0" distR="0" wp14:anchorId="6D838317" wp14:editId="05C2EE6C">
                  <wp:extent cx="2031023" cy="1291367"/>
                  <wp:effectExtent l="0" t="0" r="762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054424" cy="130624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C30FC92" w14:textId="77777777" w:rsidTr="009E4CD6">
        <w:tc>
          <w:tcPr>
            <w:tcW w:w="1088" w:type="dxa"/>
            <w:shd w:val="clear" w:color="auto" w:fill="FFFFFF" w:themeFill="background1"/>
            <w:tcPrChange w:id="311" w:author="Kiran DARJI" w:date="2019-03-29T13:07:00Z">
              <w:tcPr>
                <w:tcW w:w="1088" w:type="dxa"/>
              </w:tcPr>
            </w:tcPrChange>
          </w:tcPr>
          <w:p w14:paraId="53CFFEFF" w14:textId="6DB38560" w:rsidR="005F3F62" w:rsidRDefault="005F3F62" w:rsidP="00BD0E56">
            <w:r>
              <w:t>22</w:t>
            </w:r>
          </w:p>
        </w:tc>
        <w:tc>
          <w:tcPr>
            <w:tcW w:w="3756" w:type="dxa"/>
            <w:shd w:val="clear" w:color="auto" w:fill="FFFFFF" w:themeFill="background1"/>
            <w:tcPrChange w:id="312" w:author="Kiran DARJI" w:date="2019-03-29T13:07:00Z">
              <w:tcPr>
                <w:tcW w:w="3756" w:type="dxa"/>
              </w:tcPr>
            </w:tcPrChange>
          </w:tcPr>
          <w:p w14:paraId="6D765D71" w14:textId="579DB006" w:rsidR="005F3F62" w:rsidRDefault="005F3F62" w:rsidP="00BD0E56">
            <w:pPr>
              <w:rPr>
                <w:noProof/>
              </w:rPr>
            </w:pPr>
            <w:r>
              <w:rPr>
                <w:noProof/>
              </w:rPr>
              <w:drawing>
                <wp:inline distT="0" distB="0" distL="0" distR="0" wp14:anchorId="5776C72C" wp14:editId="50E2D765">
                  <wp:extent cx="2039816" cy="124002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r="-10"/>
                          <a:stretch/>
                        </pic:blipFill>
                        <pic:spPr bwMode="auto">
                          <a:xfrm>
                            <a:off x="0" y="0"/>
                            <a:ext cx="2057227" cy="125060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13" w:author="Kiran DARJI" w:date="2019-03-29T13:07:00Z">
              <w:tcPr>
                <w:tcW w:w="4172" w:type="dxa"/>
              </w:tcPr>
            </w:tcPrChange>
          </w:tcPr>
          <w:p w14:paraId="70EBABF6" w14:textId="55CAADF6" w:rsidR="005F3F62" w:rsidRDefault="005F3F62" w:rsidP="00BD0E56">
            <w:pPr>
              <w:rPr>
                <w:noProof/>
              </w:rPr>
            </w:pPr>
            <w:r>
              <w:rPr>
                <w:noProof/>
              </w:rPr>
              <w:drawing>
                <wp:inline distT="0" distB="0" distL="0" distR="0" wp14:anchorId="5B80A82F" wp14:editId="1F1009B1">
                  <wp:extent cx="1943100" cy="123856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r="-8"/>
                          <a:stretch/>
                        </pic:blipFill>
                        <pic:spPr bwMode="auto">
                          <a:xfrm>
                            <a:off x="0" y="0"/>
                            <a:ext cx="1957421" cy="124769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02C4CBB" w14:textId="77777777" w:rsidTr="009E4CD6">
        <w:tc>
          <w:tcPr>
            <w:tcW w:w="1088" w:type="dxa"/>
            <w:shd w:val="clear" w:color="auto" w:fill="FFFFFF" w:themeFill="background1"/>
            <w:tcPrChange w:id="314" w:author="Kiran DARJI" w:date="2019-03-29T13:07:00Z">
              <w:tcPr>
                <w:tcW w:w="1088" w:type="dxa"/>
              </w:tcPr>
            </w:tcPrChange>
          </w:tcPr>
          <w:p w14:paraId="64DF63DA" w14:textId="06403E66" w:rsidR="00871952" w:rsidRDefault="00871952" w:rsidP="00BD0E56">
            <w:r>
              <w:t>23</w:t>
            </w:r>
          </w:p>
        </w:tc>
        <w:tc>
          <w:tcPr>
            <w:tcW w:w="3756" w:type="dxa"/>
            <w:shd w:val="clear" w:color="auto" w:fill="FFFFFF" w:themeFill="background1"/>
            <w:tcPrChange w:id="315" w:author="Kiran DARJI" w:date="2019-03-29T13:07:00Z">
              <w:tcPr>
                <w:tcW w:w="3756" w:type="dxa"/>
              </w:tcPr>
            </w:tcPrChange>
          </w:tcPr>
          <w:p w14:paraId="69068F5D" w14:textId="763CC153" w:rsidR="00871952" w:rsidRDefault="00871952" w:rsidP="00BD0E56">
            <w:pPr>
              <w:rPr>
                <w:noProof/>
              </w:rPr>
            </w:pPr>
            <w:r>
              <w:rPr>
                <w:noProof/>
              </w:rPr>
              <w:drawing>
                <wp:inline distT="0" distB="0" distL="0" distR="0" wp14:anchorId="13D18F61" wp14:editId="64F6217D">
                  <wp:extent cx="2039620" cy="13190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054250" cy="132849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16" w:author="Kiran DARJI" w:date="2019-03-29T13:07:00Z">
              <w:tcPr>
                <w:tcW w:w="4172" w:type="dxa"/>
              </w:tcPr>
            </w:tcPrChange>
          </w:tcPr>
          <w:p w14:paraId="3BB6D593" w14:textId="5F7EFAA5" w:rsidR="00871952" w:rsidRDefault="00871952" w:rsidP="00BD0E56">
            <w:pPr>
              <w:rPr>
                <w:noProof/>
              </w:rPr>
            </w:pPr>
            <w:r>
              <w:rPr>
                <w:noProof/>
              </w:rPr>
              <w:drawing>
                <wp:inline distT="0" distB="0" distL="0" distR="0" wp14:anchorId="25626303" wp14:editId="19637FA0">
                  <wp:extent cx="2039815" cy="1290868"/>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064456" cy="130646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7AA1F5C" w14:textId="77777777" w:rsidTr="009E4CD6">
        <w:tc>
          <w:tcPr>
            <w:tcW w:w="1088" w:type="dxa"/>
            <w:shd w:val="clear" w:color="auto" w:fill="FFFFFF" w:themeFill="background1"/>
            <w:tcPrChange w:id="317" w:author="Kiran DARJI" w:date="2019-03-29T13:07:00Z">
              <w:tcPr>
                <w:tcW w:w="1088" w:type="dxa"/>
              </w:tcPr>
            </w:tcPrChange>
          </w:tcPr>
          <w:p w14:paraId="6D5FE365" w14:textId="3197619F" w:rsidR="00871952" w:rsidRDefault="00871952" w:rsidP="00BD0E56">
            <w:r>
              <w:t>24</w:t>
            </w:r>
          </w:p>
        </w:tc>
        <w:tc>
          <w:tcPr>
            <w:tcW w:w="3756" w:type="dxa"/>
            <w:shd w:val="clear" w:color="auto" w:fill="FFFFFF" w:themeFill="background1"/>
            <w:tcPrChange w:id="318" w:author="Kiran DARJI" w:date="2019-03-29T13:07:00Z">
              <w:tcPr>
                <w:tcW w:w="3756" w:type="dxa"/>
              </w:tcPr>
            </w:tcPrChange>
          </w:tcPr>
          <w:p w14:paraId="12A3969A" w14:textId="155B487D" w:rsidR="00871952" w:rsidRDefault="009643C7" w:rsidP="00BD0E56">
            <w:pPr>
              <w:rPr>
                <w:noProof/>
              </w:rPr>
            </w:pPr>
            <w:r>
              <w:rPr>
                <w:noProof/>
              </w:rPr>
              <w:drawing>
                <wp:inline distT="0" distB="0" distL="0" distR="0" wp14:anchorId="69F8B2C2" wp14:editId="548E52CB">
                  <wp:extent cx="2039620" cy="1286903"/>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048333" cy="129240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19" w:author="Kiran DARJI" w:date="2019-03-29T13:07:00Z">
              <w:tcPr>
                <w:tcW w:w="4172" w:type="dxa"/>
              </w:tcPr>
            </w:tcPrChange>
          </w:tcPr>
          <w:p w14:paraId="28D53DA1" w14:textId="542638D6" w:rsidR="00871952" w:rsidRDefault="009643C7" w:rsidP="00BD0E56">
            <w:pPr>
              <w:rPr>
                <w:noProof/>
              </w:rPr>
            </w:pPr>
            <w:r>
              <w:rPr>
                <w:noProof/>
              </w:rPr>
              <w:drawing>
                <wp:inline distT="0" distB="0" distL="0" distR="0" wp14:anchorId="595F3C3D" wp14:editId="4EF6F374">
                  <wp:extent cx="2039620" cy="1286669"/>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66280" cy="130348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868052F" w14:textId="77777777" w:rsidTr="009E4CD6">
        <w:tc>
          <w:tcPr>
            <w:tcW w:w="1088" w:type="dxa"/>
            <w:shd w:val="clear" w:color="auto" w:fill="FFFFFF" w:themeFill="background1"/>
            <w:tcPrChange w:id="320" w:author="Kiran DARJI" w:date="2019-03-29T13:07:00Z">
              <w:tcPr>
                <w:tcW w:w="1088" w:type="dxa"/>
              </w:tcPr>
            </w:tcPrChange>
          </w:tcPr>
          <w:p w14:paraId="18588DAD" w14:textId="013D961F" w:rsidR="00493F09" w:rsidRDefault="00493F09" w:rsidP="00BD0E56">
            <w:r>
              <w:lastRenderedPageBreak/>
              <w:t>25</w:t>
            </w:r>
          </w:p>
        </w:tc>
        <w:tc>
          <w:tcPr>
            <w:tcW w:w="3756" w:type="dxa"/>
            <w:shd w:val="clear" w:color="auto" w:fill="FFFFFF" w:themeFill="background1"/>
            <w:tcPrChange w:id="321" w:author="Kiran DARJI" w:date="2019-03-29T13:07:00Z">
              <w:tcPr>
                <w:tcW w:w="3756" w:type="dxa"/>
              </w:tcPr>
            </w:tcPrChange>
          </w:tcPr>
          <w:p w14:paraId="183FD5CE" w14:textId="32B4D23E" w:rsidR="00493F09" w:rsidRDefault="00493F09" w:rsidP="00BD0E56">
            <w:pPr>
              <w:rPr>
                <w:noProof/>
              </w:rPr>
            </w:pPr>
            <w:r>
              <w:rPr>
                <w:noProof/>
              </w:rPr>
              <w:drawing>
                <wp:inline distT="0" distB="0" distL="0" distR="0" wp14:anchorId="5DF26A17" wp14:editId="3009B9A1">
                  <wp:extent cx="1995854" cy="1242257"/>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r="-338"/>
                          <a:stretch/>
                        </pic:blipFill>
                        <pic:spPr bwMode="auto">
                          <a:xfrm>
                            <a:off x="0" y="0"/>
                            <a:ext cx="2024069" cy="125981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22" w:author="Kiran DARJI" w:date="2019-03-29T13:07:00Z">
              <w:tcPr>
                <w:tcW w:w="4172" w:type="dxa"/>
              </w:tcPr>
            </w:tcPrChange>
          </w:tcPr>
          <w:p w14:paraId="63F9FCE7" w14:textId="23A88BF2" w:rsidR="00493F09" w:rsidRDefault="00BE3BD9" w:rsidP="00BD0E56">
            <w:pPr>
              <w:rPr>
                <w:noProof/>
              </w:rPr>
            </w:pPr>
            <w:r>
              <w:rPr>
                <w:noProof/>
              </w:rPr>
              <w:drawing>
                <wp:inline distT="0" distB="0" distL="0" distR="0" wp14:anchorId="140D92CA" wp14:editId="085FA389">
                  <wp:extent cx="1960894" cy="1242060"/>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979355" cy="125375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32B4C54" w14:textId="77777777" w:rsidTr="009E4CD6">
        <w:tc>
          <w:tcPr>
            <w:tcW w:w="1088" w:type="dxa"/>
            <w:shd w:val="clear" w:color="auto" w:fill="FFFFFF" w:themeFill="background1"/>
            <w:tcPrChange w:id="323" w:author="Kiran DARJI" w:date="2019-03-29T13:07:00Z">
              <w:tcPr>
                <w:tcW w:w="1088" w:type="dxa"/>
              </w:tcPr>
            </w:tcPrChange>
          </w:tcPr>
          <w:p w14:paraId="3395750D" w14:textId="3420D911" w:rsidR="001A0ED9" w:rsidRDefault="001A0ED9" w:rsidP="00BD0E56">
            <w:r>
              <w:t>26</w:t>
            </w:r>
          </w:p>
        </w:tc>
        <w:tc>
          <w:tcPr>
            <w:tcW w:w="3756" w:type="dxa"/>
            <w:shd w:val="clear" w:color="auto" w:fill="FFFFFF" w:themeFill="background1"/>
            <w:tcPrChange w:id="324" w:author="Kiran DARJI" w:date="2019-03-29T13:07:00Z">
              <w:tcPr>
                <w:tcW w:w="3756" w:type="dxa"/>
              </w:tcPr>
            </w:tcPrChange>
          </w:tcPr>
          <w:p w14:paraId="07B833F1" w14:textId="600E8260" w:rsidR="001A0ED9" w:rsidRDefault="001A0ED9" w:rsidP="00BD0E56">
            <w:pPr>
              <w:rPr>
                <w:noProof/>
              </w:rPr>
            </w:pPr>
            <w:r>
              <w:rPr>
                <w:noProof/>
              </w:rPr>
              <w:drawing>
                <wp:inline distT="0" distB="0" distL="0" distR="0" wp14:anchorId="27AC991C" wp14:editId="6FCBBAB5">
                  <wp:extent cx="1995805" cy="1268975"/>
                  <wp:effectExtent l="0" t="0" r="444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015753" cy="128165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25" w:author="Kiran DARJI" w:date="2019-03-29T13:07:00Z">
              <w:tcPr>
                <w:tcW w:w="4172" w:type="dxa"/>
              </w:tcPr>
            </w:tcPrChange>
          </w:tcPr>
          <w:p w14:paraId="40AD4B37" w14:textId="42D58BDE" w:rsidR="001A0ED9" w:rsidRDefault="001A0ED9" w:rsidP="00BD0E56">
            <w:pPr>
              <w:rPr>
                <w:noProof/>
              </w:rPr>
            </w:pPr>
            <w:r>
              <w:rPr>
                <w:noProof/>
              </w:rPr>
              <w:drawing>
                <wp:inline distT="0" distB="0" distL="0" distR="0" wp14:anchorId="1563A9B4" wp14:editId="5573F7FC">
                  <wp:extent cx="2004647" cy="127892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015276" cy="1285710"/>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2CDE64D" w14:textId="77777777" w:rsidTr="009E4CD6">
        <w:tc>
          <w:tcPr>
            <w:tcW w:w="1088" w:type="dxa"/>
            <w:shd w:val="clear" w:color="auto" w:fill="FFFFFF" w:themeFill="background1"/>
            <w:tcPrChange w:id="326" w:author="Kiran DARJI" w:date="2019-03-29T13:07:00Z">
              <w:tcPr>
                <w:tcW w:w="1088" w:type="dxa"/>
              </w:tcPr>
            </w:tcPrChange>
          </w:tcPr>
          <w:p w14:paraId="165F0D21" w14:textId="415639EA" w:rsidR="00F825FB" w:rsidRDefault="00F825FB" w:rsidP="00BD0E56">
            <w:r>
              <w:t>27</w:t>
            </w:r>
          </w:p>
        </w:tc>
        <w:tc>
          <w:tcPr>
            <w:tcW w:w="3756" w:type="dxa"/>
            <w:shd w:val="clear" w:color="auto" w:fill="FFFFFF" w:themeFill="background1"/>
            <w:tcPrChange w:id="327" w:author="Kiran DARJI" w:date="2019-03-29T13:07:00Z">
              <w:tcPr>
                <w:tcW w:w="3756" w:type="dxa"/>
              </w:tcPr>
            </w:tcPrChange>
          </w:tcPr>
          <w:p w14:paraId="5787728C" w14:textId="5BE5CEAC" w:rsidR="00F825FB" w:rsidRDefault="00F825FB" w:rsidP="00BD0E56">
            <w:pPr>
              <w:rPr>
                <w:noProof/>
              </w:rPr>
            </w:pPr>
            <w:r>
              <w:rPr>
                <w:noProof/>
              </w:rPr>
              <w:drawing>
                <wp:inline distT="0" distB="0" distL="0" distR="0" wp14:anchorId="1A368A08" wp14:editId="395A1DD0">
                  <wp:extent cx="1995805" cy="1268975"/>
                  <wp:effectExtent l="0" t="0" r="444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015753" cy="128165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28" w:author="Kiran DARJI" w:date="2019-03-29T13:07:00Z">
              <w:tcPr>
                <w:tcW w:w="4172" w:type="dxa"/>
              </w:tcPr>
            </w:tcPrChange>
          </w:tcPr>
          <w:p w14:paraId="02424140" w14:textId="23F8991B" w:rsidR="00F825FB" w:rsidRDefault="00F825FB" w:rsidP="00BD0E56">
            <w:pPr>
              <w:rPr>
                <w:noProof/>
              </w:rPr>
            </w:pPr>
            <w:r>
              <w:rPr>
                <w:noProof/>
              </w:rPr>
              <w:drawing>
                <wp:inline distT="0" distB="0" distL="0" distR="0" wp14:anchorId="13166525" wp14:editId="064CC4C3">
                  <wp:extent cx="2022231" cy="128135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2034213" cy="128894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2E71E42" w14:textId="77777777" w:rsidTr="009E4CD6">
        <w:tc>
          <w:tcPr>
            <w:tcW w:w="1088" w:type="dxa"/>
            <w:shd w:val="clear" w:color="auto" w:fill="FFFFFF" w:themeFill="background1"/>
            <w:tcPrChange w:id="329" w:author="Kiran DARJI" w:date="2019-03-29T13:07:00Z">
              <w:tcPr>
                <w:tcW w:w="1088" w:type="dxa"/>
              </w:tcPr>
            </w:tcPrChange>
          </w:tcPr>
          <w:p w14:paraId="799A40C1" w14:textId="3A33BBF7" w:rsidR="00FF5462" w:rsidRDefault="00FF5462" w:rsidP="00BD0E56">
            <w:r>
              <w:t>28</w:t>
            </w:r>
          </w:p>
        </w:tc>
        <w:tc>
          <w:tcPr>
            <w:tcW w:w="3756" w:type="dxa"/>
            <w:shd w:val="clear" w:color="auto" w:fill="FFFFFF" w:themeFill="background1"/>
            <w:tcPrChange w:id="330" w:author="Kiran DARJI" w:date="2019-03-29T13:07:00Z">
              <w:tcPr>
                <w:tcW w:w="3756" w:type="dxa"/>
              </w:tcPr>
            </w:tcPrChange>
          </w:tcPr>
          <w:p w14:paraId="2DB324C0" w14:textId="6DBEC12E" w:rsidR="00FF5462" w:rsidRDefault="00FF5462" w:rsidP="00BD0E56">
            <w:pPr>
              <w:rPr>
                <w:noProof/>
              </w:rPr>
            </w:pPr>
            <w:r>
              <w:rPr>
                <w:noProof/>
              </w:rPr>
              <w:drawing>
                <wp:inline distT="0" distB="0" distL="0" distR="0" wp14:anchorId="4A05E25E" wp14:editId="5ECA1646">
                  <wp:extent cx="1995805" cy="1268975"/>
                  <wp:effectExtent l="0" t="0" r="4445"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015753" cy="128165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31" w:author="Kiran DARJI" w:date="2019-03-29T13:07:00Z">
              <w:tcPr>
                <w:tcW w:w="4172" w:type="dxa"/>
              </w:tcPr>
            </w:tcPrChange>
          </w:tcPr>
          <w:p w14:paraId="4C959E4F" w14:textId="0243BF23" w:rsidR="00FF5462" w:rsidRDefault="00FF5462" w:rsidP="00BD0E56">
            <w:pPr>
              <w:rPr>
                <w:noProof/>
              </w:rPr>
            </w:pPr>
            <w:r>
              <w:rPr>
                <w:noProof/>
              </w:rPr>
              <w:drawing>
                <wp:inline distT="0" distB="0" distL="0" distR="0" wp14:anchorId="7C085A35" wp14:editId="5F1A70CD">
                  <wp:extent cx="2031023" cy="1270138"/>
                  <wp:effectExtent l="0" t="0" r="762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2054426" cy="128477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8B11210" w14:textId="77777777" w:rsidTr="009E4CD6">
        <w:tc>
          <w:tcPr>
            <w:tcW w:w="1088" w:type="dxa"/>
            <w:shd w:val="clear" w:color="auto" w:fill="FFFFFF" w:themeFill="background1"/>
            <w:tcPrChange w:id="332" w:author="Kiran DARJI" w:date="2019-03-29T13:07:00Z">
              <w:tcPr>
                <w:tcW w:w="1088" w:type="dxa"/>
              </w:tcPr>
            </w:tcPrChange>
          </w:tcPr>
          <w:p w14:paraId="3432DBE4" w14:textId="5B867DEE" w:rsidR="006D5016" w:rsidRDefault="006D5016" w:rsidP="00BD0E56">
            <w:r>
              <w:t>29</w:t>
            </w:r>
          </w:p>
        </w:tc>
        <w:tc>
          <w:tcPr>
            <w:tcW w:w="3756" w:type="dxa"/>
            <w:shd w:val="clear" w:color="auto" w:fill="FFFFFF" w:themeFill="background1"/>
            <w:tcPrChange w:id="333" w:author="Kiran DARJI" w:date="2019-03-29T13:07:00Z">
              <w:tcPr>
                <w:tcW w:w="3756" w:type="dxa"/>
              </w:tcPr>
            </w:tcPrChange>
          </w:tcPr>
          <w:p w14:paraId="1E2A99E3" w14:textId="4B940C98" w:rsidR="006D5016" w:rsidRDefault="006D5016" w:rsidP="00BD0E56">
            <w:pPr>
              <w:rPr>
                <w:noProof/>
              </w:rPr>
            </w:pPr>
            <w:r>
              <w:rPr>
                <w:noProof/>
              </w:rPr>
              <w:drawing>
                <wp:inline distT="0" distB="0" distL="0" distR="0" wp14:anchorId="09B3F15F" wp14:editId="573F8E4B">
                  <wp:extent cx="1995805" cy="1268975"/>
                  <wp:effectExtent l="0" t="0" r="444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015753" cy="128165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34" w:author="Kiran DARJI" w:date="2019-03-29T13:07:00Z">
              <w:tcPr>
                <w:tcW w:w="4172" w:type="dxa"/>
              </w:tcPr>
            </w:tcPrChange>
          </w:tcPr>
          <w:p w14:paraId="5675E228" w14:textId="77777777" w:rsidR="006D5016" w:rsidRDefault="006D5016" w:rsidP="00BD0E56">
            <w:pPr>
              <w:rPr>
                <w:noProof/>
              </w:rPr>
            </w:pPr>
            <w:r>
              <w:rPr>
                <w:noProof/>
              </w:rPr>
              <w:drawing>
                <wp:inline distT="0" distB="0" distL="0" distR="0" wp14:anchorId="0AAF4591" wp14:editId="7252CDC9">
                  <wp:extent cx="2030730" cy="1272193"/>
                  <wp:effectExtent l="0" t="0" r="762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p w14:paraId="635E6E0F" w14:textId="28FC3C7B" w:rsidR="006F1116" w:rsidRDefault="006F1116" w:rsidP="00BD0E56">
            <w:pPr>
              <w:rPr>
                <w:noProof/>
              </w:rPr>
            </w:pPr>
            <w:r>
              <w:rPr>
                <w:noProof/>
              </w:rPr>
              <w:drawing>
                <wp:inline distT="0" distB="0" distL="0" distR="0" wp14:anchorId="6FA8F44D" wp14:editId="3FB121F6">
                  <wp:extent cx="2083183" cy="491783"/>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2083704" cy="49190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41C8ECA" w14:textId="77777777" w:rsidTr="009E4CD6">
        <w:tc>
          <w:tcPr>
            <w:tcW w:w="1088" w:type="dxa"/>
            <w:shd w:val="clear" w:color="auto" w:fill="FFFFFF" w:themeFill="background1"/>
            <w:tcPrChange w:id="335" w:author="Kiran DARJI" w:date="2019-03-29T13:07:00Z">
              <w:tcPr>
                <w:tcW w:w="1088" w:type="dxa"/>
              </w:tcPr>
            </w:tcPrChange>
          </w:tcPr>
          <w:p w14:paraId="75B735FE" w14:textId="66F61B69" w:rsidR="007E6571" w:rsidRDefault="007E6571" w:rsidP="00BD0E56">
            <w:r>
              <w:lastRenderedPageBreak/>
              <w:t>30</w:t>
            </w:r>
          </w:p>
        </w:tc>
        <w:tc>
          <w:tcPr>
            <w:tcW w:w="3756" w:type="dxa"/>
            <w:shd w:val="clear" w:color="auto" w:fill="FFFFFF" w:themeFill="background1"/>
            <w:tcPrChange w:id="336" w:author="Kiran DARJI" w:date="2019-03-29T13:07:00Z">
              <w:tcPr>
                <w:tcW w:w="3756" w:type="dxa"/>
              </w:tcPr>
            </w:tcPrChange>
          </w:tcPr>
          <w:p w14:paraId="109F5779" w14:textId="08D96C6D" w:rsidR="007E6571" w:rsidRDefault="007E6571" w:rsidP="00BD0E56">
            <w:pPr>
              <w:rPr>
                <w:noProof/>
              </w:rPr>
            </w:pPr>
            <w:r>
              <w:rPr>
                <w:noProof/>
              </w:rPr>
              <w:drawing>
                <wp:inline distT="0" distB="0" distL="0" distR="0" wp14:anchorId="18214C6B" wp14:editId="507D6EE6">
                  <wp:extent cx="2030730" cy="1272193"/>
                  <wp:effectExtent l="0" t="0" r="762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37" w:author="Kiran DARJI" w:date="2019-03-29T13:07:00Z">
              <w:tcPr>
                <w:tcW w:w="4172" w:type="dxa"/>
              </w:tcPr>
            </w:tcPrChange>
          </w:tcPr>
          <w:p w14:paraId="4BEB7CB8" w14:textId="33BACA86" w:rsidR="007E6571" w:rsidRDefault="007E6571" w:rsidP="00BD0E56">
            <w:pPr>
              <w:rPr>
                <w:noProof/>
              </w:rPr>
            </w:pPr>
            <w:r>
              <w:rPr>
                <w:noProof/>
              </w:rPr>
              <w:drawing>
                <wp:inline distT="0" distB="0" distL="0" distR="0" wp14:anchorId="1FF8382B" wp14:editId="108F9A06">
                  <wp:extent cx="2030730" cy="1272193"/>
                  <wp:effectExtent l="0" t="0" r="762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F7C8460" w14:textId="77777777" w:rsidTr="009E4CD6">
        <w:tc>
          <w:tcPr>
            <w:tcW w:w="1088" w:type="dxa"/>
            <w:shd w:val="clear" w:color="auto" w:fill="FFFFFF" w:themeFill="background1"/>
            <w:tcPrChange w:id="338" w:author="Kiran DARJI" w:date="2019-03-29T13:07:00Z">
              <w:tcPr>
                <w:tcW w:w="1088" w:type="dxa"/>
              </w:tcPr>
            </w:tcPrChange>
          </w:tcPr>
          <w:p w14:paraId="76BB85F8" w14:textId="09E04238" w:rsidR="007E6571" w:rsidRDefault="007E6571" w:rsidP="00BD0E56">
            <w:r>
              <w:t>31</w:t>
            </w:r>
          </w:p>
        </w:tc>
        <w:tc>
          <w:tcPr>
            <w:tcW w:w="3756" w:type="dxa"/>
            <w:shd w:val="clear" w:color="auto" w:fill="FFFFFF" w:themeFill="background1"/>
            <w:tcPrChange w:id="339" w:author="Kiran DARJI" w:date="2019-03-29T13:07:00Z">
              <w:tcPr>
                <w:tcW w:w="3756" w:type="dxa"/>
              </w:tcPr>
            </w:tcPrChange>
          </w:tcPr>
          <w:p w14:paraId="130F73E2" w14:textId="7B590AA0" w:rsidR="007E6571" w:rsidRDefault="007E6571" w:rsidP="00BD0E56">
            <w:pPr>
              <w:rPr>
                <w:noProof/>
              </w:rPr>
            </w:pPr>
            <w:r>
              <w:rPr>
                <w:noProof/>
              </w:rPr>
              <w:drawing>
                <wp:inline distT="0" distB="0" distL="0" distR="0" wp14:anchorId="21F98361" wp14:editId="7C31DF66">
                  <wp:extent cx="2030730" cy="1272193"/>
                  <wp:effectExtent l="0" t="0" r="762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40" w:author="Kiran DARJI" w:date="2019-03-29T13:07:00Z">
              <w:tcPr>
                <w:tcW w:w="4172" w:type="dxa"/>
              </w:tcPr>
            </w:tcPrChange>
          </w:tcPr>
          <w:p w14:paraId="48705A99" w14:textId="77777777" w:rsidR="007E6571" w:rsidRDefault="007E6571" w:rsidP="00BD0E56">
            <w:pPr>
              <w:rPr>
                <w:noProof/>
              </w:rPr>
            </w:pPr>
            <w:r>
              <w:rPr>
                <w:noProof/>
              </w:rPr>
              <w:drawing>
                <wp:inline distT="0" distB="0" distL="0" distR="0" wp14:anchorId="39D57CFC" wp14:editId="2D2FB5AB">
                  <wp:extent cx="2022231" cy="1270606"/>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038086" cy="1280568"/>
                          </a:xfrm>
                          <a:prstGeom prst="rect">
                            <a:avLst/>
                          </a:prstGeom>
                          <a:ln>
                            <a:noFill/>
                          </a:ln>
                          <a:extLst>
                            <a:ext uri="{53640926-AAD7-44D8-BBD7-CCE9431645EC}">
                              <a14:shadowObscured xmlns:a14="http://schemas.microsoft.com/office/drawing/2010/main"/>
                            </a:ext>
                          </a:extLst>
                        </pic:spPr>
                      </pic:pic>
                    </a:graphicData>
                  </a:graphic>
                </wp:inline>
              </w:drawing>
            </w:r>
          </w:p>
          <w:p w14:paraId="52DD5115" w14:textId="19507A79" w:rsidR="007E6571" w:rsidRDefault="007E6571" w:rsidP="00BD0E56">
            <w:pPr>
              <w:rPr>
                <w:noProof/>
              </w:rPr>
            </w:pPr>
            <w:r>
              <w:rPr>
                <w:noProof/>
              </w:rPr>
              <w:drawing>
                <wp:inline distT="0" distB="0" distL="0" distR="0" wp14:anchorId="3F773419" wp14:editId="0C4AF502">
                  <wp:extent cx="2021840" cy="1271899"/>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2035304" cy="128036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15D9927" w14:textId="77777777" w:rsidTr="009E4CD6">
        <w:tc>
          <w:tcPr>
            <w:tcW w:w="1088" w:type="dxa"/>
            <w:shd w:val="clear" w:color="auto" w:fill="FFFFFF" w:themeFill="background1"/>
            <w:tcPrChange w:id="341" w:author="Kiran DARJI" w:date="2019-03-29T13:07:00Z">
              <w:tcPr>
                <w:tcW w:w="1088" w:type="dxa"/>
              </w:tcPr>
            </w:tcPrChange>
          </w:tcPr>
          <w:p w14:paraId="4E087E25" w14:textId="3A3A4EF6" w:rsidR="002E2B1C" w:rsidRDefault="002E2B1C" w:rsidP="00BD0E56">
            <w:r>
              <w:t>32</w:t>
            </w:r>
          </w:p>
        </w:tc>
        <w:tc>
          <w:tcPr>
            <w:tcW w:w="3756" w:type="dxa"/>
            <w:shd w:val="clear" w:color="auto" w:fill="FFFFFF" w:themeFill="background1"/>
            <w:tcPrChange w:id="342" w:author="Kiran DARJI" w:date="2019-03-29T13:07:00Z">
              <w:tcPr>
                <w:tcW w:w="3756" w:type="dxa"/>
              </w:tcPr>
            </w:tcPrChange>
          </w:tcPr>
          <w:p w14:paraId="36DC2549" w14:textId="69F3FE38" w:rsidR="002E2B1C" w:rsidRDefault="002E2B1C" w:rsidP="00BD0E56">
            <w:pPr>
              <w:rPr>
                <w:noProof/>
              </w:rPr>
            </w:pPr>
            <w:r>
              <w:rPr>
                <w:noProof/>
              </w:rPr>
              <w:drawing>
                <wp:inline distT="0" distB="0" distL="0" distR="0" wp14:anchorId="506C95CA" wp14:editId="70BB525A">
                  <wp:extent cx="2022231" cy="1270606"/>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038086" cy="128056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43" w:author="Kiran DARJI" w:date="2019-03-29T13:07:00Z">
              <w:tcPr>
                <w:tcW w:w="4172" w:type="dxa"/>
              </w:tcPr>
            </w:tcPrChange>
          </w:tcPr>
          <w:p w14:paraId="368F452D" w14:textId="146F807A" w:rsidR="002E2B1C" w:rsidRDefault="002E2B1C" w:rsidP="00BD0E56">
            <w:pPr>
              <w:rPr>
                <w:noProof/>
              </w:rPr>
            </w:pPr>
            <w:r>
              <w:rPr>
                <w:noProof/>
              </w:rPr>
              <w:drawing>
                <wp:inline distT="0" distB="0" distL="0" distR="0" wp14:anchorId="14A07B80" wp14:editId="6BAE934C">
                  <wp:extent cx="2030730" cy="1272193"/>
                  <wp:effectExtent l="0" t="0" r="762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9694DA9" w14:textId="77777777" w:rsidTr="009E4CD6">
        <w:tc>
          <w:tcPr>
            <w:tcW w:w="1088" w:type="dxa"/>
            <w:shd w:val="clear" w:color="auto" w:fill="FFFFFF" w:themeFill="background1"/>
            <w:tcPrChange w:id="344" w:author="Kiran DARJI" w:date="2019-03-29T13:07:00Z">
              <w:tcPr>
                <w:tcW w:w="1088" w:type="dxa"/>
              </w:tcPr>
            </w:tcPrChange>
          </w:tcPr>
          <w:p w14:paraId="1FB99C36" w14:textId="086D6EDC" w:rsidR="002E2B1C" w:rsidRDefault="002E2B1C" w:rsidP="00BD0E56">
            <w:r>
              <w:t>33</w:t>
            </w:r>
          </w:p>
        </w:tc>
        <w:tc>
          <w:tcPr>
            <w:tcW w:w="3756" w:type="dxa"/>
            <w:shd w:val="clear" w:color="auto" w:fill="FFFFFF" w:themeFill="background1"/>
            <w:tcPrChange w:id="345" w:author="Kiran DARJI" w:date="2019-03-29T13:07:00Z">
              <w:tcPr>
                <w:tcW w:w="3756" w:type="dxa"/>
              </w:tcPr>
            </w:tcPrChange>
          </w:tcPr>
          <w:p w14:paraId="2EAA82C8" w14:textId="69429BA0" w:rsidR="002E2B1C" w:rsidRDefault="002E2B1C" w:rsidP="00BD0E56">
            <w:pPr>
              <w:rPr>
                <w:noProof/>
              </w:rPr>
            </w:pPr>
            <w:r>
              <w:rPr>
                <w:noProof/>
              </w:rPr>
              <w:drawing>
                <wp:inline distT="0" distB="0" distL="0" distR="0" wp14:anchorId="3B5941AF" wp14:editId="6A39BA60">
                  <wp:extent cx="2030730" cy="1272193"/>
                  <wp:effectExtent l="0" t="0" r="762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046845" cy="128228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46" w:author="Kiran DARJI" w:date="2019-03-29T13:07:00Z">
              <w:tcPr>
                <w:tcW w:w="4172" w:type="dxa"/>
              </w:tcPr>
            </w:tcPrChange>
          </w:tcPr>
          <w:p w14:paraId="5E681137" w14:textId="19357432" w:rsidR="002E2B1C" w:rsidRDefault="002E2B1C" w:rsidP="00BD0E56">
            <w:pPr>
              <w:rPr>
                <w:noProof/>
              </w:rPr>
            </w:pPr>
            <w:r>
              <w:rPr>
                <w:noProof/>
              </w:rPr>
              <w:drawing>
                <wp:inline distT="0" distB="0" distL="0" distR="0" wp14:anchorId="32B753FE" wp14:editId="19D4ECCA">
                  <wp:extent cx="2021849" cy="12719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2033408" cy="127917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6053EBC" w14:textId="77777777" w:rsidTr="009E4CD6">
        <w:tc>
          <w:tcPr>
            <w:tcW w:w="1088" w:type="dxa"/>
            <w:shd w:val="clear" w:color="auto" w:fill="FFFFFF" w:themeFill="background1"/>
            <w:tcPrChange w:id="347" w:author="Kiran DARJI" w:date="2019-03-29T13:07:00Z">
              <w:tcPr>
                <w:tcW w:w="1088" w:type="dxa"/>
              </w:tcPr>
            </w:tcPrChange>
          </w:tcPr>
          <w:p w14:paraId="70465E36" w14:textId="2BC3A0C0" w:rsidR="002E2B1C" w:rsidRDefault="002E2B1C" w:rsidP="00BD0E56">
            <w:r>
              <w:t>34</w:t>
            </w:r>
          </w:p>
        </w:tc>
        <w:tc>
          <w:tcPr>
            <w:tcW w:w="3756" w:type="dxa"/>
            <w:shd w:val="clear" w:color="auto" w:fill="FFFFFF" w:themeFill="background1"/>
            <w:tcPrChange w:id="348" w:author="Kiran DARJI" w:date="2019-03-29T13:07:00Z">
              <w:tcPr>
                <w:tcW w:w="3756" w:type="dxa"/>
              </w:tcPr>
            </w:tcPrChange>
          </w:tcPr>
          <w:p w14:paraId="56994323" w14:textId="0AFAA584" w:rsidR="002E2B1C" w:rsidRDefault="002E2B1C" w:rsidP="00BD0E56">
            <w:pPr>
              <w:rPr>
                <w:noProof/>
              </w:rPr>
            </w:pPr>
            <w:r>
              <w:rPr>
                <w:noProof/>
              </w:rPr>
              <w:drawing>
                <wp:inline distT="0" distB="0" distL="0" distR="0" wp14:anchorId="4CAC8288" wp14:editId="1118837C">
                  <wp:extent cx="2021849" cy="1271905"/>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2033408" cy="127917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49" w:author="Kiran DARJI" w:date="2019-03-29T13:07:00Z">
              <w:tcPr>
                <w:tcW w:w="4172" w:type="dxa"/>
              </w:tcPr>
            </w:tcPrChange>
          </w:tcPr>
          <w:p w14:paraId="50B189EE" w14:textId="4F6818EB" w:rsidR="002E2B1C" w:rsidRDefault="002E2B1C" w:rsidP="00BD0E56">
            <w:pPr>
              <w:rPr>
                <w:noProof/>
              </w:rPr>
            </w:pPr>
            <w:r>
              <w:rPr>
                <w:noProof/>
              </w:rPr>
              <w:drawing>
                <wp:inline distT="0" distB="0" distL="0" distR="0" wp14:anchorId="6790D858" wp14:editId="4338E998">
                  <wp:extent cx="2030730" cy="1307206"/>
                  <wp:effectExtent l="0" t="0" r="762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2045233" cy="131654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9494AFF" w14:textId="77777777" w:rsidTr="009E4CD6">
        <w:tc>
          <w:tcPr>
            <w:tcW w:w="1088" w:type="dxa"/>
            <w:shd w:val="clear" w:color="auto" w:fill="FFFFFF" w:themeFill="background1"/>
            <w:tcPrChange w:id="350" w:author="Kiran DARJI" w:date="2019-03-29T13:07:00Z">
              <w:tcPr>
                <w:tcW w:w="1088" w:type="dxa"/>
              </w:tcPr>
            </w:tcPrChange>
          </w:tcPr>
          <w:p w14:paraId="420A661C" w14:textId="4B16DC90" w:rsidR="00ED52B8" w:rsidRDefault="00ED52B8" w:rsidP="00BD0E56">
            <w:r>
              <w:lastRenderedPageBreak/>
              <w:t>35</w:t>
            </w:r>
          </w:p>
        </w:tc>
        <w:tc>
          <w:tcPr>
            <w:tcW w:w="3756" w:type="dxa"/>
            <w:shd w:val="clear" w:color="auto" w:fill="FFFFFF" w:themeFill="background1"/>
            <w:tcPrChange w:id="351" w:author="Kiran DARJI" w:date="2019-03-29T13:07:00Z">
              <w:tcPr>
                <w:tcW w:w="3756" w:type="dxa"/>
              </w:tcPr>
            </w:tcPrChange>
          </w:tcPr>
          <w:p w14:paraId="23FC197D" w14:textId="47186970" w:rsidR="00ED52B8" w:rsidRDefault="00ED52B8" w:rsidP="00BD0E56">
            <w:pPr>
              <w:rPr>
                <w:noProof/>
              </w:rPr>
            </w:pPr>
            <w:r>
              <w:rPr>
                <w:noProof/>
              </w:rPr>
              <w:drawing>
                <wp:inline distT="0" distB="0" distL="0" distR="0" wp14:anchorId="0E91C176" wp14:editId="08B78232">
                  <wp:extent cx="2022231" cy="127060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038086" cy="128056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52" w:author="Kiran DARJI" w:date="2019-03-29T13:07:00Z">
              <w:tcPr>
                <w:tcW w:w="4172" w:type="dxa"/>
              </w:tcPr>
            </w:tcPrChange>
          </w:tcPr>
          <w:p w14:paraId="196A97AB" w14:textId="3A62A499" w:rsidR="00ED52B8" w:rsidRDefault="008B6596" w:rsidP="00BD0E56">
            <w:pPr>
              <w:rPr>
                <w:noProof/>
              </w:rPr>
            </w:pPr>
            <w:r>
              <w:rPr>
                <w:noProof/>
              </w:rPr>
              <w:drawing>
                <wp:inline distT="0" distB="0" distL="0" distR="0" wp14:anchorId="755155B9" wp14:editId="5F838147">
                  <wp:extent cx="2021840" cy="127036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2036004" cy="1279260"/>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DA6FDBD" w14:textId="77777777" w:rsidTr="009E4CD6">
        <w:tc>
          <w:tcPr>
            <w:tcW w:w="1088" w:type="dxa"/>
            <w:shd w:val="clear" w:color="auto" w:fill="FFFFFF" w:themeFill="background1"/>
            <w:tcPrChange w:id="353" w:author="Kiran DARJI" w:date="2019-03-29T13:07:00Z">
              <w:tcPr>
                <w:tcW w:w="1088" w:type="dxa"/>
              </w:tcPr>
            </w:tcPrChange>
          </w:tcPr>
          <w:p w14:paraId="22A4A37E" w14:textId="53C2FA64" w:rsidR="00F72A3D" w:rsidRDefault="00F72A3D" w:rsidP="00BD0E56">
            <w:r>
              <w:t>36</w:t>
            </w:r>
          </w:p>
        </w:tc>
        <w:tc>
          <w:tcPr>
            <w:tcW w:w="3756" w:type="dxa"/>
            <w:shd w:val="clear" w:color="auto" w:fill="FFFFFF" w:themeFill="background1"/>
            <w:tcPrChange w:id="354" w:author="Kiran DARJI" w:date="2019-03-29T13:07:00Z">
              <w:tcPr>
                <w:tcW w:w="3756" w:type="dxa"/>
              </w:tcPr>
            </w:tcPrChange>
          </w:tcPr>
          <w:p w14:paraId="2120CE93" w14:textId="49B46087" w:rsidR="00F72A3D" w:rsidRDefault="00F72A3D" w:rsidP="00BD0E56">
            <w:pPr>
              <w:rPr>
                <w:noProof/>
              </w:rPr>
            </w:pPr>
            <w:r>
              <w:rPr>
                <w:noProof/>
              </w:rPr>
              <w:drawing>
                <wp:inline distT="0" distB="0" distL="0" distR="0" wp14:anchorId="27E802AC" wp14:editId="0ABB3BFB">
                  <wp:extent cx="2022231" cy="127060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038086" cy="128056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55" w:author="Kiran DARJI" w:date="2019-03-29T13:07:00Z">
              <w:tcPr>
                <w:tcW w:w="4172" w:type="dxa"/>
              </w:tcPr>
            </w:tcPrChange>
          </w:tcPr>
          <w:p w14:paraId="02A1A0EB" w14:textId="1A44548D" w:rsidR="00F72A3D" w:rsidRDefault="00F72A3D" w:rsidP="00BD0E56">
            <w:pPr>
              <w:rPr>
                <w:noProof/>
              </w:rPr>
            </w:pPr>
            <w:r>
              <w:rPr>
                <w:noProof/>
              </w:rPr>
              <w:drawing>
                <wp:inline distT="0" distB="0" distL="0" distR="0" wp14:anchorId="4A6C7000" wp14:editId="382128D5">
                  <wp:extent cx="1994821" cy="1283677"/>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2022309" cy="130136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ECE93B9" w14:textId="77777777" w:rsidTr="009E4CD6">
        <w:tc>
          <w:tcPr>
            <w:tcW w:w="1088" w:type="dxa"/>
            <w:shd w:val="clear" w:color="auto" w:fill="FFFFFF" w:themeFill="background1"/>
            <w:tcPrChange w:id="356" w:author="Kiran DARJI" w:date="2019-03-29T13:07:00Z">
              <w:tcPr>
                <w:tcW w:w="1088" w:type="dxa"/>
              </w:tcPr>
            </w:tcPrChange>
          </w:tcPr>
          <w:p w14:paraId="4353D041" w14:textId="34E52495" w:rsidR="00C57684" w:rsidRDefault="00C57684" w:rsidP="00BD0E56">
            <w:r>
              <w:t>37</w:t>
            </w:r>
          </w:p>
        </w:tc>
        <w:tc>
          <w:tcPr>
            <w:tcW w:w="3756" w:type="dxa"/>
            <w:shd w:val="clear" w:color="auto" w:fill="FFFFFF" w:themeFill="background1"/>
            <w:tcPrChange w:id="357" w:author="Kiran DARJI" w:date="2019-03-29T13:07:00Z">
              <w:tcPr>
                <w:tcW w:w="3756" w:type="dxa"/>
              </w:tcPr>
            </w:tcPrChange>
          </w:tcPr>
          <w:p w14:paraId="01691938" w14:textId="7415BC77" w:rsidR="00C57684" w:rsidRDefault="00470208" w:rsidP="00BD0E56">
            <w:pPr>
              <w:rPr>
                <w:noProof/>
              </w:rPr>
            </w:pPr>
            <w:r>
              <w:rPr>
                <w:noProof/>
              </w:rPr>
              <w:drawing>
                <wp:inline distT="0" distB="0" distL="0" distR="0" wp14:anchorId="00EC0E41" wp14:editId="5BAD8E4F">
                  <wp:extent cx="1934308" cy="120894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1950347" cy="121896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58" w:author="Kiran DARJI" w:date="2019-03-29T13:07:00Z">
              <w:tcPr>
                <w:tcW w:w="4172" w:type="dxa"/>
              </w:tcPr>
            </w:tcPrChange>
          </w:tcPr>
          <w:p w14:paraId="37F93763" w14:textId="3061212B" w:rsidR="00C57684" w:rsidRDefault="00C57684" w:rsidP="00BD0E56">
            <w:pPr>
              <w:rPr>
                <w:noProof/>
              </w:rPr>
            </w:pPr>
            <w:r>
              <w:rPr>
                <w:noProof/>
              </w:rPr>
              <w:drawing>
                <wp:inline distT="0" distB="0" distL="0" distR="0" wp14:anchorId="1942422B" wp14:editId="44C1426C">
                  <wp:extent cx="1934308" cy="121402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1966684" cy="123434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0E6BDF0" w14:textId="77777777" w:rsidTr="009E4CD6">
        <w:tc>
          <w:tcPr>
            <w:tcW w:w="1088" w:type="dxa"/>
            <w:shd w:val="clear" w:color="auto" w:fill="FFFFFF" w:themeFill="background1"/>
            <w:tcPrChange w:id="359" w:author="Kiran DARJI" w:date="2019-03-29T13:07:00Z">
              <w:tcPr>
                <w:tcW w:w="1088" w:type="dxa"/>
              </w:tcPr>
            </w:tcPrChange>
          </w:tcPr>
          <w:p w14:paraId="2FF3C9BF" w14:textId="0E4C3BA8" w:rsidR="00470208" w:rsidRDefault="00470208" w:rsidP="00BD0E56">
            <w:r>
              <w:t>38</w:t>
            </w:r>
          </w:p>
        </w:tc>
        <w:tc>
          <w:tcPr>
            <w:tcW w:w="3756" w:type="dxa"/>
            <w:shd w:val="clear" w:color="auto" w:fill="FFFFFF" w:themeFill="background1"/>
            <w:tcPrChange w:id="360" w:author="Kiran DARJI" w:date="2019-03-29T13:07:00Z">
              <w:tcPr>
                <w:tcW w:w="3756" w:type="dxa"/>
              </w:tcPr>
            </w:tcPrChange>
          </w:tcPr>
          <w:p w14:paraId="368F7396" w14:textId="6F43A3E1" w:rsidR="00470208" w:rsidRDefault="00470208" w:rsidP="00BD0E56">
            <w:pPr>
              <w:rPr>
                <w:noProof/>
              </w:rPr>
            </w:pPr>
            <w:r>
              <w:rPr>
                <w:noProof/>
              </w:rPr>
              <w:drawing>
                <wp:inline distT="0" distB="0" distL="0" distR="0" wp14:anchorId="10F2CECD" wp14:editId="6D017689">
                  <wp:extent cx="1934210" cy="1176597"/>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1945294" cy="11833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61" w:author="Kiran DARJI" w:date="2019-03-29T13:07:00Z">
              <w:tcPr>
                <w:tcW w:w="4172" w:type="dxa"/>
              </w:tcPr>
            </w:tcPrChange>
          </w:tcPr>
          <w:p w14:paraId="38521B1B" w14:textId="4682922E" w:rsidR="00470208" w:rsidRDefault="00470208" w:rsidP="00BD0E56">
            <w:pPr>
              <w:rPr>
                <w:noProof/>
              </w:rPr>
            </w:pPr>
            <w:r>
              <w:rPr>
                <w:noProof/>
              </w:rPr>
              <w:drawing>
                <wp:inline distT="0" distB="0" distL="0" distR="0" wp14:anchorId="1A2EC0C3" wp14:editId="3D8C04D2">
                  <wp:extent cx="1934210" cy="120453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1953050" cy="1216271"/>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9879E7C" w14:textId="77777777" w:rsidTr="009E4CD6">
        <w:tc>
          <w:tcPr>
            <w:tcW w:w="1088" w:type="dxa"/>
            <w:shd w:val="clear" w:color="auto" w:fill="FFFFFF" w:themeFill="background1"/>
            <w:tcPrChange w:id="362" w:author="Kiran DARJI" w:date="2019-03-29T13:07:00Z">
              <w:tcPr>
                <w:tcW w:w="1088" w:type="dxa"/>
              </w:tcPr>
            </w:tcPrChange>
          </w:tcPr>
          <w:p w14:paraId="11A4382C" w14:textId="2FDA606C" w:rsidR="000D3525" w:rsidRDefault="000D3525" w:rsidP="00BD0E56">
            <w:r>
              <w:t>39</w:t>
            </w:r>
          </w:p>
        </w:tc>
        <w:tc>
          <w:tcPr>
            <w:tcW w:w="3756" w:type="dxa"/>
            <w:shd w:val="clear" w:color="auto" w:fill="FFFFFF" w:themeFill="background1"/>
            <w:tcPrChange w:id="363" w:author="Kiran DARJI" w:date="2019-03-29T13:07:00Z">
              <w:tcPr>
                <w:tcW w:w="3756" w:type="dxa"/>
              </w:tcPr>
            </w:tcPrChange>
          </w:tcPr>
          <w:p w14:paraId="640B9885" w14:textId="6F55813D" w:rsidR="000D3525" w:rsidRDefault="000D3525" w:rsidP="00BD0E56">
            <w:pPr>
              <w:rPr>
                <w:noProof/>
              </w:rPr>
            </w:pPr>
            <w:r>
              <w:rPr>
                <w:noProof/>
              </w:rPr>
              <w:drawing>
                <wp:inline distT="0" distB="0" distL="0" distR="0" wp14:anchorId="3E4C0449" wp14:editId="0D66B05E">
                  <wp:extent cx="1951893" cy="12047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1968969" cy="121526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64" w:author="Kiran DARJI" w:date="2019-03-29T13:07:00Z">
              <w:tcPr>
                <w:tcW w:w="4172" w:type="dxa"/>
              </w:tcPr>
            </w:tcPrChange>
          </w:tcPr>
          <w:p w14:paraId="2BE70A6C" w14:textId="4A208DD9" w:rsidR="000D3525" w:rsidRDefault="000D3525" w:rsidP="00BD0E56">
            <w:pPr>
              <w:rPr>
                <w:noProof/>
              </w:rPr>
            </w:pPr>
            <w:r>
              <w:rPr>
                <w:noProof/>
              </w:rPr>
              <w:drawing>
                <wp:inline distT="0" distB="0" distL="0" distR="0" wp14:anchorId="5DEE914D" wp14:editId="21179755">
                  <wp:extent cx="1934210" cy="1237197"/>
                  <wp:effectExtent l="0" t="0" r="889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1946463" cy="124503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21297F5" w14:textId="77777777" w:rsidTr="009E4CD6">
        <w:tc>
          <w:tcPr>
            <w:tcW w:w="1088" w:type="dxa"/>
            <w:shd w:val="clear" w:color="auto" w:fill="FFFFFF" w:themeFill="background1"/>
            <w:tcPrChange w:id="365" w:author="Kiran DARJI" w:date="2019-03-29T13:07:00Z">
              <w:tcPr>
                <w:tcW w:w="1088" w:type="dxa"/>
              </w:tcPr>
            </w:tcPrChange>
          </w:tcPr>
          <w:p w14:paraId="283E4838" w14:textId="3A29677B" w:rsidR="000D3525" w:rsidRDefault="000D3525" w:rsidP="00BD0E56">
            <w:r>
              <w:t>40</w:t>
            </w:r>
          </w:p>
        </w:tc>
        <w:tc>
          <w:tcPr>
            <w:tcW w:w="3756" w:type="dxa"/>
            <w:shd w:val="clear" w:color="auto" w:fill="FFFFFF" w:themeFill="background1"/>
            <w:tcPrChange w:id="366" w:author="Kiran DARJI" w:date="2019-03-29T13:07:00Z">
              <w:tcPr>
                <w:tcW w:w="3756" w:type="dxa"/>
              </w:tcPr>
            </w:tcPrChange>
          </w:tcPr>
          <w:p w14:paraId="7865614F" w14:textId="15EC2E4B" w:rsidR="000D3525" w:rsidRDefault="000D3525" w:rsidP="00BD0E56">
            <w:pPr>
              <w:rPr>
                <w:noProof/>
              </w:rPr>
            </w:pPr>
            <w:r>
              <w:rPr>
                <w:noProof/>
              </w:rPr>
              <w:drawing>
                <wp:inline distT="0" distB="0" distL="0" distR="0" wp14:anchorId="20B8A53A" wp14:editId="34F8EF6E">
                  <wp:extent cx="1978269" cy="1218755"/>
                  <wp:effectExtent l="0" t="0" r="317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1990782" cy="1226464"/>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67" w:author="Kiran DARJI" w:date="2019-03-29T13:07:00Z">
              <w:tcPr>
                <w:tcW w:w="4172" w:type="dxa"/>
              </w:tcPr>
            </w:tcPrChange>
          </w:tcPr>
          <w:p w14:paraId="64531326" w14:textId="2DF8BEDC" w:rsidR="000D3525" w:rsidRDefault="000D3525" w:rsidP="00BD0E56">
            <w:pPr>
              <w:rPr>
                <w:noProof/>
              </w:rPr>
            </w:pPr>
            <w:r>
              <w:rPr>
                <w:noProof/>
              </w:rPr>
              <w:drawing>
                <wp:inline distT="0" distB="0" distL="0" distR="0" wp14:anchorId="3ABEDA29" wp14:editId="6EA5C3C5">
                  <wp:extent cx="1924595" cy="1195754"/>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1935235" cy="120236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568576E" w14:textId="77777777" w:rsidTr="009E4CD6">
        <w:tc>
          <w:tcPr>
            <w:tcW w:w="1088" w:type="dxa"/>
            <w:shd w:val="clear" w:color="auto" w:fill="FFFFFF" w:themeFill="background1"/>
            <w:tcPrChange w:id="368" w:author="Kiran DARJI" w:date="2019-03-29T13:07:00Z">
              <w:tcPr>
                <w:tcW w:w="1088" w:type="dxa"/>
              </w:tcPr>
            </w:tcPrChange>
          </w:tcPr>
          <w:p w14:paraId="72DF104C" w14:textId="52A3B719" w:rsidR="004F0175" w:rsidRDefault="004F0175" w:rsidP="00BD0E56">
            <w:r>
              <w:lastRenderedPageBreak/>
              <w:t>41</w:t>
            </w:r>
          </w:p>
        </w:tc>
        <w:tc>
          <w:tcPr>
            <w:tcW w:w="3756" w:type="dxa"/>
            <w:shd w:val="clear" w:color="auto" w:fill="FFFFFF" w:themeFill="background1"/>
            <w:tcPrChange w:id="369" w:author="Kiran DARJI" w:date="2019-03-29T13:07:00Z">
              <w:tcPr>
                <w:tcW w:w="3756" w:type="dxa"/>
              </w:tcPr>
            </w:tcPrChange>
          </w:tcPr>
          <w:p w14:paraId="72811AEF" w14:textId="5D31288E" w:rsidR="004F0175" w:rsidRDefault="004F0175" w:rsidP="00BD0E56">
            <w:pPr>
              <w:rPr>
                <w:noProof/>
              </w:rPr>
            </w:pPr>
            <w:r>
              <w:rPr>
                <w:noProof/>
              </w:rPr>
              <w:drawing>
                <wp:inline distT="0" distB="0" distL="0" distR="0" wp14:anchorId="41EDB484" wp14:editId="4FDFEB54">
                  <wp:extent cx="1987062" cy="122506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1997900" cy="123174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70" w:author="Kiran DARJI" w:date="2019-03-29T13:07:00Z">
              <w:tcPr>
                <w:tcW w:w="4172" w:type="dxa"/>
              </w:tcPr>
            </w:tcPrChange>
          </w:tcPr>
          <w:p w14:paraId="5DF32F3E" w14:textId="1E8A97B1" w:rsidR="004F0175" w:rsidRDefault="004F0175" w:rsidP="00BD0E56">
            <w:pPr>
              <w:rPr>
                <w:noProof/>
              </w:rPr>
            </w:pPr>
            <w:r>
              <w:rPr>
                <w:noProof/>
              </w:rPr>
              <w:drawing>
                <wp:inline distT="0" distB="0" distL="0" distR="0" wp14:anchorId="45EA282F" wp14:editId="43146678">
                  <wp:extent cx="1987062" cy="12250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1997900" cy="1231743"/>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90472FA" w14:textId="77777777" w:rsidTr="009E4CD6">
        <w:tc>
          <w:tcPr>
            <w:tcW w:w="1088" w:type="dxa"/>
            <w:shd w:val="clear" w:color="auto" w:fill="FFFFFF" w:themeFill="background1"/>
            <w:tcPrChange w:id="371" w:author="Kiran DARJI" w:date="2019-03-29T13:07:00Z">
              <w:tcPr>
                <w:tcW w:w="1088" w:type="dxa"/>
              </w:tcPr>
            </w:tcPrChange>
          </w:tcPr>
          <w:p w14:paraId="67C77582" w14:textId="54F0D222" w:rsidR="004F0175" w:rsidRDefault="004F0175" w:rsidP="00BD0E56">
            <w:r>
              <w:t>42</w:t>
            </w:r>
          </w:p>
        </w:tc>
        <w:tc>
          <w:tcPr>
            <w:tcW w:w="3756" w:type="dxa"/>
            <w:shd w:val="clear" w:color="auto" w:fill="FFFFFF" w:themeFill="background1"/>
            <w:tcPrChange w:id="372" w:author="Kiran DARJI" w:date="2019-03-29T13:07:00Z">
              <w:tcPr>
                <w:tcW w:w="3756" w:type="dxa"/>
              </w:tcPr>
            </w:tcPrChange>
          </w:tcPr>
          <w:p w14:paraId="69F3E80C" w14:textId="35BA584A" w:rsidR="004F0175" w:rsidRDefault="004F0175" w:rsidP="00BD0E56">
            <w:pPr>
              <w:rPr>
                <w:noProof/>
              </w:rPr>
            </w:pPr>
            <w:r>
              <w:rPr>
                <w:noProof/>
              </w:rPr>
              <w:drawing>
                <wp:inline distT="0" distB="0" distL="0" distR="0" wp14:anchorId="48D9E4FA" wp14:editId="6A321958">
                  <wp:extent cx="1987062" cy="122506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1997900" cy="123174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73" w:author="Kiran DARJI" w:date="2019-03-29T13:07:00Z">
              <w:tcPr>
                <w:tcW w:w="4172" w:type="dxa"/>
              </w:tcPr>
            </w:tcPrChange>
          </w:tcPr>
          <w:p w14:paraId="4D19FCCF" w14:textId="6280203C" w:rsidR="004F0175" w:rsidRDefault="004F0175" w:rsidP="00BD0E56">
            <w:pPr>
              <w:rPr>
                <w:noProof/>
              </w:rPr>
            </w:pPr>
            <w:r>
              <w:rPr>
                <w:noProof/>
              </w:rPr>
              <w:drawing>
                <wp:inline distT="0" distB="0" distL="0" distR="0" wp14:anchorId="68619C33" wp14:editId="7EFE328F">
                  <wp:extent cx="1960685" cy="122760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1991412" cy="124684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CD7BD38" w14:textId="77777777" w:rsidTr="009E4CD6">
        <w:tc>
          <w:tcPr>
            <w:tcW w:w="1088" w:type="dxa"/>
            <w:shd w:val="clear" w:color="auto" w:fill="FFFFFF" w:themeFill="background1"/>
            <w:tcPrChange w:id="374" w:author="Kiran DARJI" w:date="2019-03-29T13:07:00Z">
              <w:tcPr>
                <w:tcW w:w="1088" w:type="dxa"/>
              </w:tcPr>
            </w:tcPrChange>
          </w:tcPr>
          <w:p w14:paraId="1F04B1FB" w14:textId="59A673E7" w:rsidR="00094E19" w:rsidRDefault="00094E19" w:rsidP="00BD0E56">
            <w:r>
              <w:t>43</w:t>
            </w:r>
          </w:p>
        </w:tc>
        <w:tc>
          <w:tcPr>
            <w:tcW w:w="3756" w:type="dxa"/>
            <w:shd w:val="clear" w:color="auto" w:fill="FFFFFF" w:themeFill="background1"/>
            <w:tcPrChange w:id="375" w:author="Kiran DARJI" w:date="2019-03-29T13:07:00Z">
              <w:tcPr>
                <w:tcW w:w="3756" w:type="dxa"/>
              </w:tcPr>
            </w:tcPrChange>
          </w:tcPr>
          <w:p w14:paraId="122CB950" w14:textId="29BEA688" w:rsidR="00094E19" w:rsidRDefault="00094E19" w:rsidP="00BD0E56">
            <w:pPr>
              <w:rPr>
                <w:noProof/>
              </w:rPr>
            </w:pPr>
            <w:r>
              <w:rPr>
                <w:noProof/>
              </w:rPr>
              <w:drawing>
                <wp:inline distT="0" distB="0" distL="0" distR="0" wp14:anchorId="12076B94" wp14:editId="41B6BAC6">
                  <wp:extent cx="1960685" cy="1227609"/>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1991412" cy="124684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76" w:author="Kiran DARJI" w:date="2019-03-29T13:07:00Z">
              <w:tcPr>
                <w:tcW w:w="4172" w:type="dxa"/>
              </w:tcPr>
            </w:tcPrChange>
          </w:tcPr>
          <w:p w14:paraId="58CDDE58" w14:textId="1FFC6613" w:rsidR="00094E19" w:rsidRDefault="00094E19" w:rsidP="00BD0E56">
            <w:pPr>
              <w:rPr>
                <w:noProof/>
              </w:rPr>
            </w:pPr>
            <w:r>
              <w:rPr>
                <w:noProof/>
              </w:rPr>
              <w:drawing>
                <wp:inline distT="0" distB="0" distL="0" distR="0" wp14:anchorId="30E4B0DC" wp14:editId="3CD12B4E">
                  <wp:extent cx="2010179" cy="1227455"/>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2022839" cy="123518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B2CFF70" w14:textId="77777777" w:rsidTr="009E4CD6">
        <w:tc>
          <w:tcPr>
            <w:tcW w:w="1088" w:type="dxa"/>
            <w:shd w:val="clear" w:color="auto" w:fill="FFFFFF" w:themeFill="background1"/>
            <w:tcPrChange w:id="377" w:author="Kiran DARJI" w:date="2019-03-29T13:07:00Z">
              <w:tcPr>
                <w:tcW w:w="1088" w:type="dxa"/>
              </w:tcPr>
            </w:tcPrChange>
          </w:tcPr>
          <w:p w14:paraId="2281D901" w14:textId="176341EE" w:rsidR="00094E19" w:rsidRDefault="00094E19" w:rsidP="00BD0E56">
            <w:r>
              <w:t>44</w:t>
            </w:r>
          </w:p>
        </w:tc>
        <w:tc>
          <w:tcPr>
            <w:tcW w:w="3756" w:type="dxa"/>
            <w:shd w:val="clear" w:color="auto" w:fill="FFFFFF" w:themeFill="background1"/>
            <w:tcPrChange w:id="378" w:author="Kiran DARJI" w:date="2019-03-29T13:07:00Z">
              <w:tcPr>
                <w:tcW w:w="3756" w:type="dxa"/>
              </w:tcPr>
            </w:tcPrChange>
          </w:tcPr>
          <w:p w14:paraId="6A6ED354" w14:textId="55E4FD7C" w:rsidR="00094E19" w:rsidRDefault="00094E19" w:rsidP="00BD0E56">
            <w:pPr>
              <w:rPr>
                <w:noProof/>
              </w:rPr>
            </w:pPr>
            <w:r>
              <w:rPr>
                <w:noProof/>
              </w:rPr>
              <w:drawing>
                <wp:inline distT="0" distB="0" distL="0" distR="0" wp14:anchorId="4CDD5676" wp14:editId="624AD398">
                  <wp:extent cx="1987062" cy="1225061"/>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1997900" cy="123174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79" w:author="Kiran DARJI" w:date="2019-03-29T13:07:00Z">
              <w:tcPr>
                <w:tcW w:w="4172" w:type="dxa"/>
              </w:tcPr>
            </w:tcPrChange>
          </w:tcPr>
          <w:p w14:paraId="38AE20CC" w14:textId="16A2041A" w:rsidR="00094E19" w:rsidRDefault="00094E19" w:rsidP="00BD0E56">
            <w:pPr>
              <w:rPr>
                <w:noProof/>
              </w:rPr>
            </w:pPr>
            <w:r>
              <w:rPr>
                <w:noProof/>
              </w:rPr>
              <w:drawing>
                <wp:inline distT="0" distB="0" distL="0" distR="0" wp14:anchorId="608417A2" wp14:editId="0219A757">
                  <wp:extent cx="2022231" cy="1273703"/>
                  <wp:effectExtent l="0" t="0" r="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2035822" cy="128226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2F41C16" w14:textId="77777777" w:rsidTr="009E4CD6">
        <w:tc>
          <w:tcPr>
            <w:tcW w:w="1088" w:type="dxa"/>
            <w:shd w:val="clear" w:color="auto" w:fill="FFFFFF" w:themeFill="background1"/>
            <w:tcPrChange w:id="380" w:author="Kiran DARJI" w:date="2019-03-29T13:07:00Z">
              <w:tcPr>
                <w:tcW w:w="1088" w:type="dxa"/>
              </w:tcPr>
            </w:tcPrChange>
          </w:tcPr>
          <w:p w14:paraId="3EAE2D29" w14:textId="5AA58748" w:rsidR="00DE1AB4" w:rsidRDefault="00DE1AB4" w:rsidP="00BD0E56">
            <w:r>
              <w:t>45</w:t>
            </w:r>
          </w:p>
        </w:tc>
        <w:tc>
          <w:tcPr>
            <w:tcW w:w="3756" w:type="dxa"/>
            <w:shd w:val="clear" w:color="auto" w:fill="FFFFFF" w:themeFill="background1"/>
            <w:tcPrChange w:id="381" w:author="Kiran DARJI" w:date="2019-03-29T13:07:00Z">
              <w:tcPr>
                <w:tcW w:w="3756" w:type="dxa"/>
              </w:tcPr>
            </w:tcPrChange>
          </w:tcPr>
          <w:p w14:paraId="3B075077" w14:textId="01F92E7E" w:rsidR="00DE1AB4" w:rsidRDefault="00DE1AB4" w:rsidP="00BD0E56">
            <w:pPr>
              <w:rPr>
                <w:noProof/>
              </w:rPr>
            </w:pPr>
            <w:r>
              <w:rPr>
                <w:noProof/>
              </w:rPr>
              <w:drawing>
                <wp:inline distT="0" distB="0" distL="0" distR="0" wp14:anchorId="4F7956A3" wp14:editId="19CC91AB">
                  <wp:extent cx="1986915" cy="1251459"/>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002361" cy="126118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82" w:author="Kiran DARJI" w:date="2019-03-29T13:07:00Z">
              <w:tcPr>
                <w:tcW w:w="4172" w:type="dxa"/>
              </w:tcPr>
            </w:tcPrChange>
          </w:tcPr>
          <w:p w14:paraId="22A6C584" w14:textId="1DE1FC31" w:rsidR="00DE1AB4" w:rsidRDefault="00DE1AB4" w:rsidP="00BD0E56">
            <w:pPr>
              <w:rPr>
                <w:noProof/>
              </w:rPr>
            </w:pPr>
            <w:r>
              <w:rPr>
                <w:noProof/>
              </w:rPr>
              <w:drawing>
                <wp:inline distT="0" distB="0" distL="0" distR="0" wp14:anchorId="0194A571" wp14:editId="282DCA91">
                  <wp:extent cx="1997963" cy="1250950"/>
                  <wp:effectExtent l="0" t="0" r="254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013225" cy="126050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52608A3" w14:textId="77777777" w:rsidTr="009E4CD6">
        <w:tc>
          <w:tcPr>
            <w:tcW w:w="1088" w:type="dxa"/>
            <w:shd w:val="clear" w:color="auto" w:fill="FFFFFF" w:themeFill="background1"/>
            <w:tcPrChange w:id="383" w:author="Kiran DARJI" w:date="2019-03-29T13:07:00Z">
              <w:tcPr>
                <w:tcW w:w="1088" w:type="dxa"/>
              </w:tcPr>
            </w:tcPrChange>
          </w:tcPr>
          <w:p w14:paraId="59F86A4C" w14:textId="798B7F5D" w:rsidR="00DE1AB4" w:rsidRDefault="00DE1AB4" w:rsidP="00BD0E56">
            <w:r>
              <w:t>46</w:t>
            </w:r>
          </w:p>
        </w:tc>
        <w:tc>
          <w:tcPr>
            <w:tcW w:w="3756" w:type="dxa"/>
            <w:shd w:val="clear" w:color="auto" w:fill="FFFFFF" w:themeFill="background1"/>
            <w:tcPrChange w:id="384" w:author="Kiran DARJI" w:date="2019-03-29T13:07:00Z">
              <w:tcPr>
                <w:tcW w:w="3756" w:type="dxa"/>
              </w:tcPr>
            </w:tcPrChange>
          </w:tcPr>
          <w:p w14:paraId="2A12C54B" w14:textId="0588929B" w:rsidR="00DE1AB4" w:rsidRDefault="00C32376" w:rsidP="00BD0E56">
            <w:pPr>
              <w:rPr>
                <w:noProof/>
              </w:rPr>
            </w:pPr>
            <w:r>
              <w:rPr>
                <w:noProof/>
              </w:rPr>
              <w:drawing>
                <wp:inline distT="0" distB="0" distL="0" distR="0" wp14:anchorId="636CF130" wp14:editId="656DB712">
                  <wp:extent cx="1997963" cy="1250950"/>
                  <wp:effectExtent l="0" t="0" r="254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013225" cy="126050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85" w:author="Kiran DARJI" w:date="2019-03-29T13:07:00Z">
              <w:tcPr>
                <w:tcW w:w="4172" w:type="dxa"/>
              </w:tcPr>
            </w:tcPrChange>
          </w:tcPr>
          <w:p w14:paraId="2D27A65D" w14:textId="12527054" w:rsidR="00DE1AB4" w:rsidRDefault="00C32376" w:rsidP="00BD0E56">
            <w:pPr>
              <w:rPr>
                <w:noProof/>
              </w:rPr>
            </w:pPr>
            <w:r>
              <w:rPr>
                <w:noProof/>
              </w:rPr>
              <w:drawing>
                <wp:inline distT="0" distB="0" distL="0" distR="0" wp14:anchorId="7FABF664" wp14:editId="03185D28">
                  <wp:extent cx="1997963" cy="12509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013225" cy="126050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A4478BC" w14:textId="77777777" w:rsidTr="009E4CD6">
        <w:tc>
          <w:tcPr>
            <w:tcW w:w="1088" w:type="dxa"/>
            <w:shd w:val="clear" w:color="auto" w:fill="FFFFFF" w:themeFill="background1"/>
            <w:tcPrChange w:id="386" w:author="Kiran DARJI" w:date="2019-03-29T13:07:00Z">
              <w:tcPr>
                <w:tcW w:w="1088" w:type="dxa"/>
              </w:tcPr>
            </w:tcPrChange>
          </w:tcPr>
          <w:p w14:paraId="04915900" w14:textId="15B8A50F" w:rsidR="00C32376" w:rsidRDefault="00C32376" w:rsidP="00BD0E56">
            <w:r>
              <w:lastRenderedPageBreak/>
              <w:t>47</w:t>
            </w:r>
          </w:p>
        </w:tc>
        <w:tc>
          <w:tcPr>
            <w:tcW w:w="3756" w:type="dxa"/>
            <w:shd w:val="clear" w:color="auto" w:fill="FFFFFF" w:themeFill="background1"/>
            <w:tcPrChange w:id="387" w:author="Kiran DARJI" w:date="2019-03-29T13:07:00Z">
              <w:tcPr>
                <w:tcW w:w="3756" w:type="dxa"/>
              </w:tcPr>
            </w:tcPrChange>
          </w:tcPr>
          <w:p w14:paraId="570FFD76" w14:textId="20E55FE3" w:rsidR="00C32376" w:rsidRDefault="00C32376" w:rsidP="00BD0E56">
            <w:pPr>
              <w:rPr>
                <w:noProof/>
              </w:rPr>
            </w:pPr>
            <w:r>
              <w:rPr>
                <w:noProof/>
              </w:rPr>
              <w:drawing>
                <wp:inline distT="0" distB="0" distL="0" distR="0" wp14:anchorId="1A9C406A" wp14:editId="775FD7C7">
                  <wp:extent cx="1997963" cy="1250950"/>
                  <wp:effectExtent l="0" t="0" r="254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013225" cy="126050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88" w:author="Kiran DARJI" w:date="2019-03-29T13:07:00Z">
              <w:tcPr>
                <w:tcW w:w="4172" w:type="dxa"/>
              </w:tcPr>
            </w:tcPrChange>
          </w:tcPr>
          <w:p w14:paraId="1B7B7501" w14:textId="6F7B35A7" w:rsidR="00C32376" w:rsidRDefault="00C32376" w:rsidP="00BD0E56">
            <w:pPr>
              <w:rPr>
                <w:noProof/>
              </w:rPr>
            </w:pPr>
            <w:r>
              <w:rPr>
                <w:noProof/>
              </w:rPr>
              <w:drawing>
                <wp:inline distT="0" distB="0" distL="0" distR="0" wp14:anchorId="64C642C6" wp14:editId="5C9ABD50">
                  <wp:extent cx="2031023" cy="1279241"/>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053145" cy="129317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742F418" w14:textId="77777777" w:rsidTr="009E4CD6">
        <w:tc>
          <w:tcPr>
            <w:tcW w:w="1088" w:type="dxa"/>
            <w:shd w:val="clear" w:color="auto" w:fill="FFFFFF" w:themeFill="background1"/>
            <w:tcPrChange w:id="389" w:author="Kiran DARJI" w:date="2019-03-29T13:07:00Z">
              <w:tcPr>
                <w:tcW w:w="1088" w:type="dxa"/>
              </w:tcPr>
            </w:tcPrChange>
          </w:tcPr>
          <w:p w14:paraId="6C7C2C68" w14:textId="2B1707A7" w:rsidR="00F64F8A" w:rsidRDefault="00F64F8A" w:rsidP="00BD0E56">
            <w:r>
              <w:t>48</w:t>
            </w:r>
          </w:p>
        </w:tc>
        <w:tc>
          <w:tcPr>
            <w:tcW w:w="3756" w:type="dxa"/>
            <w:shd w:val="clear" w:color="auto" w:fill="FFFFFF" w:themeFill="background1"/>
            <w:tcPrChange w:id="390" w:author="Kiran DARJI" w:date="2019-03-29T13:07:00Z">
              <w:tcPr>
                <w:tcW w:w="3756" w:type="dxa"/>
              </w:tcPr>
            </w:tcPrChange>
          </w:tcPr>
          <w:p w14:paraId="72C08804" w14:textId="463F7A03" w:rsidR="00F64F8A" w:rsidRDefault="00F64F8A" w:rsidP="00BD0E56">
            <w:pPr>
              <w:rPr>
                <w:noProof/>
              </w:rPr>
            </w:pPr>
            <w:r>
              <w:rPr>
                <w:noProof/>
              </w:rPr>
              <w:drawing>
                <wp:inline distT="0" distB="0" distL="0" distR="0" wp14:anchorId="0C38A022" wp14:editId="7363E010">
                  <wp:extent cx="2031023" cy="1279241"/>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053145" cy="1293175"/>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91" w:author="Kiran DARJI" w:date="2019-03-29T13:07:00Z">
              <w:tcPr>
                <w:tcW w:w="4172" w:type="dxa"/>
              </w:tcPr>
            </w:tcPrChange>
          </w:tcPr>
          <w:p w14:paraId="5F2EF391" w14:textId="18EAE015" w:rsidR="00F64F8A" w:rsidRDefault="00F64F8A" w:rsidP="00BD0E56">
            <w:pPr>
              <w:rPr>
                <w:noProof/>
              </w:rPr>
            </w:pPr>
            <w:r>
              <w:rPr>
                <w:noProof/>
              </w:rPr>
              <w:drawing>
                <wp:inline distT="0" distB="0" distL="0" distR="0" wp14:anchorId="05A33630" wp14:editId="1B518B4E">
                  <wp:extent cx="2030730" cy="1267705"/>
                  <wp:effectExtent l="0" t="0" r="762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047507" cy="127817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3065536" w14:textId="77777777" w:rsidTr="009E4CD6">
        <w:tc>
          <w:tcPr>
            <w:tcW w:w="1088" w:type="dxa"/>
            <w:shd w:val="clear" w:color="auto" w:fill="FFFFFF" w:themeFill="background1"/>
            <w:tcPrChange w:id="392" w:author="Kiran DARJI" w:date="2019-03-29T13:07:00Z">
              <w:tcPr>
                <w:tcW w:w="1088" w:type="dxa"/>
              </w:tcPr>
            </w:tcPrChange>
          </w:tcPr>
          <w:p w14:paraId="01C28E1C" w14:textId="10B0586D" w:rsidR="001E62BC" w:rsidRDefault="001E62BC" w:rsidP="00BD0E56">
            <w:r>
              <w:t>49</w:t>
            </w:r>
          </w:p>
        </w:tc>
        <w:tc>
          <w:tcPr>
            <w:tcW w:w="3756" w:type="dxa"/>
            <w:shd w:val="clear" w:color="auto" w:fill="FFFFFF" w:themeFill="background1"/>
            <w:tcPrChange w:id="393" w:author="Kiran DARJI" w:date="2019-03-29T13:07:00Z">
              <w:tcPr>
                <w:tcW w:w="3756" w:type="dxa"/>
              </w:tcPr>
            </w:tcPrChange>
          </w:tcPr>
          <w:p w14:paraId="1FD2720F" w14:textId="127CC187" w:rsidR="001E62BC" w:rsidRDefault="001E62BC" w:rsidP="00BD0E56">
            <w:pPr>
              <w:rPr>
                <w:noProof/>
              </w:rPr>
            </w:pPr>
            <w:r>
              <w:rPr>
                <w:noProof/>
              </w:rPr>
              <w:drawing>
                <wp:inline distT="0" distB="0" distL="0" distR="0" wp14:anchorId="57191602" wp14:editId="786E2CE1">
                  <wp:extent cx="2030730" cy="1267705"/>
                  <wp:effectExtent l="0" t="0" r="762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047507" cy="127817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94" w:author="Kiran DARJI" w:date="2019-03-29T13:07:00Z">
              <w:tcPr>
                <w:tcW w:w="4172" w:type="dxa"/>
              </w:tcPr>
            </w:tcPrChange>
          </w:tcPr>
          <w:p w14:paraId="676E7188" w14:textId="6AC06519" w:rsidR="001E62BC" w:rsidRDefault="001E62BC" w:rsidP="00BD0E56">
            <w:pPr>
              <w:rPr>
                <w:noProof/>
              </w:rPr>
            </w:pPr>
            <w:r>
              <w:rPr>
                <w:noProof/>
              </w:rPr>
              <w:drawing>
                <wp:inline distT="0" distB="0" distL="0" distR="0" wp14:anchorId="71F35CBA" wp14:editId="3C9A7E02">
                  <wp:extent cx="2004646" cy="12654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2019773" cy="127501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C0E6528" w14:textId="77777777" w:rsidTr="009E4CD6">
        <w:tc>
          <w:tcPr>
            <w:tcW w:w="1088" w:type="dxa"/>
            <w:shd w:val="clear" w:color="auto" w:fill="FFFFFF" w:themeFill="background1"/>
            <w:tcPrChange w:id="395" w:author="Kiran DARJI" w:date="2019-03-29T13:07:00Z">
              <w:tcPr>
                <w:tcW w:w="1088" w:type="dxa"/>
              </w:tcPr>
            </w:tcPrChange>
          </w:tcPr>
          <w:p w14:paraId="36F3A64F" w14:textId="6DC20460" w:rsidR="006D08D7" w:rsidRDefault="006D08D7" w:rsidP="00BD0E56">
            <w:r>
              <w:t>50</w:t>
            </w:r>
          </w:p>
        </w:tc>
        <w:tc>
          <w:tcPr>
            <w:tcW w:w="3756" w:type="dxa"/>
            <w:shd w:val="clear" w:color="auto" w:fill="FFFFFF" w:themeFill="background1"/>
            <w:tcPrChange w:id="396" w:author="Kiran DARJI" w:date="2019-03-29T13:07:00Z">
              <w:tcPr>
                <w:tcW w:w="3756" w:type="dxa"/>
              </w:tcPr>
            </w:tcPrChange>
          </w:tcPr>
          <w:p w14:paraId="3C3FFBD7" w14:textId="472ECF5C" w:rsidR="006D08D7" w:rsidRDefault="006D08D7" w:rsidP="00BD0E56">
            <w:pPr>
              <w:rPr>
                <w:noProof/>
              </w:rPr>
            </w:pPr>
            <w:r>
              <w:rPr>
                <w:noProof/>
              </w:rPr>
              <w:drawing>
                <wp:inline distT="0" distB="0" distL="0" distR="0" wp14:anchorId="69D5E4CB" wp14:editId="4DB740EC">
                  <wp:extent cx="2004646" cy="12654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2019773" cy="127501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397" w:author="Kiran DARJI" w:date="2019-03-29T13:07:00Z">
              <w:tcPr>
                <w:tcW w:w="4172" w:type="dxa"/>
              </w:tcPr>
            </w:tcPrChange>
          </w:tcPr>
          <w:p w14:paraId="7DAD4A75" w14:textId="40752C1A" w:rsidR="006D08D7" w:rsidRDefault="00B8737F" w:rsidP="00BD0E56">
            <w:pPr>
              <w:rPr>
                <w:noProof/>
              </w:rPr>
            </w:pPr>
            <w:r>
              <w:rPr>
                <w:noProof/>
              </w:rPr>
              <w:drawing>
                <wp:inline distT="0" distB="0" distL="0" distR="0" wp14:anchorId="6A29B3A4" wp14:editId="41741679">
                  <wp:extent cx="2004060" cy="1268241"/>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CD4B468" w14:textId="77777777" w:rsidTr="009E4CD6">
        <w:tc>
          <w:tcPr>
            <w:tcW w:w="1088" w:type="dxa"/>
            <w:shd w:val="clear" w:color="auto" w:fill="FFFFFF" w:themeFill="background1"/>
            <w:tcPrChange w:id="398" w:author="Kiran DARJI" w:date="2019-03-29T13:07:00Z">
              <w:tcPr>
                <w:tcW w:w="1088" w:type="dxa"/>
              </w:tcPr>
            </w:tcPrChange>
          </w:tcPr>
          <w:p w14:paraId="77D3C19B" w14:textId="64541261" w:rsidR="00B8737F" w:rsidRDefault="00B8737F" w:rsidP="00BD0E56">
            <w:r>
              <w:t>51</w:t>
            </w:r>
          </w:p>
        </w:tc>
        <w:tc>
          <w:tcPr>
            <w:tcW w:w="3756" w:type="dxa"/>
            <w:shd w:val="clear" w:color="auto" w:fill="FFFFFF" w:themeFill="background1"/>
            <w:tcPrChange w:id="399" w:author="Kiran DARJI" w:date="2019-03-29T13:07:00Z">
              <w:tcPr>
                <w:tcW w:w="3756" w:type="dxa"/>
              </w:tcPr>
            </w:tcPrChange>
          </w:tcPr>
          <w:p w14:paraId="11B74AA0" w14:textId="7A5F9D81" w:rsidR="00B8737F" w:rsidRDefault="00B8737F" w:rsidP="00BD0E56">
            <w:pPr>
              <w:rPr>
                <w:noProof/>
              </w:rPr>
            </w:pPr>
            <w:r>
              <w:rPr>
                <w:noProof/>
              </w:rPr>
              <w:drawing>
                <wp:inline distT="0" distB="0" distL="0" distR="0" wp14:anchorId="412A5BAB" wp14:editId="110B8810">
                  <wp:extent cx="2004060" cy="1268241"/>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00" w:author="Kiran DARJI" w:date="2019-03-29T13:07:00Z">
              <w:tcPr>
                <w:tcW w:w="4172" w:type="dxa"/>
              </w:tcPr>
            </w:tcPrChange>
          </w:tcPr>
          <w:p w14:paraId="3FB6A495" w14:textId="2B33E8D7" w:rsidR="00B8737F" w:rsidRDefault="00B8737F" w:rsidP="00BD0E56">
            <w:pPr>
              <w:rPr>
                <w:noProof/>
              </w:rPr>
            </w:pPr>
            <w:r>
              <w:rPr>
                <w:noProof/>
              </w:rPr>
              <w:drawing>
                <wp:inline distT="0" distB="0" distL="0" distR="0" wp14:anchorId="01784A24" wp14:editId="7EC0E5DF">
                  <wp:extent cx="2004060" cy="1268241"/>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3BE7914" w14:textId="77777777" w:rsidTr="009E4CD6">
        <w:tc>
          <w:tcPr>
            <w:tcW w:w="1088" w:type="dxa"/>
            <w:shd w:val="clear" w:color="auto" w:fill="FFFFFF" w:themeFill="background1"/>
            <w:tcPrChange w:id="401" w:author="Kiran DARJI" w:date="2019-03-29T13:07:00Z">
              <w:tcPr>
                <w:tcW w:w="1088" w:type="dxa"/>
              </w:tcPr>
            </w:tcPrChange>
          </w:tcPr>
          <w:p w14:paraId="5D84AFF1" w14:textId="73717661" w:rsidR="00B8737F" w:rsidRDefault="00B8737F" w:rsidP="00BD0E56">
            <w:r>
              <w:t>52</w:t>
            </w:r>
          </w:p>
        </w:tc>
        <w:tc>
          <w:tcPr>
            <w:tcW w:w="3756" w:type="dxa"/>
            <w:shd w:val="clear" w:color="auto" w:fill="FFFFFF" w:themeFill="background1"/>
            <w:tcPrChange w:id="402" w:author="Kiran DARJI" w:date="2019-03-29T13:07:00Z">
              <w:tcPr>
                <w:tcW w:w="3756" w:type="dxa"/>
              </w:tcPr>
            </w:tcPrChange>
          </w:tcPr>
          <w:p w14:paraId="465E9016" w14:textId="547F4427" w:rsidR="00B8737F" w:rsidRDefault="00B8737F" w:rsidP="00BD0E56">
            <w:pPr>
              <w:rPr>
                <w:noProof/>
              </w:rPr>
            </w:pPr>
            <w:r>
              <w:rPr>
                <w:noProof/>
              </w:rPr>
              <w:drawing>
                <wp:inline distT="0" distB="0" distL="0" distR="0" wp14:anchorId="316672D2" wp14:editId="424FB649">
                  <wp:extent cx="2004060" cy="1268241"/>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03" w:author="Kiran DARJI" w:date="2019-03-29T13:07:00Z">
              <w:tcPr>
                <w:tcW w:w="4172" w:type="dxa"/>
              </w:tcPr>
            </w:tcPrChange>
          </w:tcPr>
          <w:p w14:paraId="34CA662C" w14:textId="086CD26E" w:rsidR="00B8737F" w:rsidRDefault="00B8737F" w:rsidP="00BD0E56">
            <w:pPr>
              <w:rPr>
                <w:noProof/>
              </w:rPr>
            </w:pPr>
            <w:r>
              <w:rPr>
                <w:noProof/>
              </w:rPr>
              <w:drawing>
                <wp:inline distT="0" distB="0" distL="0" distR="0" wp14:anchorId="51D181D4" wp14:editId="64885C9D">
                  <wp:extent cx="2048608" cy="1268185"/>
                  <wp:effectExtent l="0" t="0" r="889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2061026" cy="1275873"/>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3491FCB" w14:textId="77777777" w:rsidTr="009E4CD6">
        <w:tc>
          <w:tcPr>
            <w:tcW w:w="1088" w:type="dxa"/>
            <w:shd w:val="clear" w:color="auto" w:fill="FFFFFF" w:themeFill="background1"/>
            <w:tcPrChange w:id="404" w:author="Kiran DARJI" w:date="2019-03-29T13:07:00Z">
              <w:tcPr>
                <w:tcW w:w="1088" w:type="dxa"/>
              </w:tcPr>
            </w:tcPrChange>
          </w:tcPr>
          <w:p w14:paraId="785F62A9" w14:textId="7BCF6156" w:rsidR="00B8737F" w:rsidRDefault="00B8737F" w:rsidP="00BD0E56">
            <w:r>
              <w:lastRenderedPageBreak/>
              <w:t>53</w:t>
            </w:r>
          </w:p>
        </w:tc>
        <w:tc>
          <w:tcPr>
            <w:tcW w:w="3756" w:type="dxa"/>
            <w:shd w:val="clear" w:color="auto" w:fill="FFFFFF" w:themeFill="background1"/>
            <w:tcPrChange w:id="405" w:author="Kiran DARJI" w:date="2019-03-29T13:07:00Z">
              <w:tcPr>
                <w:tcW w:w="3756" w:type="dxa"/>
              </w:tcPr>
            </w:tcPrChange>
          </w:tcPr>
          <w:p w14:paraId="7E58F53C" w14:textId="598E9BBE" w:rsidR="00B8737F" w:rsidRDefault="00B8737F" w:rsidP="00BD0E56">
            <w:pPr>
              <w:rPr>
                <w:noProof/>
              </w:rPr>
            </w:pPr>
            <w:r>
              <w:rPr>
                <w:noProof/>
              </w:rPr>
              <w:drawing>
                <wp:inline distT="0" distB="0" distL="0" distR="0" wp14:anchorId="4EF9A502" wp14:editId="5A3C2786">
                  <wp:extent cx="2048608" cy="1268185"/>
                  <wp:effectExtent l="0" t="0" r="889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2061026" cy="1275873"/>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06" w:author="Kiran DARJI" w:date="2019-03-29T13:07:00Z">
              <w:tcPr>
                <w:tcW w:w="4172" w:type="dxa"/>
              </w:tcPr>
            </w:tcPrChange>
          </w:tcPr>
          <w:p w14:paraId="35C50B23" w14:textId="45213438" w:rsidR="00B8737F" w:rsidRDefault="00B8737F" w:rsidP="00BD0E56">
            <w:pPr>
              <w:rPr>
                <w:noProof/>
              </w:rPr>
            </w:pPr>
            <w:r>
              <w:rPr>
                <w:noProof/>
              </w:rPr>
              <w:drawing>
                <wp:inline distT="0" distB="0" distL="0" distR="0" wp14:anchorId="25DD1DFD" wp14:editId="2ED44974">
                  <wp:extent cx="2030730" cy="1267705"/>
                  <wp:effectExtent l="0" t="0" r="762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047507" cy="127817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0BD2A996" w14:textId="77777777" w:rsidTr="009E4CD6">
        <w:tc>
          <w:tcPr>
            <w:tcW w:w="1088" w:type="dxa"/>
            <w:shd w:val="clear" w:color="auto" w:fill="FFFFFF" w:themeFill="background1"/>
            <w:tcPrChange w:id="407" w:author="Kiran DARJI" w:date="2019-03-29T13:07:00Z">
              <w:tcPr>
                <w:tcW w:w="1088" w:type="dxa"/>
              </w:tcPr>
            </w:tcPrChange>
          </w:tcPr>
          <w:p w14:paraId="75198032" w14:textId="3C9CD1DC" w:rsidR="00B8737F" w:rsidRDefault="00B8737F" w:rsidP="00BD0E56">
            <w:r>
              <w:t>54</w:t>
            </w:r>
          </w:p>
        </w:tc>
        <w:tc>
          <w:tcPr>
            <w:tcW w:w="3756" w:type="dxa"/>
            <w:shd w:val="clear" w:color="auto" w:fill="FFFFFF" w:themeFill="background1"/>
            <w:tcPrChange w:id="408" w:author="Kiran DARJI" w:date="2019-03-29T13:07:00Z">
              <w:tcPr>
                <w:tcW w:w="3756" w:type="dxa"/>
              </w:tcPr>
            </w:tcPrChange>
          </w:tcPr>
          <w:p w14:paraId="6E580089" w14:textId="7A71D115" w:rsidR="00B8737F" w:rsidRDefault="00136EBB" w:rsidP="00BD0E56">
            <w:pPr>
              <w:rPr>
                <w:noProof/>
              </w:rPr>
            </w:pPr>
            <w:r>
              <w:rPr>
                <w:noProof/>
              </w:rPr>
              <w:drawing>
                <wp:inline distT="0" distB="0" distL="0" distR="0" wp14:anchorId="7B6F1659" wp14:editId="6FB9611F">
                  <wp:extent cx="2004060" cy="1268241"/>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09" w:author="Kiran DARJI" w:date="2019-03-29T13:07:00Z">
              <w:tcPr>
                <w:tcW w:w="4172" w:type="dxa"/>
              </w:tcPr>
            </w:tcPrChange>
          </w:tcPr>
          <w:p w14:paraId="41198A12" w14:textId="4601635F" w:rsidR="00B8737F" w:rsidRDefault="00136EBB" w:rsidP="00BD0E56">
            <w:pPr>
              <w:rPr>
                <w:noProof/>
              </w:rPr>
            </w:pPr>
            <w:r>
              <w:rPr>
                <w:noProof/>
              </w:rPr>
              <w:drawing>
                <wp:inline distT="0" distB="0" distL="0" distR="0" wp14:anchorId="3E4E18BE" wp14:editId="77D14278">
                  <wp:extent cx="2057400" cy="1275954"/>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2062250" cy="127896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D392536" w14:textId="77777777" w:rsidTr="009E4CD6">
        <w:tc>
          <w:tcPr>
            <w:tcW w:w="1088" w:type="dxa"/>
            <w:shd w:val="clear" w:color="auto" w:fill="FFFFFF" w:themeFill="background1"/>
            <w:tcPrChange w:id="410" w:author="Kiran DARJI" w:date="2019-03-29T13:07:00Z">
              <w:tcPr>
                <w:tcW w:w="1088" w:type="dxa"/>
              </w:tcPr>
            </w:tcPrChange>
          </w:tcPr>
          <w:p w14:paraId="5E5ADD7F" w14:textId="78842D22" w:rsidR="00136EBB" w:rsidRDefault="00136EBB" w:rsidP="00BD0E56">
            <w:r>
              <w:t>55</w:t>
            </w:r>
          </w:p>
        </w:tc>
        <w:tc>
          <w:tcPr>
            <w:tcW w:w="3756" w:type="dxa"/>
            <w:shd w:val="clear" w:color="auto" w:fill="FFFFFF" w:themeFill="background1"/>
            <w:tcPrChange w:id="411" w:author="Kiran DARJI" w:date="2019-03-29T13:07:00Z">
              <w:tcPr>
                <w:tcW w:w="3756" w:type="dxa"/>
              </w:tcPr>
            </w:tcPrChange>
          </w:tcPr>
          <w:p w14:paraId="5EF04918" w14:textId="01C466D8" w:rsidR="00136EBB" w:rsidRDefault="00136EBB" w:rsidP="00BD0E56">
            <w:pPr>
              <w:rPr>
                <w:noProof/>
              </w:rPr>
            </w:pPr>
            <w:r>
              <w:rPr>
                <w:noProof/>
              </w:rPr>
              <w:drawing>
                <wp:inline distT="0" distB="0" distL="0" distR="0" wp14:anchorId="66AA18C0" wp14:editId="26846501">
                  <wp:extent cx="2004060" cy="1268241"/>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016174" cy="1275907"/>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12" w:author="Kiran DARJI" w:date="2019-03-29T13:07:00Z">
              <w:tcPr>
                <w:tcW w:w="4172" w:type="dxa"/>
              </w:tcPr>
            </w:tcPrChange>
          </w:tcPr>
          <w:p w14:paraId="43311681" w14:textId="508A19D5" w:rsidR="00136EBB" w:rsidRDefault="00136EBB" w:rsidP="00BD0E56">
            <w:pPr>
              <w:rPr>
                <w:noProof/>
              </w:rPr>
            </w:pPr>
            <w:r>
              <w:rPr>
                <w:noProof/>
              </w:rPr>
              <w:drawing>
                <wp:inline distT="0" distB="0" distL="0" distR="0" wp14:anchorId="5D0DF2DE" wp14:editId="509BC13B">
                  <wp:extent cx="2031024" cy="1283704"/>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2038989" cy="1288738"/>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AB948C6" w14:textId="77777777" w:rsidTr="009E4CD6">
        <w:tc>
          <w:tcPr>
            <w:tcW w:w="1088" w:type="dxa"/>
            <w:shd w:val="clear" w:color="auto" w:fill="FFFFFF" w:themeFill="background1"/>
            <w:tcPrChange w:id="413" w:author="Kiran DARJI" w:date="2019-03-29T13:07:00Z">
              <w:tcPr>
                <w:tcW w:w="1088" w:type="dxa"/>
              </w:tcPr>
            </w:tcPrChange>
          </w:tcPr>
          <w:p w14:paraId="1C044986" w14:textId="1B51BE52" w:rsidR="00136EBB" w:rsidRDefault="00136EBB" w:rsidP="00BD0E56">
            <w:r>
              <w:t>56</w:t>
            </w:r>
          </w:p>
        </w:tc>
        <w:tc>
          <w:tcPr>
            <w:tcW w:w="3756" w:type="dxa"/>
            <w:shd w:val="clear" w:color="auto" w:fill="FFFFFF" w:themeFill="background1"/>
            <w:tcPrChange w:id="414" w:author="Kiran DARJI" w:date="2019-03-29T13:07:00Z">
              <w:tcPr>
                <w:tcW w:w="3756" w:type="dxa"/>
              </w:tcPr>
            </w:tcPrChange>
          </w:tcPr>
          <w:p w14:paraId="6B854C2E" w14:textId="29FF1759" w:rsidR="00136EBB" w:rsidRDefault="00136EBB" w:rsidP="00BD0E56">
            <w:pPr>
              <w:rPr>
                <w:noProof/>
              </w:rPr>
            </w:pPr>
            <w:r>
              <w:rPr>
                <w:noProof/>
              </w:rPr>
              <w:drawing>
                <wp:inline distT="0" distB="0" distL="0" distR="0" wp14:anchorId="3A2F76B7" wp14:editId="49EA2BF6">
                  <wp:extent cx="2031024" cy="1283704"/>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2038989" cy="1288738"/>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15" w:author="Kiran DARJI" w:date="2019-03-29T13:07:00Z">
              <w:tcPr>
                <w:tcW w:w="4172" w:type="dxa"/>
              </w:tcPr>
            </w:tcPrChange>
          </w:tcPr>
          <w:p w14:paraId="73C86AE2" w14:textId="7CAF7FFA" w:rsidR="00136EBB" w:rsidRDefault="00136EBB" w:rsidP="00BD0E56">
            <w:pPr>
              <w:rPr>
                <w:noProof/>
              </w:rPr>
            </w:pPr>
            <w:r>
              <w:rPr>
                <w:noProof/>
              </w:rPr>
              <w:drawing>
                <wp:inline distT="0" distB="0" distL="0" distR="0" wp14:anchorId="73CD91B4" wp14:editId="24068AAC">
                  <wp:extent cx="2030730" cy="1279720"/>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B11D17D" w14:textId="77777777" w:rsidTr="009E4CD6">
        <w:tc>
          <w:tcPr>
            <w:tcW w:w="1088" w:type="dxa"/>
            <w:shd w:val="clear" w:color="auto" w:fill="FFFFFF" w:themeFill="background1"/>
            <w:tcPrChange w:id="416" w:author="Kiran DARJI" w:date="2019-03-29T13:07:00Z">
              <w:tcPr>
                <w:tcW w:w="1088" w:type="dxa"/>
              </w:tcPr>
            </w:tcPrChange>
          </w:tcPr>
          <w:p w14:paraId="1829E502" w14:textId="405E9BBD" w:rsidR="00136EBB" w:rsidRDefault="00136EBB" w:rsidP="00BD0E56">
            <w:r>
              <w:t>57</w:t>
            </w:r>
          </w:p>
        </w:tc>
        <w:tc>
          <w:tcPr>
            <w:tcW w:w="3756" w:type="dxa"/>
            <w:shd w:val="clear" w:color="auto" w:fill="FFFFFF" w:themeFill="background1"/>
            <w:tcPrChange w:id="417" w:author="Kiran DARJI" w:date="2019-03-29T13:07:00Z">
              <w:tcPr>
                <w:tcW w:w="3756" w:type="dxa"/>
              </w:tcPr>
            </w:tcPrChange>
          </w:tcPr>
          <w:p w14:paraId="1A433FBE" w14:textId="014ABAE9" w:rsidR="00136EBB" w:rsidRDefault="00136EBB" w:rsidP="00BD0E56">
            <w:pPr>
              <w:rPr>
                <w:noProof/>
              </w:rPr>
            </w:pPr>
            <w:r>
              <w:rPr>
                <w:noProof/>
              </w:rPr>
              <w:drawing>
                <wp:inline distT="0" distB="0" distL="0" distR="0" wp14:anchorId="2AF12F4C" wp14:editId="01B0485D">
                  <wp:extent cx="2030730" cy="1279720"/>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18" w:author="Kiran DARJI" w:date="2019-03-29T13:07:00Z">
              <w:tcPr>
                <w:tcW w:w="4172" w:type="dxa"/>
              </w:tcPr>
            </w:tcPrChange>
          </w:tcPr>
          <w:p w14:paraId="20F1107A" w14:textId="0B486522" w:rsidR="00136EBB" w:rsidRDefault="00136EBB" w:rsidP="00BD0E56">
            <w:pPr>
              <w:rPr>
                <w:noProof/>
              </w:rPr>
            </w:pPr>
            <w:r>
              <w:rPr>
                <w:noProof/>
              </w:rPr>
              <w:drawing>
                <wp:inline distT="0" distB="0" distL="0" distR="0" wp14:anchorId="735C8537" wp14:editId="3F6F9434">
                  <wp:extent cx="2030730" cy="127972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779BA8B" w14:textId="77777777" w:rsidTr="009E4CD6">
        <w:tc>
          <w:tcPr>
            <w:tcW w:w="1088" w:type="dxa"/>
            <w:shd w:val="clear" w:color="auto" w:fill="FFFFFF" w:themeFill="background1"/>
            <w:tcPrChange w:id="419" w:author="Kiran DARJI" w:date="2019-03-29T13:07:00Z">
              <w:tcPr>
                <w:tcW w:w="1088" w:type="dxa"/>
              </w:tcPr>
            </w:tcPrChange>
          </w:tcPr>
          <w:p w14:paraId="4B0C7DCB" w14:textId="38CFB7C3" w:rsidR="0051312F" w:rsidRDefault="0051312F" w:rsidP="00BD0E56">
            <w:r>
              <w:t>58</w:t>
            </w:r>
          </w:p>
        </w:tc>
        <w:tc>
          <w:tcPr>
            <w:tcW w:w="3756" w:type="dxa"/>
            <w:shd w:val="clear" w:color="auto" w:fill="FFFFFF" w:themeFill="background1"/>
            <w:tcPrChange w:id="420" w:author="Kiran DARJI" w:date="2019-03-29T13:07:00Z">
              <w:tcPr>
                <w:tcW w:w="3756" w:type="dxa"/>
              </w:tcPr>
            </w:tcPrChange>
          </w:tcPr>
          <w:p w14:paraId="3942B840" w14:textId="573EECAE" w:rsidR="0051312F" w:rsidRDefault="0051312F" w:rsidP="00BD0E56">
            <w:pPr>
              <w:rPr>
                <w:noProof/>
              </w:rPr>
            </w:pPr>
            <w:r>
              <w:rPr>
                <w:noProof/>
              </w:rPr>
              <w:drawing>
                <wp:inline distT="0" distB="0" distL="0" distR="0" wp14:anchorId="240AAD3F" wp14:editId="48A52227">
                  <wp:extent cx="2030730" cy="1279720"/>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21" w:author="Kiran DARJI" w:date="2019-03-29T13:07:00Z">
              <w:tcPr>
                <w:tcW w:w="4172" w:type="dxa"/>
              </w:tcPr>
            </w:tcPrChange>
          </w:tcPr>
          <w:p w14:paraId="4FA3517B" w14:textId="399A00FE" w:rsidR="0051312F" w:rsidRDefault="0051312F" w:rsidP="00BD0E56">
            <w:pPr>
              <w:rPr>
                <w:noProof/>
              </w:rPr>
            </w:pPr>
            <w:r>
              <w:rPr>
                <w:noProof/>
              </w:rPr>
              <w:drawing>
                <wp:inline distT="0" distB="0" distL="0" distR="0" wp14:anchorId="6424DB6D" wp14:editId="3CDF01DF">
                  <wp:extent cx="2027926" cy="12795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2041303" cy="128796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2910CD60" w14:textId="77777777" w:rsidTr="009E4CD6">
        <w:tc>
          <w:tcPr>
            <w:tcW w:w="1088" w:type="dxa"/>
            <w:shd w:val="clear" w:color="auto" w:fill="FFFFFF" w:themeFill="background1"/>
            <w:tcPrChange w:id="422" w:author="Kiran DARJI" w:date="2019-03-29T13:07:00Z">
              <w:tcPr>
                <w:tcW w:w="1088" w:type="dxa"/>
              </w:tcPr>
            </w:tcPrChange>
          </w:tcPr>
          <w:p w14:paraId="7D960EE5" w14:textId="156B3715" w:rsidR="0051312F" w:rsidRDefault="0051312F" w:rsidP="00BD0E56">
            <w:r>
              <w:lastRenderedPageBreak/>
              <w:t>59</w:t>
            </w:r>
          </w:p>
        </w:tc>
        <w:tc>
          <w:tcPr>
            <w:tcW w:w="3756" w:type="dxa"/>
            <w:shd w:val="clear" w:color="auto" w:fill="FFFFFF" w:themeFill="background1"/>
            <w:tcPrChange w:id="423" w:author="Kiran DARJI" w:date="2019-03-29T13:07:00Z">
              <w:tcPr>
                <w:tcW w:w="3756" w:type="dxa"/>
              </w:tcPr>
            </w:tcPrChange>
          </w:tcPr>
          <w:p w14:paraId="00C65CFC" w14:textId="4D2CCEC9" w:rsidR="0051312F" w:rsidRDefault="0051312F" w:rsidP="00BD0E56">
            <w:pPr>
              <w:rPr>
                <w:noProof/>
              </w:rPr>
            </w:pPr>
            <w:r>
              <w:rPr>
                <w:noProof/>
              </w:rPr>
              <w:drawing>
                <wp:inline distT="0" distB="0" distL="0" distR="0" wp14:anchorId="4B05CAAA" wp14:editId="383CA6D6">
                  <wp:extent cx="2030730" cy="1279720"/>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24" w:author="Kiran DARJI" w:date="2019-03-29T13:07:00Z">
              <w:tcPr>
                <w:tcW w:w="4172" w:type="dxa"/>
              </w:tcPr>
            </w:tcPrChange>
          </w:tcPr>
          <w:p w14:paraId="54E9D157" w14:textId="4ED9F2A7" w:rsidR="0051312F" w:rsidRDefault="0051312F" w:rsidP="00BD0E56">
            <w:pPr>
              <w:rPr>
                <w:noProof/>
              </w:rPr>
            </w:pPr>
            <w:r>
              <w:rPr>
                <w:noProof/>
              </w:rPr>
              <w:drawing>
                <wp:inline distT="0" distB="0" distL="0" distR="0" wp14:anchorId="1A3ED6DF" wp14:editId="6EBC9075">
                  <wp:extent cx="2048608" cy="128265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064747" cy="129276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57496EE" w14:textId="77777777" w:rsidTr="009E4CD6">
        <w:tc>
          <w:tcPr>
            <w:tcW w:w="1088" w:type="dxa"/>
            <w:shd w:val="clear" w:color="auto" w:fill="FFFFFF" w:themeFill="background1"/>
            <w:tcPrChange w:id="425" w:author="Kiran DARJI" w:date="2019-03-29T13:07:00Z">
              <w:tcPr>
                <w:tcW w:w="1088" w:type="dxa"/>
              </w:tcPr>
            </w:tcPrChange>
          </w:tcPr>
          <w:p w14:paraId="4A40B409" w14:textId="22816DB4" w:rsidR="00096280" w:rsidRDefault="00096280" w:rsidP="00BD0E56">
            <w:r>
              <w:t>60</w:t>
            </w:r>
          </w:p>
        </w:tc>
        <w:tc>
          <w:tcPr>
            <w:tcW w:w="3756" w:type="dxa"/>
            <w:shd w:val="clear" w:color="auto" w:fill="FFFFFF" w:themeFill="background1"/>
            <w:tcPrChange w:id="426" w:author="Kiran DARJI" w:date="2019-03-29T13:07:00Z">
              <w:tcPr>
                <w:tcW w:w="3756" w:type="dxa"/>
              </w:tcPr>
            </w:tcPrChange>
          </w:tcPr>
          <w:p w14:paraId="2F47874D" w14:textId="69BB05B1" w:rsidR="00096280" w:rsidRDefault="00096280" w:rsidP="00BD0E56">
            <w:pPr>
              <w:rPr>
                <w:noProof/>
              </w:rPr>
            </w:pPr>
            <w:r>
              <w:rPr>
                <w:noProof/>
              </w:rPr>
              <w:drawing>
                <wp:inline distT="0" distB="0" distL="0" distR="0" wp14:anchorId="46D63509" wp14:editId="22BD7D07">
                  <wp:extent cx="2030730" cy="127972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27" w:author="Kiran DARJI" w:date="2019-03-29T13:07:00Z">
              <w:tcPr>
                <w:tcW w:w="4172" w:type="dxa"/>
              </w:tcPr>
            </w:tcPrChange>
          </w:tcPr>
          <w:p w14:paraId="661E5A21" w14:textId="31D51BF6" w:rsidR="00096280" w:rsidRDefault="00096280" w:rsidP="00BD0E56">
            <w:pPr>
              <w:rPr>
                <w:noProof/>
              </w:rPr>
            </w:pPr>
            <w:r>
              <w:rPr>
                <w:noProof/>
              </w:rPr>
              <w:drawing>
                <wp:inline distT="0" distB="0" distL="0" distR="0" wp14:anchorId="579E6E14" wp14:editId="3AF2C085">
                  <wp:extent cx="2048510" cy="1284864"/>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2070625" cy="129873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524814A" w14:textId="77777777" w:rsidTr="009E4CD6">
        <w:tc>
          <w:tcPr>
            <w:tcW w:w="1088" w:type="dxa"/>
            <w:shd w:val="clear" w:color="auto" w:fill="FFFFFF" w:themeFill="background1"/>
            <w:tcPrChange w:id="428" w:author="Kiran DARJI" w:date="2019-03-29T13:07:00Z">
              <w:tcPr>
                <w:tcW w:w="1088" w:type="dxa"/>
              </w:tcPr>
            </w:tcPrChange>
          </w:tcPr>
          <w:p w14:paraId="74E78E1C" w14:textId="6DB7147D" w:rsidR="00096280" w:rsidRDefault="00096280" w:rsidP="00BD0E56">
            <w:r>
              <w:t>61</w:t>
            </w:r>
          </w:p>
        </w:tc>
        <w:tc>
          <w:tcPr>
            <w:tcW w:w="3756" w:type="dxa"/>
            <w:shd w:val="clear" w:color="auto" w:fill="FFFFFF" w:themeFill="background1"/>
            <w:tcPrChange w:id="429" w:author="Kiran DARJI" w:date="2019-03-29T13:07:00Z">
              <w:tcPr>
                <w:tcW w:w="3756" w:type="dxa"/>
              </w:tcPr>
            </w:tcPrChange>
          </w:tcPr>
          <w:p w14:paraId="7243B5B7" w14:textId="2399E11E" w:rsidR="00096280" w:rsidRDefault="00096280" w:rsidP="00BD0E56">
            <w:pPr>
              <w:rPr>
                <w:noProof/>
              </w:rPr>
            </w:pPr>
            <w:r>
              <w:rPr>
                <w:noProof/>
              </w:rPr>
              <w:drawing>
                <wp:inline distT="0" distB="0" distL="0" distR="0" wp14:anchorId="615E1057" wp14:editId="70A5CEA4">
                  <wp:extent cx="2030730" cy="1279720"/>
                  <wp:effectExtent l="0" t="0" r="762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045042" cy="1288739"/>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30" w:author="Kiran DARJI" w:date="2019-03-29T13:07:00Z">
              <w:tcPr>
                <w:tcW w:w="4172" w:type="dxa"/>
              </w:tcPr>
            </w:tcPrChange>
          </w:tcPr>
          <w:p w14:paraId="2A9F1CE7" w14:textId="36C57EA4" w:rsidR="00096280" w:rsidRDefault="00096280" w:rsidP="00BD0E56">
            <w:pPr>
              <w:rPr>
                <w:noProof/>
              </w:rPr>
            </w:pPr>
            <w:r>
              <w:rPr>
                <w:noProof/>
              </w:rPr>
              <w:drawing>
                <wp:inline distT="0" distB="0" distL="0" distR="0" wp14:anchorId="5198348A" wp14:editId="1F96CA89">
                  <wp:extent cx="2110154" cy="1297124"/>
                  <wp:effectExtent l="0" t="0" r="444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2121480" cy="130408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6AD4D513" w14:textId="77777777" w:rsidTr="009E4CD6">
        <w:tc>
          <w:tcPr>
            <w:tcW w:w="1088" w:type="dxa"/>
            <w:shd w:val="clear" w:color="auto" w:fill="FFFFFF" w:themeFill="background1"/>
            <w:tcPrChange w:id="431" w:author="Kiran DARJI" w:date="2019-03-29T13:07:00Z">
              <w:tcPr>
                <w:tcW w:w="1088" w:type="dxa"/>
              </w:tcPr>
            </w:tcPrChange>
          </w:tcPr>
          <w:p w14:paraId="1074F107" w14:textId="36201E3F" w:rsidR="005C0146" w:rsidRDefault="005C0146" w:rsidP="00BD0E56">
            <w:r>
              <w:t>62</w:t>
            </w:r>
          </w:p>
        </w:tc>
        <w:tc>
          <w:tcPr>
            <w:tcW w:w="3756" w:type="dxa"/>
            <w:shd w:val="clear" w:color="auto" w:fill="FFFFFF" w:themeFill="background1"/>
            <w:tcPrChange w:id="432" w:author="Kiran DARJI" w:date="2019-03-29T13:07:00Z">
              <w:tcPr>
                <w:tcW w:w="3756" w:type="dxa"/>
              </w:tcPr>
            </w:tcPrChange>
          </w:tcPr>
          <w:p w14:paraId="714F45F9" w14:textId="016A2A5C" w:rsidR="005C0146" w:rsidRDefault="005C0146" w:rsidP="00BD0E56">
            <w:pPr>
              <w:rPr>
                <w:noProof/>
              </w:rPr>
            </w:pPr>
            <w:r>
              <w:rPr>
                <w:noProof/>
              </w:rPr>
              <w:drawing>
                <wp:inline distT="0" distB="0" distL="0" distR="0" wp14:anchorId="2224877E" wp14:editId="6E6EB8E6">
                  <wp:extent cx="2048608" cy="128265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064747" cy="12927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8BA050" wp14:editId="7C920941">
                  <wp:extent cx="2048510" cy="1284864"/>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2070625" cy="12987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E7C80A" wp14:editId="36F1FF73">
                  <wp:extent cx="2110154" cy="1297124"/>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2121480" cy="130408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33" w:author="Kiran DARJI" w:date="2019-03-29T13:07:00Z">
              <w:tcPr>
                <w:tcW w:w="4172" w:type="dxa"/>
              </w:tcPr>
            </w:tcPrChange>
          </w:tcPr>
          <w:p w14:paraId="093C56A6" w14:textId="76970C81" w:rsidR="005C0146" w:rsidRDefault="005C0146" w:rsidP="00BD0E56">
            <w:pPr>
              <w:rPr>
                <w:noProof/>
              </w:rPr>
            </w:pPr>
            <w:r>
              <w:rPr>
                <w:noProof/>
              </w:rPr>
              <w:drawing>
                <wp:inline distT="0" distB="0" distL="0" distR="0" wp14:anchorId="4182006B" wp14:editId="2D7381DC">
                  <wp:extent cx="2080259" cy="1292469"/>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2089640" cy="12982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7E242" wp14:editId="2251B0E8">
                  <wp:extent cx="2079625" cy="1294398"/>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C7B1BE" wp14:editId="15F11FE3">
                  <wp:extent cx="2023654" cy="12573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2039950" cy="1267425"/>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F008F68" w14:textId="77777777" w:rsidTr="009E4CD6">
        <w:tc>
          <w:tcPr>
            <w:tcW w:w="1088" w:type="dxa"/>
            <w:shd w:val="clear" w:color="auto" w:fill="FFFFFF" w:themeFill="background1"/>
            <w:tcPrChange w:id="434" w:author="Kiran DARJI" w:date="2019-03-29T13:07:00Z">
              <w:tcPr>
                <w:tcW w:w="1088" w:type="dxa"/>
              </w:tcPr>
            </w:tcPrChange>
          </w:tcPr>
          <w:p w14:paraId="37893D4B" w14:textId="1BC5E42A" w:rsidR="00087B1A" w:rsidRDefault="00087B1A" w:rsidP="00BD0E56">
            <w:r>
              <w:lastRenderedPageBreak/>
              <w:t>63</w:t>
            </w:r>
          </w:p>
        </w:tc>
        <w:tc>
          <w:tcPr>
            <w:tcW w:w="3756" w:type="dxa"/>
            <w:shd w:val="clear" w:color="auto" w:fill="FFFFFF" w:themeFill="background1"/>
            <w:tcPrChange w:id="435" w:author="Kiran DARJI" w:date="2019-03-29T13:07:00Z">
              <w:tcPr>
                <w:tcW w:w="3756" w:type="dxa"/>
              </w:tcPr>
            </w:tcPrChange>
          </w:tcPr>
          <w:p w14:paraId="27012EC7" w14:textId="111E6D2F" w:rsidR="00087B1A" w:rsidRDefault="00087B1A" w:rsidP="00BD0E56">
            <w:pPr>
              <w:rPr>
                <w:noProof/>
              </w:rPr>
            </w:pPr>
            <w:r>
              <w:rPr>
                <w:noProof/>
              </w:rPr>
              <w:drawing>
                <wp:inline distT="0" distB="0" distL="0" distR="0" wp14:anchorId="574F5CA5" wp14:editId="1AA2051A">
                  <wp:extent cx="2079625" cy="1294398"/>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36" w:author="Kiran DARJI" w:date="2019-03-29T13:07:00Z">
              <w:tcPr>
                <w:tcW w:w="4172" w:type="dxa"/>
              </w:tcPr>
            </w:tcPrChange>
          </w:tcPr>
          <w:p w14:paraId="736C5B89" w14:textId="072DB8E8" w:rsidR="00087B1A" w:rsidRDefault="00087B1A" w:rsidP="00BD0E56">
            <w:pPr>
              <w:rPr>
                <w:noProof/>
              </w:rPr>
            </w:pPr>
            <w:r>
              <w:rPr>
                <w:noProof/>
              </w:rPr>
              <w:drawing>
                <wp:inline distT="0" distB="0" distL="0" distR="0" wp14:anchorId="001B542F" wp14:editId="33792F85">
                  <wp:extent cx="2079625" cy="1294398"/>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AF8C3B2" w14:textId="77777777" w:rsidTr="009E4CD6">
        <w:tc>
          <w:tcPr>
            <w:tcW w:w="1088" w:type="dxa"/>
            <w:shd w:val="clear" w:color="auto" w:fill="FFFFFF" w:themeFill="background1"/>
            <w:tcPrChange w:id="437" w:author="Kiran DARJI" w:date="2019-03-29T13:07:00Z">
              <w:tcPr>
                <w:tcW w:w="1088" w:type="dxa"/>
              </w:tcPr>
            </w:tcPrChange>
          </w:tcPr>
          <w:p w14:paraId="439FB6CC" w14:textId="467D287F" w:rsidR="00087B1A" w:rsidRDefault="00087B1A" w:rsidP="00BD0E56">
            <w:r>
              <w:t>64</w:t>
            </w:r>
          </w:p>
        </w:tc>
        <w:tc>
          <w:tcPr>
            <w:tcW w:w="3756" w:type="dxa"/>
            <w:shd w:val="clear" w:color="auto" w:fill="FFFFFF" w:themeFill="background1"/>
            <w:tcPrChange w:id="438" w:author="Kiran DARJI" w:date="2019-03-29T13:07:00Z">
              <w:tcPr>
                <w:tcW w:w="3756" w:type="dxa"/>
              </w:tcPr>
            </w:tcPrChange>
          </w:tcPr>
          <w:p w14:paraId="613481B4" w14:textId="525720B0" w:rsidR="00087B1A" w:rsidRDefault="00087B1A" w:rsidP="00BD0E56">
            <w:pPr>
              <w:rPr>
                <w:noProof/>
              </w:rPr>
            </w:pPr>
            <w:r>
              <w:rPr>
                <w:noProof/>
              </w:rPr>
              <w:drawing>
                <wp:inline distT="0" distB="0" distL="0" distR="0" wp14:anchorId="738DF366" wp14:editId="27BF8CBD">
                  <wp:extent cx="2079625" cy="1294398"/>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39" w:author="Kiran DARJI" w:date="2019-03-29T13:07:00Z">
              <w:tcPr>
                <w:tcW w:w="4172" w:type="dxa"/>
              </w:tcPr>
            </w:tcPrChange>
          </w:tcPr>
          <w:p w14:paraId="3660CF2D" w14:textId="2819A408" w:rsidR="00087B1A" w:rsidRDefault="00087B1A" w:rsidP="00BD0E56">
            <w:pPr>
              <w:rPr>
                <w:noProof/>
              </w:rPr>
            </w:pPr>
            <w:r>
              <w:rPr>
                <w:noProof/>
              </w:rPr>
              <w:drawing>
                <wp:inline distT="0" distB="0" distL="0" distR="0" wp14:anchorId="7AB68159" wp14:editId="3D828952">
                  <wp:extent cx="2072221" cy="1283677"/>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2078580" cy="1287616"/>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789F2D0" w14:textId="77777777" w:rsidTr="009E4CD6">
        <w:tc>
          <w:tcPr>
            <w:tcW w:w="1088" w:type="dxa"/>
            <w:shd w:val="clear" w:color="auto" w:fill="FFFFFF" w:themeFill="background1"/>
            <w:tcPrChange w:id="440" w:author="Kiran DARJI" w:date="2019-03-29T13:07:00Z">
              <w:tcPr>
                <w:tcW w:w="1088" w:type="dxa"/>
              </w:tcPr>
            </w:tcPrChange>
          </w:tcPr>
          <w:p w14:paraId="3A93F883" w14:textId="471E2E25" w:rsidR="00087B1A" w:rsidRDefault="00087B1A" w:rsidP="00BD0E56">
            <w:r>
              <w:t>65</w:t>
            </w:r>
          </w:p>
        </w:tc>
        <w:tc>
          <w:tcPr>
            <w:tcW w:w="3756" w:type="dxa"/>
            <w:shd w:val="clear" w:color="auto" w:fill="FFFFFF" w:themeFill="background1"/>
            <w:tcPrChange w:id="441" w:author="Kiran DARJI" w:date="2019-03-29T13:07:00Z">
              <w:tcPr>
                <w:tcW w:w="3756" w:type="dxa"/>
              </w:tcPr>
            </w:tcPrChange>
          </w:tcPr>
          <w:p w14:paraId="59B18AD0" w14:textId="11B7A567" w:rsidR="00087B1A" w:rsidRDefault="00087B1A" w:rsidP="00BD0E56">
            <w:pPr>
              <w:rPr>
                <w:noProof/>
              </w:rPr>
            </w:pPr>
            <w:r>
              <w:rPr>
                <w:noProof/>
              </w:rPr>
              <w:drawing>
                <wp:inline distT="0" distB="0" distL="0" distR="0" wp14:anchorId="4D510BA7" wp14:editId="3938D817">
                  <wp:extent cx="2072221" cy="1283677"/>
                  <wp:effectExtent l="0" t="0" r="444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2078580" cy="1287616"/>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42" w:author="Kiran DARJI" w:date="2019-03-29T13:07:00Z">
              <w:tcPr>
                <w:tcW w:w="4172" w:type="dxa"/>
              </w:tcPr>
            </w:tcPrChange>
          </w:tcPr>
          <w:p w14:paraId="0B272382" w14:textId="7E991B0C" w:rsidR="00087B1A" w:rsidRDefault="00087B1A" w:rsidP="00BD0E56">
            <w:pPr>
              <w:rPr>
                <w:noProof/>
              </w:rPr>
            </w:pPr>
            <w:r>
              <w:rPr>
                <w:noProof/>
              </w:rPr>
              <w:drawing>
                <wp:inline distT="0" distB="0" distL="0" distR="0" wp14:anchorId="52AF86A8" wp14:editId="391A3EFD">
                  <wp:extent cx="2074985" cy="1293814"/>
                  <wp:effectExtent l="0" t="0" r="1905"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a:ext>
                            </a:extLst>
                          </a:blip>
                          <a:srcRect/>
                          <a:stretch/>
                        </pic:blipFill>
                        <pic:spPr bwMode="auto">
                          <a:xfrm>
                            <a:off x="0" y="0"/>
                            <a:ext cx="2089637" cy="1302950"/>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632D648" w14:textId="77777777" w:rsidTr="009E4CD6">
        <w:tc>
          <w:tcPr>
            <w:tcW w:w="1088" w:type="dxa"/>
            <w:shd w:val="clear" w:color="auto" w:fill="FFFFFF" w:themeFill="background1"/>
            <w:tcPrChange w:id="443" w:author="Kiran DARJI" w:date="2019-03-29T13:07:00Z">
              <w:tcPr>
                <w:tcW w:w="1088" w:type="dxa"/>
              </w:tcPr>
            </w:tcPrChange>
          </w:tcPr>
          <w:p w14:paraId="1E2DD8F2" w14:textId="54DD8591" w:rsidR="00087B1A" w:rsidRDefault="00087B1A" w:rsidP="00BD0E56">
            <w:r>
              <w:t>66</w:t>
            </w:r>
          </w:p>
        </w:tc>
        <w:tc>
          <w:tcPr>
            <w:tcW w:w="3756" w:type="dxa"/>
            <w:shd w:val="clear" w:color="auto" w:fill="FFFFFF" w:themeFill="background1"/>
            <w:tcPrChange w:id="444" w:author="Kiran DARJI" w:date="2019-03-29T13:07:00Z">
              <w:tcPr>
                <w:tcW w:w="3756" w:type="dxa"/>
              </w:tcPr>
            </w:tcPrChange>
          </w:tcPr>
          <w:p w14:paraId="5FE8905B" w14:textId="5159ED4E" w:rsidR="00087B1A" w:rsidRDefault="00087B1A" w:rsidP="00BD0E56">
            <w:pPr>
              <w:rPr>
                <w:noProof/>
              </w:rPr>
            </w:pPr>
            <w:r>
              <w:rPr>
                <w:noProof/>
              </w:rPr>
              <w:drawing>
                <wp:inline distT="0" distB="0" distL="0" distR="0" wp14:anchorId="01F1BD2E" wp14:editId="31F33A25">
                  <wp:extent cx="2079625" cy="1294398"/>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45" w:author="Kiran DARJI" w:date="2019-03-29T13:07:00Z">
              <w:tcPr>
                <w:tcW w:w="4172" w:type="dxa"/>
              </w:tcPr>
            </w:tcPrChange>
          </w:tcPr>
          <w:p w14:paraId="77F6E818" w14:textId="741AFD22" w:rsidR="00087B1A" w:rsidRDefault="004E74E2" w:rsidP="00BD0E56">
            <w:pPr>
              <w:rPr>
                <w:noProof/>
              </w:rPr>
            </w:pPr>
            <w:r>
              <w:rPr>
                <w:noProof/>
              </w:rPr>
              <w:drawing>
                <wp:inline distT="0" distB="0" distL="0" distR="0" wp14:anchorId="4A6DEAED" wp14:editId="5D513199">
                  <wp:extent cx="2080515" cy="129413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a:ext>
                            </a:extLst>
                          </a:blip>
                          <a:srcRect/>
                          <a:stretch/>
                        </pic:blipFill>
                        <pic:spPr bwMode="auto">
                          <a:xfrm>
                            <a:off x="0" y="0"/>
                            <a:ext cx="2092261" cy="130143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04C8459" w14:textId="77777777" w:rsidTr="009E4CD6">
        <w:tc>
          <w:tcPr>
            <w:tcW w:w="1088" w:type="dxa"/>
            <w:shd w:val="clear" w:color="auto" w:fill="FFFFFF" w:themeFill="background1"/>
            <w:tcPrChange w:id="446" w:author="Kiran DARJI" w:date="2019-03-29T13:07:00Z">
              <w:tcPr>
                <w:tcW w:w="1088" w:type="dxa"/>
              </w:tcPr>
            </w:tcPrChange>
          </w:tcPr>
          <w:p w14:paraId="7CD00019" w14:textId="5D3B7246" w:rsidR="007E4DB6" w:rsidRDefault="007E4DB6" w:rsidP="00BD0E56">
            <w:r>
              <w:t>67</w:t>
            </w:r>
          </w:p>
        </w:tc>
        <w:tc>
          <w:tcPr>
            <w:tcW w:w="3756" w:type="dxa"/>
            <w:shd w:val="clear" w:color="auto" w:fill="FFFFFF" w:themeFill="background1"/>
            <w:tcPrChange w:id="447" w:author="Kiran DARJI" w:date="2019-03-29T13:07:00Z">
              <w:tcPr>
                <w:tcW w:w="3756" w:type="dxa"/>
              </w:tcPr>
            </w:tcPrChange>
          </w:tcPr>
          <w:p w14:paraId="52A0CB6C" w14:textId="4C9BD5CC" w:rsidR="007E4DB6" w:rsidRDefault="007E4DB6" w:rsidP="00BD0E56">
            <w:pPr>
              <w:rPr>
                <w:noProof/>
              </w:rPr>
            </w:pPr>
            <w:r>
              <w:rPr>
                <w:noProof/>
              </w:rPr>
              <w:drawing>
                <wp:inline distT="0" distB="0" distL="0" distR="0" wp14:anchorId="1165E24E" wp14:editId="0CA79318">
                  <wp:extent cx="2079625" cy="1294398"/>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48" w:author="Kiran DARJI" w:date="2019-03-29T13:07:00Z">
              <w:tcPr>
                <w:tcW w:w="4172" w:type="dxa"/>
              </w:tcPr>
            </w:tcPrChange>
          </w:tcPr>
          <w:p w14:paraId="7DA8D050" w14:textId="01A7FA44" w:rsidR="007E4DB6" w:rsidRDefault="007E4DB6" w:rsidP="00BD0E56">
            <w:pPr>
              <w:rPr>
                <w:noProof/>
              </w:rPr>
            </w:pPr>
            <w:r>
              <w:rPr>
                <w:noProof/>
              </w:rPr>
              <w:drawing>
                <wp:inline distT="0" distB="0" distL="0" distR="0" wp14:anchorId="2438A758" wp14:editId="34233313">
                  <wp:extent cx="2073632" cy="1283677"/>
                  <wp:effectExtent l="0" t="0" r="317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2085192" cy="1290833"/>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7E0ED6B5" w14:textId="77777777" w:rsidTr="009E4CD6">
        <w:tc>
          <w:tcPr>
            <w:tcW w:w="1088" w:type="dxa"/>
            <w:shd w:val="clear" w:color="auto" w:fill="FFFFFF" w:themeFill="background1"/>
            <w:tcPrChange w:id="449" w:author="Kiran DARJI" w:date="2019-03-29T13:07:00Z">
              <w:tcPr>
                <w:tcW w:w="1088" w:type="dxa"/>
              </w:tcPr>
            </w:tcPrChange>
          </w:tcPr>
          <w:p w14:paraId="7E3C4D20" w14:textId="05D7882F" w:rsidR="007E4DB6" w:rsidRDefault="007E4DB6" w:rsidP="00BD0E56">
            <w:r>
              <w:t>68</w:t>
            </w:r>
          </w:p>
        </w:tc>
        <w:tc>
          <w:tcPr>
            <w:tcW w:w="3756" w:type="dxa"/>
            <w:shd w:val="clear" w:color="auto" w:fill="FFFFFF" w:themeFill="background1"/>
            <w:tcPrChange w:id="450" w:author="Kiran DARJI" w:date="2019-03-29T13:07:00Z">
              <w:tcPr>
                <w:tcW w:w="3756" w:type="dxa"/>
              </w:tcPr>
            </w:tcPrChange>
          </w:tcPr>
          <w:p w14:paraId="6A67B8E9" w14:textId="66028B44" w:rsidR="007E4DB6" w:rsidRDefault="007E4DB6" w:rsidP="00BD0E56">
            <w:pPr>
              <w:rPr>
                <w:noProof/>
              </w:rPr>
            </w:pPr>
            <w:r>
              <w:rPr>
                <w:noProof/>
              </w:rPr>
              <w:drawing>
                <wp:inline distT="0" distB="0" distL="0" distR="0" wp14:anchorId="0AA59383" wp14:editId="0D18B9F9">
                  <wp:extent cx="2079625" cy="1294398"/>
                  <wp:effectExtent l="0" t="0" r="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51" w:author="Kiran DARJI" w:date="2019-03-29T13:07:00Z">
              <w:tcPr>
                <w:tcW w:w="4172" w:type="dxa"/>
              </w:tcPr>
            </w:tcPrChange>
          </w:tcPr>
          <w:p w14:paraId="282DBF41" w14:textId="62E3C75B" w:rsidR="007E4DB6" w:rsidRDefault="007E4DB6" w:rsidP="00BD0E56">
            <w:pPr>
              <w:rPr>
                <w:noProof/>
              </w:rPr>
            </w:pPr>
            <w:r>
              <w:rPr>
                <w:noProof/>
              </w:rPr>
              <w:drawing>
                <wp:inline distT="0" distB="0" distL="0" distR="0" wp14:anchorId="5763D682" wp14:editId="5A6FC217">
                  <wp:extent cx="2047769" cy="12836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2052582" cy="1286694"/>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33960DD1" w14:textId="77777777" w:rsidTr="009E4CD6">
        <w:tc>
          <w:tcPr>
            <w:tcW w:w="1088" w:type="dxa"/>
            <w:shd w:val="clear" w:color="auto" w:fill="FFFFFF" w:themeFill="background1"/>
            <w:tcPrChange w:id="452" w:author="Kiran DARJI" w:date="2019-03-29T13:07:00Z">
              <w:tcPr>
                <w:tcW w:w="1088" w:type="dxa"/>
              </w:tcPr>
            </w:tcPrChange>
          </w:tcPr>
          <w:p w14:paraId="499A23D2" w14:textId="7FAE56A9" w:rsidR="00F80EBF" w:rsidRDefault="00F80EBF" w:rsidP="00BD0E56">
            <w:r>
              <w:lastRenderedPageBreak/>
              <w:t>69</w:t>
            </w:r>
          </w:p>
        </w:tc>
        <w:tc>
          <w:tcPr>
            <w:tcW w:w="3756" w:type="dxa"/>
            <w:shd w:val="clear" w:color="auto" w:fill="FFFFFF" w:themeFill="background1"/>
            <w:tcPrChange w:id="453" w:author="Kiran DARJI" w:date="2019-03-29T13:07:00Z">
              <w:tcPr>
                <w:tcW w:w="3756" w:type="dxa"/>
              </w:tcPr>
            </w:tcPrChange>
          </w:tcPr>
          <w:p w14:paraId="395D05AF" w14:textId="2AD45E17" w:rsidR="00F80EBF" w:rsidRDefault="00F80EBF" w:rsidP="00BD0E56">
            <w:pPr>
              <w:rPr>
                <w:noProof/>
              </w:rPr>
            </w:pPr>
            <w:r>
              <w:rPr>
                <w:noProof/>
              </w:rPr>
              <w:drawing>
                <wp:inline distT="0" distB="0" distL="0" distR="0" wp14:anchorId="302A6B87" wp14:editId="666BE558">
                  <wp:extent cx="2079625" cy="1294398"/>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54" w:author="Kiran DARJI" w:date="2019-03-29T13:07:00Z">
              <w:tcPr>
                <w:tcW w:w="4172" w:type="dxa"/>
              </w:tcPr>
            </w:tcPrChange>
          </w:tcPr>
          <w:p w14:paraId="40AFCE9C" w14:textId="763D1323" w:rsidR="00F80EBF" w:rsidRDefault="00162837" w:rsidP="00BD0E56">
            <w:pPr>
              <w:rPr>
                <w:noProof/>
              </w:rPr>
            </w:pPr>
            <w:r>
              <w:rPr>
                <w:noProof/>
              </w:rPr>
              <w:drawing>
                <wp:inline distT="0" distB="0" distL="0" distR="0" wp14:anchorId="20140E2B" wp14:editId="0358830E">
                  <wp:extent cx="2080260" cy="1292847"/>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2095301" cy="1302194"/>
                          </a:xfrm>
                          <a:prstGeom prst="rect">
                            <a:avLst/>
                          </a:prstGeom>
                          <a:ln>
                            <a:noFill/>
                          </a:ln>
                          <a:extLst>
                            <a:ext uri="{53640926-AAD7-44D8-BBD7-CCE9431645EC}">
                              <a14:shadowObscured xmlns:a14="http://schemas.microsoft.com/office/drawing/2010/main"/>
                            </a:ext>
                          </a:extLst>
                        </pic:spPr>
                      </pic:pic>
                    </a:graphicData>
                  </a:graphic>
                </wp:inline>
              </w:drawing>
            </w:r>
          </w:p>
        </w:tc>
      </w:tr>
      <w:tr w:rsidR="00F924E1" w14:paraId="05447092" w14:textId="77777777" w:rsidTr="009E4CD6">
        <w:tc>
          <w:tcPr>
            <w:tcW w:w="1088" w:type="dxa"/>
            <w:shd w:val="clear" w:color="auto" w:fill="FFFFFF" w:themeFill="background1"/>
            <w:tcPrChange w:id="455" w:author="Kiran DARJI" w:date="2019-03-29T13:07:00Z">
              <w:tcPr>
                <w:tcW w:w="1088" w:type="dxa"/>
              </w:tcPr>
            </w:tcPrChange>
          </w:tcPr>
          <w:p w14:paraId="5FB63375" w14:textId="52EBE3ED" w:rsidR="00162837" w:rsidRDefault="00162837" w:rsidP="00BD0E56">
            <w:r>
              <w:t>70</w:t>
            </w:r>
          </w:p>
        </w:tc>
        <w:tc>
          <w:tcPr>
            <w:tcW w:w="3756" w:type="dxa"/>
            <w:shd w:val="clear" w:color="auto" w:fill="FFFFFF" w:themeFill="background1"/>
            <w:tcPrChange w:id="456" w:author="Kiran DARJI" w:date="2019-03-29T13:07:00Z">
              <w:tcPr>
                <w:tcW w:w="3756" w:type="dxa"/>
              </w:tcPr>
            </w:tcPrChange>
          </w:tcPr>
          <w:p w14:paraId="6BE10105" w14:textId="3E93D251" w:rsidR="00162837" w:rsidRDefault="00162837" w:rsidP="00BD0E56">
            <w:pPr>
              <w:rPr>
                <w:noProof/>
              </w:rPr>
            </w:pPr>
            <w:r>
              <w:rPr>
                <w:noProof/>
              </w:rPr>
              <w:drawing>
                <wp:inline distT="0" distB="0" distL="0" distR="0" wp14:anchorId="47F83163" wp14:editId="178B7324">
                  <wp:extent cx="2079625" cy="1294398"/>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2101946" cy="130829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57" w:author="Kiran DARJI" w:date="2019-03-29T13:07:00Z">
              <w:tcPr>
                <w:tcW w:w="4172" w:type="dxa"/>
              </w:tcPr>
            </w:tcPrChange>
          </w:tcPr>
          <w:p w14:paraId="467DB061" w14:textId="77777777" w:rsidR="00162837" w:rsidRDefault="002D6A2F" w:rsidP="00BD0E56">
            <w:pPr>
              <w:rPr>
                <w:noProof/>
              </w:rPr>
            </w:pPr>
            <w:r>
              <w:rPr>
                <w:noProof/>
              </w:rPr>
              <w:drawing>
                <wp:inline distT="0" distB="0" distL="0" distR="0" wp14:anchorId="789B092D" wp14:editId="486E48AE">
                  <wp:extent cx="2080260" cy="131077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a:ext>
                            </a:extLst>
                          </a:blip>
                          <a:srcRect/>
                          <a:stretch/>
                        </pic:blipFill>
                        <pic:spPr bwMode="auto">
                          <a:xfrm>
                            <a:off x="0" y="0"/>
                            <a:ext cx="2087301" cy="1315212"/>
                          </a:xfrm>
                          <a:prstGeom prst="rect">
                            <a:avLst/>
                          </a:prstGeom>
                          <a:ln>
                            <a:noFill/>
                          </a:ln>
                          <a:extLst>
                            <a:ext uri="{53640926-AAD7-44D8-BBD7-CCE9431645EC}">
                              <a14:shadowObscured xmlns:a14="http://schemas.microsoft.com/office/drawing/2010/main"/>
                            </a:ext>
                          </a:extLst>
                        </pic:spPr>
                      </pic:pic>
                    </a:graphicData>
                  </a:graphic>
                </wp:inline>
              </w:drawing>
            </w:r>
          </w:p>
          <w:p w14:paraId="607D9195" w14:textId="10894546" w:rsidR="002D6A2F" w:rsidRDefault="002D6A2F" w:rsidP="00BD0E56">
            <w:pPr>
              <w:rPr>
                <w:noProof/>
              </w:rPr>
            </w:pPr>
            <w:r>
              <w:rPr>
                <w:noProof/>
              </w:rPr>
              <w:drawing>
                <wp:inline distT="0" distB="0" distL="0" distR="0" wp14:anchorId="41147FE5" wp14:editId="4EBB3045">
                  <wp:extent cx="2080260" cy="13054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2099191" cy="1317348"/>
                          </a:xfrm>
                          <a:prstGeom prst="rect">
                            <a:avLst/>
                          </a:prstGeom>
                          <a:ln>
                            <a:noFill/>
                          </a:ln>
                          <a:extLst>
                            <a:ext uri="{53640926-AAD7-44D8-BBD7-CCE9431645EC}">
                              <a14:shadowObscured xmlns:a14="http://schemas.microsoft.com/office/drawing/2010/main"/>
                            </a:ext>
                          </a:extLst>
                        </pic:spPr>
                      </pic:pic>
                    </a:graphicData>
                  </a:graphic>
                </wp:inline>
              </w:drawing>
            </w:r>
            <w:r w:rsidR="000513AD">
              <w:rPr>
                <w:noProof/>
              </w:rPr>
              <w:drawing>
                <wp:inline distT="0" distB="0" distL="0" distR="0" wp14:anchorId="7D3352FC" wp14:editId="45CB3705">
                  <wp:extent cx="2080260" cy="1310189"/>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a:ext>
                            </a:extLst>
                          </a:blip>
                          <a:srcRect/>
                          <a:stretch/>
                        </pic:blipFill>
                        <pic:spPr bwMode="auto">
                          <a:xfrm>
                            <a:off x="0" y="0"/>
                            <a:ext cx="2087797" cy="1314936"/>
                          </a:xfrm>
                          <a:prstGeom prst="rect">
                            <a:avLst/>
                          </a:prstGeom>
                          <a:ln>
                            <a:noFill/>
                          </a:ln>
                          <a:extLst>
                            <a:ext uri="{53640926-AAD7-44D8-BBD7-CCE9431645EC}">
                              <a14:shadowObscured xmlns:a14="http://schemas.microsoft.com/office/drawing/2010/main"/>
                            </a:ext>
                          </a:extLst>
                        </pic:spPr>
                      </pic:pic>
                    </a:graphicData>
                  </a:graphic>
                </wp:inline>
              </w:drawing>
            </w:r>
          </w:p>
          <w:p w14:paraId="1A7BB3AB" w14:textId="77777777" w:rsidR="00CE6CEB" w:rsidRDefault="00CE6CEB" w:rsidP="00BD0E56">
            <w:pPr>
              <w:rPr>
                <w:noProof/>
              </w:rPr>
            </w:pPr>
            <w:r>
              <w:rPr>
                <w:noProof/>
              </w:rPr>
              <w:drawing>
                <wp:inline distT="0" distB="0" distL="0" distR="0" wp14:anchorId="67F88415" wp14:editId="0C2D2B25">
                  <wp:extent cx="2080260" cy="129156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2094042" cy="1300118"/>
                          </a:xfrm>
                          <a:prstGeom prst="rect">
                            <a:avLst/>
                          </a:prstGeom>
                          <a:ln>
                            <a:noFill/>
                          </a:ln>
                          <a:extLst>
                            <a:ext uri="{53640926-AAD7-44D8-BBD7-CCE9431645EC}">
                              <a14:shadowObscured xmlns:a14="http://schemas.microsoft.com/office/drawing/2010/main"/>
                            </a:ext>
                          </a:extLst>
                        </pic:spPr>
                      </pic:pic>
                    </a:graphicData>
                  </a:graphic>
                </wp:inline>
              </w:drawing>
            </w:r>
          </w:p>
          <w:p w14:paraId="2CAFBDDA" w14:textId="77777777" w:rsidR="00CE6CEB" w:rsidRDefault="00CE6CEB" w:rsidP="00BD0E56">
            <w:pPr>
              <w:rPr>
                <w:noProof/>
              </w:rPr>
            </w:pPr>
            <w:r>
              <w:rPr>
                <w:noProof/>
              </w:rPr>
              <w:drawing>
                <wp:inline distT="0" distB="0" distL="0" distR="0" wp14:anchorId="52D97A91" wp14:editId="75B4CBC7">
                  <wp:extent cx="2080260" cy="13041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2088711" cy="1309420"/>
                          </a:xfrm>
                          <a:prstGeom prst="rect">
                            <a:avLst/>
                          </a:prstGeom>
                          <a:ln>
                            <a:noFill/>
                          </a:ln>
                          <a:extLst>
                            <a:ext uri="{53640926-AAD7-44D8-BBD7-CCE9431645EC}">
                              <a14:shadowObscured xmlns:a14="http://schemas.microsoft.com/office/drawing/2010/main"/>
                            </a:ext>
                          </a:extLst>
                        </pic:spPr>
                      </pic:pic>
                    </a:graphicData>
                  </a:graphic>
                </wp:inline>
              </w:drawing>
            </w:r>
          </w:p>
          <w:p w14:paraId="57931CE4" w14:textId="0B3B2FF2" w:rsidR="00CE6CEB" w:rsidRDefault="000513AD" w:rsidP="00BD0E56">
            <w:pPr>
              <w:rPr>
                <w:noProof/>
              </w:rPr>
            </w:pPr>
            <w:r>
              <w:rPr>
                <w:noProof/>
              </w:rPr>
              <w:lastRenderedPageBreak/>
              <w:drawing>
                <wp:inline distT="0" distB="0" distL="0" distR="0" wp14:anchorId="78AB013F" wp14:editId="403BB181">
                  <wp:extent cx="2080260" cy="131553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2087682" cy="1320231"/>
                          </a:xfrm>
                          <a:prstGeom prst="rect">
                            <a:avLst/>
                          </a:prstGeom>
                          <a:ln>
                            <a:noFill/>
                          </a:ln>
                          <a:extLst>
                            <a:ext uri="{53640926-AAD7-44D8-BBD7-CCE9431645EC}">
                              <a14:shadowObscured xmlns:a14="http://schemas.microsoft.com/office/drawing/2010/main"/>
                            </a:ext>
                          </a:extLst>
                        </pic:spPr>
                      </pic:pic>
                    </a:graphicData>
                  </a:graphic>
                </wp:inline>
              </w:drawing>
            </w:r>
          </w:p>
          <w:p w14:paraId="5E1355BA" w14:textId="77777777" w:rsidR="00CE6CEB" w:rsidRDefault="00CE6CEB" w:rsidP="00BD0E56">
            <w:pPr>
              <w:rPr>
                <w:noProof/>
              </w:rPr>
            </w:pPr>
            <w:r>
              <w:rPr>
                <w:noProof/>
              </w:rPr>
              <w:drawing>
                <wp:inline distT="0" distB="0" distL="0" distR="0" wp14:anchorId="3C63CF3A" wp14:editId="768902EC">
                  <wp:extent cx="2080260" cy="12981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097037" cy="1308638"/>
                          </a:xfrm>
                          <a:prstGeom prst="rect">
                            <a:avLst/>
                          </a:prstGeom>
                          <a:ln>
                            <a:noFill/>
                          </a:ln>
                          <a:extLst>
                            <a:ext uri="{53640926-AAD7-44D8-BBD7-CCE9431645EC}">
                              <a14:shadowObscured xmlns:a14="http://schemas.microsoft.com/office/drawing/2010/main"/>
                            </a:ext>
                          </a:extLst>
                        </pic:spPr>
                      </pic:pic>
                    </a:graphicData>
                  </a:graphic>
                </wp:inline>
              </w:drawing>
            </w:r>
          </w:p>
          <w:p w14:paraId="31F0FDC6" w14:textId="0615B334" w:rsidR="00CE6CEB" w:rsidRPr="000513AD" w:rsidRDefault="000513AD" w:rsidP="00BD0E56">
            <w:r>
              <w:rPr>
                <w:noProof/>
              </w:rPr>
              <w:drawing>
                <wp:inline distT="0" distB="0" distL="0" distR="0" wp14:anchorId="09887543" wp14:editId="20AC09F2">
                  <wp:extent cx="2080260" cy="13034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2090904" cy="1310157"/>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5A534BA7" w14:textId="77777777" w:rsidTr="009E4CD6">
        <w:tc>
          <w:tcPr>
            <w:tcW w:w="1088" w:type="dxa"/>
            <w:shd w:val="clear" w:color="auto" w:fill="FFFFFF" w:themeFill="background1"/>
            <w:tcPrChange w:id="458" w:author="Kiran DARJI" w:date="2019-03-29T13:07:00Z">
              <w:tcPr>
                <w:tcW w:w="1088" w:type="dxa"/>
              </w:tcPr>
            </w:tcPrChange>
          </w:tcPr>
          <w:p w14:paraId="0FEDAAEE" w14:textId="7A42DDB7" w:rsidR="00CE6CEB" w:rsidRDefault="00CE6CEB" w:rsidP="00BD0E56">
            <w:r>
              <w:lastRenderedPageBreak/>
              <w:t>71</w:t>
            </w:r>
          </w:p>
        </w:tc>
        <w:tc>
          <w:tcPr>
            <w:tcW w:w="3756" w:type="dxa"/>
            <w:shd w:val="clear" w:color="auto" w:fill="FFFFFF" w:themeFill="background1"/>
            <w:tcPrChange w:id="459" w:author="Kiran DARJI" w:date="2019-03-29T13:07:00Z">
              <w:tcPr>
                <w:tcW w:w="3756" w:type="dxa"/>
              </w:tcPr>
            </w:tcPrChange>
          </w:tcPr>
          <w:p w14:paraId="2BC32063" w14:textId="15E67520" w:rsidR="00CE6CEB" w:rsidRDefault="00CE6CEB" w:rsidP="00BD0E56">
            <w:pPr>
              <w:rPr>
                <w:noProof/>
              </w:rPr>
            </w:pPr>
            <w:r>
              <w:rPr>
                <w:noProof/>
              </w:rPr>
              <w:drawing>
                <wp:inline distT="0" distB="0" distL="0" distR="0" wp14:anchorId="4527FB15" wp14:editId="29D81FC9">
                  <wp:extent cx="2080260" cy="1301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2089556" cy="1307312"/>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60" w:author="Kiran DARJI" w:date="2019-03-29T13:07:00Z">
              <w:tcPr>
                <w:tcW w:w="4172" w:type="dxa"/>
              </w:tcPr>
            </w:tcPrChange>
          </w:tcPr>
          <w:p w14:paraId="77BE4B15" w14:textId="78C1FDBE" w:rsidR="00CE6CEB" w:rsidRDefault="00CE6CEB" w:rsidP="00BD0E56">
            <w:pPr>
              <w:rPr>
                <w:noProof/>
              </w:rPr>
            </w:pPr>
            <w:r>
              <w:rPr>
                <w:noProof/>
              </w:rPr>
              <w:drawing>
                <wp:inline distT="0" distB="0" distL="0" distR="0" wp14:anchorId="45304993" wp14:editId="6E925297">
                  <wp:extent cx="2080260" cy="130149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2089556" cy="1307312"/>
                          </a:xfrm>
                          <a:prstGeom prst="rect">
                            <a:avLst/>
                          </a:prstGeom>
                          <a:ln>
                            <a:noFill/>
                          </a:ln>
                          <a:extLst>
                            <a:ext uri="{53640926-AAD7-44D8-BBD7-CCE9431645EC}">
                              <a14:shadowObscured xmlns:a14="http://schemas.microsoft.com/office/drawing/2010/main"/>
                            </a:ext>
                          </a:extLst>
                        </pic:spPr>
                      </pic:pic>
                    </a:graphicData>
                  </a:graphic>
                </wp:inline>
              </w:drawing>
            </w:r>
          </w:p>
        </w:tc>
      </w:tr>
      <w:tr w:rsidR="00F924E1" w14:paraId="755C80FB" w14:textId="77777777" w:rsidTr="009E4CD6">
        <w:tc>
          <w:tcPr>
            <w:tcW w:w="1088" w:type="dxa"/>
            <w:shd w:val="clear" w:color="auto" w:fill="FFFFFF" w:themeFill="background1"/>
            <w:tcPrChange w:id="461" w:author="Kiran DARJI" w:date="2019-03-29T13:07:00Z">
              <w:tcPr>
                <w:tcW w:w="1088" w:type="dxa"/>
              </w:tcPr>
            </w:tcPrChange>
          </w:tcPr>
          <w:p w14:paraId="0ADD0565" w14:textId="6C5DF9C8" w:rsidR="007C7F2B" w:rsidRDefault="007C7F2B" w:rsidP="00BD0E56">
            <w:r>
              <w:t>72</w:t>
            </w:r>
          </w:p>
        </w:tc>
        <w:tc>
          <w:tcPr>
            <w:tcW w:w="3756" w:type="dxa"/>
            <w:shd w:val="clear" w:color="auto" w:fill="FFFFFF" w:themeFill="background1"/>
            <w:tcPrChange w:id="462" w:author="Kiran DARJI" w:date="2019-03-29T13:07:00Z">
              <w:tcPr>
                <w:tcW w:w="3756" w:type="dxa"/>
              </w:tcPr>
            </w:tcPrChange>
          </w:tcPr>
          <w:p w14:paraId="5C24AC69" w14:textId="6C445714" w:rsidR="007C7F2B" w:rsidRDefault="007C7F2B" w:rsidP="00BD0E56">
            <w:pPr>
              <w:rPr>
                <w:noProof/>
              </w:rPr>
            </w:pPr>
            <w:r>
              <w:rPr>
                <w:noProof/>
              </w:rPr>
              <w:drawing>
                <wp:inline distT="0" distB="0" distL="0" distR="0" wp14:anchorId="14CD89FD" wp14:editId="2C335BCB">
                  <wp:extent cx="2080260" cy="13014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2089556" cy="1307312"/>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63" w:author="Kiran DARJI" w:date="2019-03-29T13:07:00Z">
              <w:tcPr>
                <w:tcW w:w="4172" w:type="dxa"/>
              </w:tcPr>
            </w:tcPrChange>
          </w:tcPr>
          <w:p w14:paraId="07039068" w14:textId="77777777" w:rsidR="007C7F2B" w:rsidRDefault="007C7F2B" w:rsidP="00BD0E56">
            <w:pPr>
              <w:rPr>
                <w:noProof/>
              </w:rPr>
            </w:pPr>
            <w:r>
              <w:rPr>
                <w:noProof/>
              </w:rPr>
              <w:drawing>
                <wp:inline distT="0" distB="0" distL="0" distR="0" wp14:anchorId="168E3AFB" wp14:editId="1C99DE4F">
                  <wp:extent cx="2080260" cy="131077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2086014" cy="1314401"/>
                          </a:xfrm>
                          <a:prstGeom prst="rect">
                            <a:avLst/>
                          </a:prstGeom>
                          <a:ln>
                            <a:noFill/>
                          </a:ln>
                          <a:extLst>
                            <a:ext uri="{53640926-AAD7-44D8-BBD7-CCE9431645EC}">
                              <a14:shadowObscured xmlns:a14="http://schemas.microsoft.com/office/drawing/2010/main"/>
                            </a:ext>
                          </a:extLst>
                        </pic:spPr>
                      </pic:pic>
                    </a:graphicData>
                  </a:graphic>
                </wp:inline>
              </w:drawing>
            </w:r>
          </w:p>
          <w:p w14:paraId="47C6D49D" w14:textId="77777777" w:rsidR="007C7F2B" w:rsidRDefault="007C7F2B" w:rsidP="00BD0E56">
            <w:pPr>
              <w:rPr>
                <w:noProof/>
              </w:rPr>
            </w:pPr>
            <w:r>
              <w:rPr>
                <w:noProof/>
              </w:rPr>
              <w:drawing>
                <wp:inline distT="0" distB="0" distL="0" distR="0" wp14:anchorId="3AB6C5FE" wp14:editId="4999A314">
                  <wp:extent cx="2080260" cy="12968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2089900" cy="1302864"/>
                          </a:xfrm>
                          <a:prstGeom prst="rect">
                            <a:avLst/>
                          </a:prstGeom>
                          <a:ln>
                            <a:noFill/>
                          </a:ln>
                          <a:extLst>
                            <a:ext uri="{53640926-AAD7-44D8-BBD7-CCE9431645EC}">
                              <a14:shadowObscured xmlns:a14="http://schemas.microsoft.com/office/drawing/2010/main"/>
                            </a:ext>
                          </a:extLst>
                        </pic:spPr>
                      </pic:pic>
                    </a:graphicData>
                  </a:graphic>
                </wp:inline>
              </w:drawing>
            </w:r>
          </w:p>
          <w:p w14:paraId="1CF61BB6" w14:textId="77777777" w:rsidR="007C7F2B" w:rsidRDefault="007C7F2B" w:rsidP="00BD0E56">
            <w:pPr>
              <w:rPr>
                <w:noProof/>
              </w:rPr>
            </w:pPr>
            <w:r>
              <w:rPr>
                <w:noProof/>
              </w:rPr>
              <w:lastRenderedPageBreak/>
              <w:drawing>
                <wp:inline distT="0" distB="0" distL="0" distR="0" wp14:anchorId="31901CAA" wp14:editId="354ED1E9">
                  <wp:extent cx="2080260" cy="12981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2085461" cy="1301413"/>
                          </a:xfrm>
                          <a:prstGeom prst="rect">
                            <a:avLst/>
                          </a:prstGeom>
                          <a:ln>
                            <a:noFill/>
                          </a:ln>
                          <a:extLst>
                            <a:ext uri="{53640926-AAD7-44D8-BBD7-CCE9431645EC}">
                              <a14:shadowObscured xmlns:a14="http://schemas.microsoft.com/office/drawing/2010/main"/>
                            </a:ext>
                          </a:extLst>
                        </pic:spPr>
                      </pic:pic>
                    </a:graphicData>
                  </a:graphic>
                </wp:inline>
              </w:drawing>
            </w:r>
          </w:p>
          <w:p w14:paraId="66139788" w14:textId="77777777" w:rsidR="007C7F2B" w:rsidRDefault="007C7F2B" w:rsidP="00BD0E56">
            <w:pPr>
              <w:rPr>
                <w:noProof/>
              </w:rPr>
            </w:pPr>
            <w:r>
              <w:rPr>
                <w:noProof/>
              </w:rPr>
              <w:drawing>
                <wp:inline distT="0" distB="0" distL="0" distR="0" wp14:anchorId="7BA9A24F" wp14:editId="045D4F71">
                  <wp:extent cx="2080260" cy="132623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2086652" cy="1330308"/>
                          </a:xfrm>
                          <a:prstGeom prst="rect">
                            <a:avLst/>
                          </a:prstGeom>
                          <a:ln>
                            <a:noFill/>
                          </a:ln>
                          <a:extLst>
                            <a:ext uri="{53640926-AAD7-44D8-BBD7-CCE9431645EC}">
                              <a14:shadowObscured xmlns:a14="http://schemas.microsoft.com/office/drawing/2010/main"/>
                            </a:ext>
                          </a:extLst>
                        </pic:spPr>
                      </pic:pic>
                    </a:graphicData>
                  </a:graphic>
                </wp:inline>
              </w:drawing>
            </w:r>
          </w:p>
          <w:p w14:paraId="05F7253E" w14:textId="18A91D4B" w:rsidR="007C7F2B" w:rsidRDefault="007C7F2B" w:rsidP="00BD0E56">
            <w:pPr>
              <w:rPr>
                <w:noProof/>
              </w:rPr>
            </w:pPr>
            <w:r>
              <w:rPr>
                <w:noProof/>
              </w:rPr>
              <w:drawing>
                <wp:inline distT="0" distB="0" distL="0" distR="0" wp14:anchorId="2AD57467" wp14:editId="44FC1DC0">
                  <wp:extent cx="2080260" cy="129356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2093073" cy="1301529"/>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16555745" w14:textId="77777777" w:rsidTr="009E4CD6">
        <w:tc>
          <w:tcPr>
            <w:tcW w:w="1088" w:type="dxa"/>
            <w:shd w:val="clear" w:color="auto" w:fill="FFFFFF" w:themeFill="background1"/>
            <w:tcPrChange w:id="464" w:author="Kiran DARJI" w:date="2019-03-29T13:07:00Z">
              <w:tcPr>
                <w:tcW w:w="1088" w:type="dxa"/>
              </w:tcPr>
            </w:tcPrChange>
          </w:tcPr>
          <w:p w14:paraId="44C7027F" w14:textId="51CB3092" w:rsidR="005B28D7" w:rsidRDefault="005B28D7" w:rsidP="00BD0E56">
            <w:r>
              <w:lastRenderedPageBreak/>
              <w:t>73</w:t>
            </w:r>
          </w:p>
        </w:tc>
        <w:tc>
          <w:tcPr>
            <w:tcW w:w="3756" w:type="dxa"/>
            <w:shd w:val="clear" w:color="auto" w:fill="FFFFFF" w:themeFill="background1"/>
            <w:tcPrChange w:id="465" w:author="Kiran DARJI" w:date="2019-03-29T13:07:00Z">
              <w:tcPr>
                <w:tcW w:w="3756" w:type="dxa"/>
              </w:tcPr>
            </w:tcPrChange>
          </w:tcPr>
          <w:p w14:paraId="21B7AE69" w14:textId="7B133E6E" w:rsidR="005B28D7" w:rsidRDefault="005B28D7" w:rsidP="00BD0E56">
            <w:pPr>
              <w:rPr>
                <w:noProof/>
              </w:rPr>
            </w:pPr>
            <w:r>
              <w:rPr>
                <w:noProof/>
              </w:rPr>
              <w:drawing>
                <wp:inline distT="0" distB="0" distL="0" distR="0" wp14:anchorId="2C4F09A8" wp14:editId="6F324A12">
                  <wp:extent cx="2080260" cy="13014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2089556" cy="1307312"/>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66" w:author="Kiran DARJI" w:date="2019-03-29T13:07:00Z">
              <w:tcPr>
                <w:tcW w:w="4172" w:type="dxa"/>
              </w:tcPr>
            </w:tcPrChange>
          </w:tcPr>
          <w:p w14:paraId="1EAAB7AE" w14:textId="7AC4BB37" w:rsidR="005B28D7" w:rsidRDefault="005B28D7" w:rsidP="00BD0E56">
            <w:pPr>
              <w:rPr>
                <w:noProof/>
              </w:rPr>
            </w:pPr>
            <w:r>
              <w:rPr>
                <w:noProof/>
              </w:rPr>
              <w:drawing>
                <wp:inline distT="0" distB="0" distL="0" distR="0" wp14:anchorId="684F1CB2" wp14:editId="0465C77B">
                  <wp:extent cx="2080260" cy="131412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088150" cy="1319112"/>
                          </a:xfrm>
                          <a:prstGeom prst="rect">
                            <a:avLst/>
                          </a:prstGeom>
                          <a:ln>
                            <a:noFill/>
                          </a:ln>
                          <a:extLst>
                            <a:ext uri="{53640926-AAD7-44D8-BBD7-CCE9431645EC}">
                              <a14:shadowObscured xmlns:a14="http://schemas.microsoft.com/office/drawing/2010/main"/>
                            </a:ext>
                          </a:extLst>
                        </pic:spPr>
                      </pic:pic>
                    </a:graphicData>
                  </a:graphic>
                </wp:inline>
              </w:drawing>
            </w:r>
          </w:p>
        </w:tc>
      </w:tr>
      <w:tr w:rsidR="000513AD" w14:paraId="43C5F3F5" w14:textId="77777777" w:rsidTr="009E4CD6">
        <w:tc>
          <w:tcPr>
            <w:tcW w:w="1088" w:type="dxa"/>
            <w:shd w:val="clear" w:color="auto" w:fill="FFFFFF" w:themeFill="background1"/>
            <w:tcPrChange w:id="467" w:author="Kiran DARJI" w:date="2019-03-29T13:07:00Z">
              <w:tcPr>
                <w:tcW w:w="1088" w:type="dxa"/>
              </w:tcPr>
            </w:tcPrChange>
          </w:tcPr>
          <w:p w14:paraId="1ED995B7" w14:textId="7D6761E6" w:rsidR="003D6BD7" w:rsidRDefault="003D6BD7" w:rsidP="00BD0E56">
            <w:r>
              <w:t>74</w:t>
            </w:r>
          </w:p>
        </w:tc>
        <w:tc>
          <w:tcPr>
            <w:tcW w:w="3756" w:type="dxa"/>
            <w:shd w:val="clear" w:color="auto" w:fill="FFFFFF" w:themeFill="background1"/>
            <w:tcPrChange w:id="468" w:author="Kiran DARJI" w:date="2019-03-29T13:07:00Z">
              <w:tcPr>
                <w:tcW w:w="3756" w:type="dxa"/>
              </w:tcPr>
            </w:tcPrChange>
          </w:tcPr>
          <w:p w14:paraId="1C515F4E" w14:textId="0223B0B7" w:rsidR="003D6BD7" w:rsidRDefault="003D6BD7" w:rsidP="00BD0E56">
            <w:pPr>
              <w:rPr>
                <w:noProof/>
              </w:rPr>
            </w:pPr>
            <w:r>
              <w:rPr>
                <w:noProof/>
              </w:rPr>
              <w:drawing>
                <wp:inline distT="0" distB="0" distL="0" distR="0" wp14:anchorId="2E3F0F35" wp14:editId="44373CF9">
                  <wp:extent cx="2080260" cy="131077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2086014" cy="131440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shd w:val="clear" w:color="auto" w:fill="FFFFFF" w:themeFill="background1"/>
            <w:tcPrChange w:id="469" w:author="Kiran DARJI" w:date="2019-03-29T13:07:00Z">
              <w:tcPr>
                <w:tcW w:w="4172" w:type="dxa"/>
              </w:tcPr>
            </w:tcPrChange>
          </w:tcPr>
          <w:p w14:paraId="303BD7E9" w14:textId="77777777" w:rsidR="003D6BD7" w:rsidRDefault="003D6BD7" w:rsidP="00BD0E56">
            <w:pPr>
              <w:rPr>
                <w:noProof/>
              </w:rPr>
            </w:pPr>
            <w:r>
              <w:rPr>
                <w:noProof/>
              </w:rPr>
              <w:drawing>
                <wp:inline distT="0" distB="0" distL="0" distR="0" wp14:anchorId="46904C2D" wp14:editId="7914813F">
                  <wp:extent cx="2080260" cy="13068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2089700" cy="1312760"/>
                          </a:xfrm>
                          <a:prstGeom prst="rect">
                            <a:avLst/>
                          </a:prstGeom>
                          <a:ln>
                            <a:noFill/>
                          </a:ln>
                          <a:extLst>
                            <a:ext uri="{53640926-AAD7-44D8-BBD7-CCE9431645EC}">
                              <a14:shadowObscured xmlns:a14="http://schemas.microsoft.com/office/drawing/2010/main"/>
                            </a:ext>
                          </a:extLst>
                        </pic:spPr>
                      </pic:pic>
                    </a:graphicData>
                  </a:graphic>
                </wp:inline>
              </w:drawing>
            </w:r>
          </w:p>
          <w:p w14:paraId="7667BEB3" w14:textId="77777777" w:rsidR="003D6BD7" w:rsidRDefault="003D6BD7" w:rsidP="00BD0E56">
            <w:pPr>
              <w:rPr>
                <w:noProof/>
              </w:rPr>
            </w:pPr>
            <w:r>
              <w:rPr>
                <w:noProof/>
              </w:rPr>
              <w:drawing>
                <wp:inline distT="0" distB="0" distL="0" distR="0" wp14:anchorId="06122333" wp14:editId="51B6706D">
                  <wp:extent cx="2080260" cy="1307441"/>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118235" cy="1331308"/>
                          </a:xfrm>
                          <a:prstGeom prst="rect">
                            <a:avLst/>
                          </a:prstGeom>
                          <a:ln>
                            <a:noFill/>
                          </a:ln>
                          <a:extLst>
                            <a:ext uri="{53640926-AAD7-44D8-BBD7-CCE9431645EC}">
                              <a14:shadowObscured xmlns:a14="http://schemas.microsoft.com/office/drawing/2010/main"/>
                            </a:ext>
                          </a:extLst>
                        </pic:spPr>
                      </pic:pic>
                    </a:graphicData>
                  </a:graphic>
                </wp:inline>
              </w:drawing>
            </w:r>
          </w:p>
          <w:p w14:paraId="78C1F44C" w14:textId="050BBF29" w:rsidR="003D6BD7" w:rsidRDefault="003D6BD7" w:rsidP="00BD0E56">
            <w:pPr>
              <w:rPr>
                <w:noProof/>
              </w:rPr>
            </w:pPr>
            <w:r>
              <w:rPr>
                <w:noProof/>
              </w:rPr>
              <w:lastRenderedPageBreak/>
              <w:drawing>
                <wp:inline distT="0" distB="0" distL="0" distR="0" wp14:anchorId="2EB12B30" wp14:editId="79E8C1FF">
                  <wp:extent cx="2080260" cy="13129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091519" cy="1320101"/>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pPr w:leftFromText="180" w:rightFromText="180" w:vertAnchor="text" w:tblpY="-50"/>
        <w:tblW w:w="0" w:type="auto"/>
        <w:tblLook w:val="04A0" w:firstRow="1" w:lastRow="0" w:firstColumn="1" w:lastColumn="0" w:noHBand="0" w:noVBand="1"/>
      </w:tblPr>
      <w:tblGrid>
        <w:gridCol w:w="1088"/>
        <w:gridCol w:w="3756"/>
        <w:gridCol w:w="4172"/>
      </w:tblGrid>
      <w:tr w:rsidR="009E4CD6" w14:paraId="1A482F13" w14:textId="77777777" w:rsidTr="009E4CD6">
        <w:tc>
          <w:tcPr>
            <w:tcW w:w="1088" w:type="dxa"/>
            <w:tcBorders>
              <w:top w:val="single" w:sz="4" w:space="0" w:color="auto"/>
              <w:left w:val="single" w:sz="4" w:space="0" w:color="auto"/>
              <w:bottom w:val="single" w:sz="4" w:space="0" w:color="auto"/>
              <w:right w:val="single" w:sz="4" w:space="0" w:color="auto"/>
            </w:tcBorders>
          </w:tcPr>
          <w:p w14:paraId="137046DA" w14:textId="77777777" w:rsidR="009E4CD6" w:rsidRDefault="009E4CD6" w:rsidP="009E4CD6">
            <w:r>
              <w:lastRenderedPageBreak/>
              <w:t>75</w:t>
            </w:r>
          </w:p>
        </w:tc>
        <w:tc>
          <w:tcPr>
            <w:tcW w:w="3756" w:type="dxa"/>
            <w:tcBorders>
              <w:top w:val="single" w:sz="4" w:space="0" w:color="auto"/>
              <w:left w:val="single" w:sz="4" w:space="0" w:color="auto"/>
              <w:bottom w:val="single" w:sz="4" w:space="0" w:color="auto"/>
              <w:right w:val="single" w:sz="4" w:space="0" w:color="auto"/>
            </w:tcBorders>
          </w:tcPr>
          <w:p w14:paraId="555AD0DE" w14:textId="77777777" w:rsidR="009E4CD6" w:rsidRDefault="009E4CD6" w:rsidP="009E4CD6">
            <w:pPr>
              <w:rPr>
                <w:noProof/>
              </w:rPr>
            </w:pPr>
            <w:r>
              <w:rPr>
                <w:noProof/>
              </w:rPr>
              <w:drawing>
                <wp:inline distT="0" distB="0" distL="0" distR="0" wp14:anchorId="5E429C9B" wp14:editId="3C7EC2B2">
                  <wp:extent cx="2080260" cy="13129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091519" cy="1320101"/>
                          </a:xfrm>
                          <a:prstGeom prst="rect">
                            <a:avLst/>
                          </a:prstGeom>
                          <a:ln>
                            <a:noFill/>
                          </a:ln>
                          <a:extLst>
                            <a:ext uri="{53640926-AAD7-44D8-BBD7-CCE9431645EC}">
                              <a14:shadowObscured xmlns:a14="http://schemas.microsoft.com/office/drawing/2010/main"/>
                            </a:ext>
                          </a:extLst>
                        </pic:spPr>
                      </pic:pic>
                    </a:graphicData>
                  </a:graphic>
                </wp:inline>
              </w:drawing>
            </w:r>
          </w:p>
        </w:tc>
        <w:tc>
          <w:tcPr>
            <w:tcW w:w="4172" w:type="dxa"/>
            <w:tcBorders>
              <w:top w:val="single" w:sz="4" w:space="0" w:color="auto"/>
              <w:left w:val="single" w:sz="4" w:space="0" w:color="auto"/>
              <w:bottom w:val="single" w:sz="4" w:space="0" w:color="auto"/>
              <w:right w:val="single" w:sz="4" w:space="0" w:color="auto"/>
            </w:tcBorders>
          </w:tcPr>
          <w:p w14:paraId="180BACEB" w14:textId="77777777" w:rsidR="009E4CD6" w:rsidRDefault="009E4CD6" w:rsidP="009E4CD6">
            <w:pPr>
              <w:rPr>
                <w:noProof/>
              </w:rPr>
            </w:pPr>
            <w:r>
              <w:rPr>
                <w:noProof/>
              </w:rPr>
              <w:drawing>
                <wp:inline distT="0" distB="0" distL="0" distR="0" wp14:anchorId="65FFFF14" wp14:editId="28E988FE">
                  <wp:extent cx="2080260" cy="127688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2086858" cy="1280936"/>
                          </a:xfrm>
                          <a:prstGeom prst="rect">
                            <a:avLst/>
                          </a:prstGeom>
                          <a:ln>
                            <a:noFill/>
                          </a:ln>
                          <a:extLst>
                            <a:ext uri="{53640926-AAD7-44D8-BBD7-CCE9431645EC}">
                              <a14:shadowObscured xmlns:a14="http://schemas.microsoft.com/office/drawing/2010/main"/>
                            </a:ext>
                          </a:extLst>
                        </pic:spPr>
                      </pic:pic>
                    </a:graphicData>
                  </a:graphic>
                </wp:inline>
              </w:drawing>
            </w:r>
          </w:p>
          <w:p w14:paraId="12F565CD" w14:textId="77777777" w:rsidR="009E4CD6" w:rsidRDefault="009E4CD6" w:rsidP="009E4CD6">
            <w:pPr>
              <w:rPr>
                <w:noProof/>
              </w:rPr>
            </w:pPr>
            <w:r>
              <w:rPr>
                <w:noProof/>
              </w:rPr>
              <w:drawing>
                <wp:inline distT="0" distB="0" distL="0" distR="0" wp14:anchorId="2239533D" wp14:editId="0C3B1245">
                  <wp:extent cx="2080260" cy="129884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a:ext>
                            </a:extLst>
                          </a:blip>
                          <a:srcRect/>
                          <a:stretch/>
                        </pic:blipFill>
                        <pic:spPr bwMode="auto">
                          <a:xfrm>
                            <a:off x="0" y="0"/>
                            <a:ext cx="2101026" cy="1311810"/>
                          </a:xfrm>
                          <a:prstGeom prst="rect">
                            <a:avLst/>
                          </a:prstGeom>
                          <a:ln>
                            <a:noFill/>
                          </a:ln>
                          <a:extLst>
                            <a:ext uri="{53640926-AAD7-44D8-BBD7-CCE9431645EC}">
                              <a14:shadowObscured xmlns:a14="http://schemas.microsoft.com/office/drawing/2010/main"/>
                            </a:ext>
                          </a:extLst>
                        </pic:spPr>
                      </pic:pic>
                    </a:graphicData>
                  </a:graphic>
                </wp:inline>
              </w:drawing>
            </w:r>
          </w:p>
          <w:p w14:paraId="6B4F2650" w14:textId="77777777" w:rsidR="009E4CD6" w:rsidRDefault="009E4CD6" w:rsidP="009E4CD6">
            <w:pPr>
              <w:rPr>
                <w:noProof/>
              </w:rPr>
            </w:pPr>
            <w:r>
              <w:rPr>
                <w:noProof/>
              </w:rPr>
              <w:drawing>
                <wp:inline distT="0" distB="0" distL="0" distR="0" wp14:anchorId="5138A301" wp14:editId="04D23136">
                  <wp:extent cx="2080260" cy="1326233"/>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a:ext>
                            </a:extLst>
                          </a:blip>
                          <a:srcRect/>
                          <a:stretch/>
                        </pic:blipFill>
                        <pic:spPr bwMode="auto">
                          <a:xfrm>
                            <a:off x="0" y="0"/>
                            <a:ext cx="2086732" cy="1330359"/>
                          </a:xfrm>
                          <a:prstGeom prst="rect">
                            <a:avLst/>
                          </a:prstGeom>
                          <a:ln>
                            <a:noFill/>
                          </a:ln>
                          <a:extLst>
                            <a:ext uri="{53640926-AAD7-44D8-BBD7-CCE9431645EC}">
                              <a14:shadowObscured xmlns:a14="http://schemas.microsoft.com/office/drawing/2010/main"/>
                            </a:ext>
                          </a:extLst>
                        </pic:spPr>
                      </pic:pic>
                    </a:graphicData>
                  </a:graphic>
                </wp:inline>
              </w:drawing>
            </w:r>
          </w:p>
          <w:p w14:paraId="567DB7C8" w14:textId="77777777" w:rsidR="009E4CD6" w:rsidRDefault="009E4CD6" w:rsidP="009E4CD6">
            <w:pPr>
              <w:rPr>
                <w:noProof/>
              </w:rPr>
            </w:pPr>
            <w:r>
              <w:rPr>
                <w:noProof/>
              </w:rPr>
              <w:drawing>
                <wp:inline distT="0" distB="0" distL="0" distR="0" wp14:anchorId="0EB6A1E9" wp14:editId="0F6E3174">
                  <wp:extent cx="2080260" cy="1308808"/>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a:ext>
                            </a:extLst>
                          </a:blip>
                          <a:srcRect/>
                          <a:stretch/>
                        </pic:blipFill>
                        <pic:spPr bwMode="auto">
                          <a:xfrm>
                            <a:off x="0" y="0"/>
                            <a:ext cx="2084421" cy="1311426"/>
                          </a:xfrm>
                          <a:prstGeom prst="rect">
                            <a:avLst/>
                          </a:prstGeom>
                          <a:ln>
                            <a:noFill/>
                          </a:ln>
                          <a:extLst>
                            <a:ext uri="{53640926-AAD7-44D8-BBD7-CCE9431645EC}">
                              <a14:shadowObscured xmlns:a14="http://schemas.microsoft.com/office/drawing/2010/main"/>
                            </a:ext>
                          </a:extLst>
                        </pic:spPr>
                      </pic:pic>
                    </a:graphicData>
                  </a:graphic>
                </wp:inline>
              </w:drawing>
            </w:r>
          </w:p>
          <w:p w14:paraId="30006313" w14:textId="77777777" w:rsidR="009E4CD6" w:rsidRDefault="009E4CD6" w:rsidP="009E4CD6">
            <w:pPr>
              <w:rPr>
                <w:noProof/>
              </w:rPr>
            </w:pPr>
            <w:r>
              <w:rPr>
                <w:noProof/>
              </w:rPr>
              <w:drawing>
                <wp:inline distT="0" distB="0" distL="0" distR="0" wp14:anchorId="116BDF66" wp14:editId="7265FEA1">
                  <wp:extent cx="2080260" cy="129616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a:ext>
                            </a:extLst>
                          </a:blip>
                          <a:srcRect/>
                          <a:stretch/>
                        </pic:blipFill>
                        <pic:spPr bwMode="auto">
                          <a:xfrm>
                            <a:off x="0" y="0"/>
                            <a:ext cx="2090380" cy="1302468"/>
                          </a:xfrm>
                          <a:prstGeom prst="rect">
                            <a:avLst/>
                          </a:prstGeom>
                          <a:ln>
                            <a:noFill/>
                          </a:ln>
                          <a:extLst>
                            <a:ext uri="{53640926-AAD7-44D8-BBD7-CCE9431645EC}">
                              <a14:shadowObscured xmlns:a14="http://schemas.microsoft.com/office/drawing/2010/main"/>
                            </a:ext>
                          </a:extLst>
                        </pic:spPr>
                      </pic:pic>
                    </a:graphicData>
                  </a:graphic>
                </wp:inline>
              </w:drawing>
            </w:r>
          </w:p>
          <w:p w14:paraId="19E5AD91" w14:textId="77777777" w:rsidR="009E4CD6" w:rsidRDefault="009E4CD6" w:rsidP="009E4CD6">
            <w:pPr>
              <w:rPr>
                <w:noProof/>
              </w:rPr>
            </w:pPr>
            <w:r>
              <w:rPr>
                <w:noProof/>
              </w:rPr>
              <w:drawing>
                <wp:inline distT="0" distB="0" distL="0" distR="0" wp14:anchorId="4DE657A1" wp14:editId="18BCA01F">
                  <wp:extent cx="2080260" cy="128424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a:ext>
                            </a:extLst>
                          </a:blip>
                          <a:srcRect/>
                          <a:stretch/>
                        </pic:blipFill>
                        <pic:spPr bwMode="auto">
                          <a:xfrm>
                            <a:off x="0" y="0"/>
                            <a:ext cx="2086666" cy="1288197"/>
                          </a:xfrm>
                          <a:prstGeom prst="rect">
                            <a:avLst/>
                          </a:prstGeom>
                          <a:ln>
                            <a:noFill/>
                          </a:ln>
                          <a:extLst>
                            <a:ext uri="{53640926-AAD7-44D8-BBD7-CCE9431645EC}">
                              <a14:shadowObscured xmlns:a14="http://schemas.microsoft.com/office/drawing/2010/main"/>
                            </a:ext>
                          </a:extLst>
                        </pic:spPr>
                      </pic:pic>
                    </a:graphicData>
                  </a:graphic>
                </wp:inline>
              </w:drawing>
            </w:r>
          </w:p>
          <w:p w14:paraId="1B40491A" w14:textId="77777777" w:rsidR="009E4CD6" w:rsidRDefault="009E4CD6" w:rsidP="009E4CD6">
            <w:pPr>
              <w:rPr>
                <w:noProof/>
              </w:rPr>
            </w:pPr>
            <w:r>
              <w:rPr>
                <w:noProof/>
              </w:rPr>
              <w:lastRenderedPageBreak/>
              <w:drawing>
                <wp:inline distT="0" distB="0" distL="0" distR="0" wp14:anchorId="17577691" wp14:editId="116C6016">
                  <wp:extent cx="2080260" cy="12768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a:ext>
                            </a:extLst>
                          </a:blip>
                          <a:srcRect/>
                          <a:stretch/>
                        </pic:blipFill>
                        <pic:spPr bwMode="auto">
                          <a:xfrm>
                            <a:off x="0" y="0"/>
                            <a:ext cx="2090316" cy="1283059"/>
                          </a:xfrm>
                          <a:prstGeom prst="rect">
                            <a:avLst/>
                          </a:prstGeom>
                          <a:ln>
                            <a:noFill/>
                          </a:ln>
                          <a:extLst>
                            <a:ext uri="{53640926-AAD7-44D8-BBD7-CCE9431645EC}">
                              <a14:shadowObscured xmlns:a14="http://schemas.microsoft.com/office/drawing/2010/main"/>
                            </a:ext>
                          </a:extLst>
                        </pic:spPr>
                      </pic:pic>
                    </a:graphicData>
                  </a:graphic>
                </wp:inline>
              </w:drawing>
            </w:r>
          </w:p>
          <w:p w14:paraId="0C41317B" w14:textId="77777777" w:rsidR="009E4CD6" w:rsidRDefault="009E4CD6" w:rsidP="009E4CD6">
            <w:pPr>
              <w:rPr>
                <w:noProof/>
              </w:rPr>
            </w:pPr>
            <w:r>
              <w:rPr>
                <w:noProof/>
              </w:rPr>
              <w:drawing>
                <wp:inline distT="0" distB="0" distL="0" distR="0" wp14:anchorId="05AEE371" wp14:editId="2158296A">
                  <wp:extent cx="2080260" cy="129685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2100059" cy="1309194"/>
                          </a:xfrm>
                          <a:prstGeom prst="rect">
                            <a:avLst/>
                          </a:prstGeom>
                          <a:ln>
                            <a:noFill/>
                          </a:ln>
                          <a:extLst>
                            <a:ext uri="{53640926-AAD7-44D8-BBD7-CCE9431645EC}">
                              <a14:shadowObscured xmlns:a14="http://schemas.microsoft.com/office/drawing/2010/main"/>
                            </a:ext>
                          </a:extLst>
                        </pic:spPr>
                      </pic:pic>
                    </a:graphicData>
                  </a:graphic>
                </wp:inline>
              </w:drawing>
            </w:r>
          </w:p>
          <w:p w14:paraId="3C13F6A7" w14:textId="77777777" w:rsidR="009E4CD6" w:rsidRDefault="009E4CD6" w:rsidP="009E4CD6">
            <w:pPr>
              <w:rPr>
                <w:noProof/>
              </w:rPr>
            </w:pPr>
            <w:r>
              <w:rPr>
                <w:noProof/>
              </w:rPr>
              <w:drawing>
                <wp:inline distT="0" distB="0" distL="0" distR="0" wp14:anchorId="4E39864C" wp14:editId="0FE1F3B2">
                  <wp:extent cx="2080260" cy="128220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a:ext>
                            </a:extLst>
                          </a:blip>
                          <a:srcRect/>
                          <a:stretch/>
                        </pic:blipFill>
                        <pic:spPr bwMode="auto">
                          <a:xfrm>
                            <a:off x="0" y="0"/>
                            <a:ext cx="2084037" cy="1284534"/>
                          </a:xfrm>
                          <a:prstGeom prst="rect">
                            <a:avLst/>
                          </a:prstGeom>
                          <a:ln>
                            <a:noFill/>
                          </a:ln>
                          <a:extLst>
                            <a:ext uri="{53640926-AAD7-44D8-BBD7-CCE9431645EC}">
                              <a14:shadowObscured xmlns:a14="http://schemas.microsoft.com/office/drawing/2010/main"/>
                            </a:ext>
                          </a:extLst>
                        </pic:spPr>
                      </pic:pic>
                    </a:graphicData>
                  </a:graphic>
                </wp:inline>
              </w:drawing>
            </w:r>
          </w:p>
          <w:p w14:paraId="64EA3CA2" w14:textId="77777777" w:rsidR="009E4CD6" w:rsidRDefault="009E4CD6" w:rsidP="009E4CD6">
            <w:pPr>
              <w:rPr>
                <w:noProof/>
              </w:rPr>
            </w:pPr>
            <w:r>
              <w:rPr>
                <w:noProof/>
              </w:rPr>
              <w:drawing>
                <wp:inline distT="0" distB="0" distL="0" distR="0" wp14:anchorId="6A4E9E39" wp14:editId="6518D123">
                  <wp:extent cx="2080260" cy="130412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2083102" cy="1305904"/>
                          </a:xfrm>
                          <a:prstGeom prst="rect">
                            <a:avLst/>
                          </a:prstGeom>
                          <a:ln>
                            <a:noFill/>
                          </a:ln>
                          <a:extLst>
                            <a:ext uri="{53640926-AAD7-44D8-BBD7-CCE9431645EC}">
                              <a14:shadowObscured xmlns:a14="http://schemas.microsoft.com/office/drawing/2010/main"/>
                            </a:ext>
                          </a:extLst>
                        </pic:spPr>
                      </pic:pic>
                    </a:graphicData>
                  </a:graphic>
                </wp:inline>
              </w:drawing>
            </w:r>
          </w:p>
          <w:p w14:paraId="0924F623" w14:textId="77777777" w:rsidR="009E4CD6" w:rsidRDefault="009E4CD6" w:rsidP="009E4CD6">
            <w:pPr>
              <w:rPr>
                <w:noProof/>
              </w:rPr>
            </w:pPr>
            <w:r>
              <w:rPr>
                <w:noProof/>
              </w:rPr>
              <w:drawing>
                <wp:inline distT="0" distB="0" distL="0" distR="0" wp14:anchorId="041C2328" wp14:editId="467D572D">
                  <wp:extent cx="2080260" cy="1314128"/>
                  <wp:effectExtent l="0" t="0" r="0"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2090272" cy="1320453"/>
                          </a:xfrm>
                          <a:prstGeom prst="rect">
                            <a:avLst/>
                          </a:prstGeom>
                          <a:ln>
                            <a:noFill/>
                          </a:ln>
                          <a:extLst>
                            <a:ext uri="{53640926-AAD7-44D8-BBD7-CCE9431645EC}">
                              <a14:shadowObscured xmlns:a14="http://schemas.microsoft.com/office/drawing/2010/main"/>
                            </a:ext>
                          </a:extLst>
                        </pic:spPr>
                      </pic:pic>
                    </a:graphicData>
                  </a:graphic>
                </wp:inline>
              </w:drawing>
            </w:r>
          </w:p>
          <w:p w14:paraId="6A0343AD" w14:textId="77777777" w:rsidR="009E4CD6" w:rsidRDefault="009E4CD6" w:rsidP="009E4CD6">
            <w:pPr>
              <w:rPr>
                <w:noProof/>
              </w:rPr>
            </w:pPr>
            <w:r>
              <w:rPr>
                <w:noProof/>
              </w:rPr>
              <w:drawing>
                <wp:inline distT="0" distB="0" distL="0" distR="0" wp14:anchorId="5186222D" wp14:editId="21DA0778">
                  <wp:extent cx="2080260" cy="131944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2095678" cy="13292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C8ABF2" w14:textId="27CC0ABD" w:rsidR="003073D3" w:rsidRDefault="003073D3">
      <w:r>
        <w:lastRenderedPageBreak/>
        <w:br w:type="page"/>
      </w:r>
    </w:p>
    <w:tbl>
      <w:tblPr>
        <w:tblW w:w="0" w:type="auto"/>
        <w:tblLook w:val="04A0" w:firstRow="1" w:lastRow="0" w:firstColumn="1" w:lastColumn="0" w:noHBand="0" w:noVBand="1"/>
      </w:tblPr>
      <w:tblGrid>
        <w:gridCol w:w="1060"/>
        <w:gridCol w:w="3750"/>
        <w:gridCol w:w="4206"/>
      </w:tblGrid>
      <w:tr w:rsidR="00EC6235" w14:paraId="10CC7F4D" w14:textId="77777777" w:rsidTr="00A62D22">
        <w:tc>
          <w:tcPr>
            <w:tcW w:w="1060" w:type="dxa"/>
            <w:tcBorders>
              <w:top w:val="single" w:sz="4" w:space="0" w:color="auto"/>
              <w:left w:val="single" w:sz="4" w:space="0" w:color="auto"/>
              <w:bottom w:val="single" w:sz="4" w:space="0" w:color="auto"/>
              <w:right w:val="single" w:sz="6" w:space="0" w:color="auto"/>
            </w:tcBorders>
          </w:tcPr>
          <w:p w14:paraId="37865B5B" w14:textId="3E8D9CE4" w:rsidR="00255F2B" w:rsidRDefault="003073D3" w:rsidP="00BD0E56">
            <w:r>
              <w:lastRenderedPageBreak/>
              <w:t>76</w:t>
            </w:r>
          </w:p>
        </w:tc>
        <w:tc>
          <w:tcPr>
            <w:tcW w:w="3750" w:type="dxa"/>
            <w:tcBorders>
              <w:top w:val="single" w:sz="4" w:space="0" w:color="auto"/>
              <w:left w:val="single" w:sz="6" w:space="0" w:color="auto"/>
              <w:bottom w:val="single" w:sz="4" w:space="0" w:color="auto"/>
              <w:right w:val="single" w:sz="6" w:space="0" w:color="auto"/>
            </w:tcBorders>
          </w:tcPr>
          <w:p w14:paraId="386B805C" w14:textId="7CCBAA48" w:rsidR="00255F2B" w:rsidRDefault="00255F2B" w:rsidP="00BD0E56">
            <w:pPr>
              <w:rPr>
                <w:noProof/>
              </w:rPr>
            </w:pPr>
            <w:r>
              <w:rPr>
                <w:noProof/>
              </w:rPr>
              <w:drawing>
                <wp:inline distT="0" distB="0" distL="0" distR="0" wp14:anchorId="2C508AF0" wp14:editId="28EED98D">
                  <wp:extent cx="2080260" cy="1312995"/>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091519" cy="132010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4" w:space="0" w:color="auto"/>
              <w:left w:val="single" w:sz="6" w:space="0" w:color="auto"/>
              <w:bottom w:val="single" w:sz="4" w:space="0" w:color="auto"/>
              <w:right w:val="single" w:sz="4" w:space="0" w:color="auto"/>
            </w:tcBorders>
          </w:tcPr>
          <w:p w14:paraId="488DBB1D" w14:textId="77777777" w:rsidR="00255F2B" w:rsidRDefault="003073D3" w:rsidP="00BD0E56">
            <w:pPr>
              <w:rPr>
                <w:noProof/>
              </w:rPr>
            </w:pPr>
            <w:r>
              <w:rPr>
                <w:noProof/>
              </w:rPr>
              <w:drawing>
                <wp:inline distT="0" distB="0" distL="0" distR="0" wp14:anchorId="24E43E9B" wp14:editId="615C5188">
                  <wp:extent cx="2095500" cy="1309688"/>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a:ext>
                            </a:extLst>
                          </a:blip>
                          <a:srcRect/>
                          <a:stretch/>
                        </pic:blipFill>
                        <pic:spPr bwMode="auto">
                          <a:xfrm>
                            <a:off x="0" y="0"/>
                            <a:ext cx="2105603" cy="1316003"/>
                          </a:xfrm>
                          <a:prstGeom prst="rect">
                            <a:avLst/>
                          </a:prstGeom>
                          <a:ln>
                            <a:noFill/>
                          </a:ln>
                          <a:extLst>
                            <a:ext uri="{53640926-AAD7-44D8-BBD7-CCE9431645EC}">
                              <a14:shadowObscured xmlns:a14="http://schemas.microsoft.com/office/drawing/2010/main"/>
                            </a:ext>
                          </a:extLst>
                        </pic:spPr>
                      </pic:pic>
                    </a:graphicData>
                  </a:graphic>
                </wp:inline>
              </w:drawing>
            </w:r>
          </w:p>
          <w:p w14:paraId="22CE62B4" w14:textId="77777777" w:rsidR="003073D3" w:rsidRDefault="003073D3" w:rsidP="00BD0E56">
            <w:pPr>
              <w:rPr>
                <w:noProof/>
              </w:rPr>
            </w:pPr>
            <w:r>
              <w:rPr>
                <w:noProof/>
              </w:rPr>
              <w:drawing>
                <wp:inline distT="0" distB="0" distL="0" distR="0" wp14:anchorId="6BECA7F9" wp14:editId="334A10A8">
                  <wp:extent cx="2095500" cy="132235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a:ext>
                            </a:extLst>
                          </a:blip>
                          <a:srcRect/>
                          <a:stretch/>
                        </pic:blipFill>
                        <pic:spPr bwMode="auto">
                          <a:xfrm>
                            <a:off x="0" y="0"/>
                            <a:ext cx="2101973" cy="1326436"/>
                          </a:xfrm>
                          <a:prstGeom prst="rect">
                            <a:avLst/>
                          </a:prstGeom>
                          <a:ln>
                            <a:noFill/>
                          </a:ln>
                          <a:extLst>
                            <a:ext uri="{53640926-AAD7-44D8-BBD7-CCE9431645EC}">
                              <a14:shadowObscured xmlns:a14="http://schemas.microsoft.com/office/drawing/2010/main"/>
                            </a:ext>
                          </a:extLst>
                        </pic:spPr>
                      </pic:pic>
                    </a:graphicData>
                  </a:graphic>
                </wp:inline>
              </w:drawing>
            </w:r>
          </w:p>
          <w:p w14:paraId="55BD9F90" w14:textId="77777777" w:rsidR="003073D3" w:rsidRDefault="003073D3" w:rsidP="00BD0E56">
            <w:pPr>
              <w:rPr>
                <w:noProof/>
              </w:rPr>
            </w:pPr>
            <w:r>
              <w:rPr>
                <w:noProof/>
              </w:rPr>
              <w:drawing>
                <wp:inline distT="0" distB="0" distL="0" distR="0" wp14:anchorId="2F02A79C" wp14:editId="77E62EF8">
                  <wp:extent cx="2095500" cy="1289130"/>
                  <wp:effectExtent l="0" t="0" r="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2104890" cy="1294906"/>
                          </a:xfrm>
                          <a:prstGeom prst="rect">
                            <a:avLst/>
                          </a:prstGeom>
                          <a:ln>
                            <a:noFill/>
                          </a:ln>
                          <a:extLst>
                            <a:ext uri="{53640926-AAD7-44D8-BBD7-CCE9431645EC}">
                              <a14:shadowObscured xmlns:a14="http://schemas.microsoft.com/office/drawing/2010/main"/>
                            </a:ext>
                          </a:extLst>
                        </pic:spPr>
                      </pic:pic>
                    </a:graphicData>
                  </a:graphic>
                </wp:inline>
              </w:drawing>
            </w:r>
          </w:p>
          <w:p w14:paraId="0F281C25" w14:textId="669F3246" w:rsidR="003073D3" w:rsidRDefault="003073D3" w:rsidP="00BD0E56">
            <w:pPr>
              <w:rPr>
                <w:noProof/>
              </w:rPr>
            </w:pPr>
            <w:r>
              <w:rPr>
                <w:noProof/>
              </w:rPr>
              <w:drawing>
                <wp:inline distT="0" distB="0" distL="0" distR="0" wp14:anchorId="045894E7" wp14:editId="1D9B146C">
                  <wp:extent cx="2095500" cy="133594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2108937" cy="134451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6BE2A1EE" w14:textId="77777777" w:rsidTr="00A62D22">
        <w:tc>
          <w:tcPr>
            <w:tcW w:w="1060" w:type="dxa"/>
            <w:tcBorders>
              <w:top w:val="single" w:sz="4" w:space="0" w:color="auto"/>
              <w:left w:val="single" w:sz="4" w:space="0" w:color="auto"/>
              <w:bottom w:val="single" w:sz="6" w:space="0" w:color="auto"/>
              <w:right w:val="single" w:sz="6" w:space="0" w:color="auto"/>
            </w:tcBorders>
          </w:tcPr>
          <w:p w14:paraId="5CBFFEFD" w14:textId="57AA0FDA" w:rsidR="009D72E1" w:rsidRDefault="009D72E1" w:rsidP="00BD0E56">
            <w:r>
              <w:t>77</w:t>
            </w:r>
          </w:p>
        </w:tc>
        <w:tc>
          <w:tcPr>
            <w:tcW w:w="3750" w:type="dxa"/>
            <w:tcBorders>
              <w:top w:val="single" w:sz="4" w:space="0" w:color="auto"/>
              <w:left w:val="single" w:sz="6" w:space="0" w:color="auto"/>
              <w:bottom w:val="single" w:sz="6" w:space="0" w:color="auto"/>
              <w:right w:val="single" w:sz="6" w:space="0" w:color="auto"/>
            </w:tcBorders>
          </w:tcPr>
          <w:p w14:paraId="4CA62027" w14:textId="258B4133" w:rsidR="009D72E1" w:rsidRDefault="009D72E1" w:rsidP="00BD0E56">
            <w:pPr>
              <w:rPr>
                <w:noProof/>
              </w:rPr>
            </w:pPr>
            <w:r>
              <w:rPr>
                <w:noProof/>
              </w:rPr>
              <w:drawing>
                <wp:inline distT="0" distB="0" distL="0" distR="0" wp14:anchorId="6A5115E5" wp14:editId="43C1E043">
                  <wp:extent cx="2095500" cy="13150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a:ext>
                            </a:extLst>
                          </a:blip>
                          <a:srcRect/>
                          <a:stretch/>
                        </pic:blipFill>
                        <pic:spPr bwMode="auto">
                          <a:xfrm>
                            <a:off x="0" y="0"/>
                            <a:ext cx="2102888" cy="131967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4" w:space="0" w:color="auto"/>
              <w:left w:val="single" w:sz="6" w:space="0" w:color="auto"/>
              <w:bottom w:val="single" w:sz="6" w:space="0" w:color="auto"/>
              <w:right w:val="single" w:sz="4" w:space="0" w:color="auto"/>
            </w:tcBorders>
          </w:tcPr>
          <w:p w14:paraId="12BF16AE" w14:textId="77777777" w:rsidR="009D72E1" w:rsidRDefault="009D72E1" w:rsidP="00BD0E56">
            <w:pPr>
              <w:rPr>
                <w:noProof/>
              </w:rPr>
            </w:pPr>
            <w:r>
              <w:rPr>
                <w:noProof/>
              </w:rPr>
              <w:drawing>
                <wp:inline distT="0" distB="0" distL="0" distR="0" wp14:anchorId="36C72922" wp14:editId="1A3E04F9">
                  <wp:extent cx="2095500" cy="1305658"/>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2103893" cy="1310887"/>
                          </a:xfrm>
                          <a:prstGeom prst="rect">
                            <a:avLst/>
                          </a:prstGeom>
                          <a:ln>
                            <a:noFill/>
                          </a:ln>
                          <a:extLst>
                            <a:ext uri="{53640926-AAD7-44D8-BBD7-CCE9431645EC}">
                              <a14:shadowObscured xmlns:a14="http://schemas.microsoft.com/office/drawing/2010/main"/>
                            </a:ext>
                          </a:extLst>
                        </pic:spPr>
                      </pic:pic>
                    </a:graphicData>
                  </a:graphic>
                </wp:inline>
              </w:drawing>
            </w:r>
          </w:p>
          <w:p w14:paraId="1C2C55C2" w14:textId="327765F0" w:rsidR="009D72E1" w:rsidRDefault="009D72E1" w:rsidP="00BD0E56">
            <w:pPr>
              <w:rPr>
                <w:noProof/>
              </w:rPr>
            </w:pPr>
            <w:r>
              <w:rPr>
                <w:noProof/>
              </w:rPr>
              <w:drawing>
                <wp:inline distT="0" distB="0" distL="0" distR="0" wp14:anchorId="298E682E" wp14:editId="101BF4BC">
                  <wp:extent cx="2095500" cy="1307678"/>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2104494" cy="131329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D766991" w14:textId="77777777" w:rsidTr="00A62D22">
        <w:tc>
          <w:tcPr>
            <w:tcW w:w="1060" w:type="dxa"/>
            <w:tcBorders>
              <w:top w:val="single" w:sz="6" w:space="0" w:color="auto"/>
              <w:left w:val="single" w:sz="4" w:space="0" w:color="auto"/>
              <w:bottom w:val="single" w:sz="6" w:space="0" w:color="auto"/>
              <w:right w:val="single" w:sz="6" w:space="0" w:color="auto"/>
            </w:tcBorders>
          </w:tcPr>
          <w:p w14:paraId="3526BC0C" w14:textId="62F9ABA7" w:rsidR="00DC513E" w:rsidRDefault="00DC513E" w:rsidP="00BD0E56">
            <w:r>
              <w:lastRenderedPageBreak/>
              <w:t>78</w:t>
            </w:r>
          </w:p>
        </w:tc>
        <w:tc>
          <w:tcPr>
            <w:tcW w:w="3750" w:type="dxa"/>
            <w:tcBorders>
              <w:top w:val="single" w:sz="6" w:space="0" w:color="auto"/>
              <w:left w:val="single" w:sz="6" w:space="0" w:color="auto"/>
              <w:bottom w:val="single" w:sz="6" w:space="0" w:color="auto"/>
              <w:right w:val="single" w:sz="6" w:space="0" w:color="auto"/>
            </w:tcBorders>
          </w:tcPr>
          <w:p w14:paraId="2A08ECF5" w14:textId="60CADDFB" w:rsidR="00DC513E" w:rsidRDefault="00266CA1" w:rsidP="00BD0E56">
            <w:pPr>
              <w:rPr>
                <w:noProof/>
              </w:rPr>
            </w:pPr>
            <w:r>
              <w:rPr>
                <w:noProof/>
              </w:rPr>
              <w:drawing>
                <wp:inline distT="0" distB="0" distL="0" distR="0" wp14:anchorId="61B2D646" wp14:editId="24D33172">
                  <wp:extent cx="2095500" cy="1305658"/>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2103893" cy="131088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3772941" w14:textId="00C4357F" w:rsidR="00DC513E" w:rsidRDefault="00266CA1" w:rsidP="00BD0E56">
            <w:pPr>
              <w:rPr>
                <w:noProof/>
              </w:rPr>
            </w:pPr>
            <w:r>
              <w:rPr>
                <w:noProof/>
              </w:rPr>
              <w:drawing>
                <wp:inline distT="0" distB="0" distL="0" distR="0" wp14:anchorId="024509F4" wp14:editId="08FDDFDF">
                  <wp:extent cx="2111461" cy="1305560"/>
                  <wp:effectExtent l="0" t="0" r="3175"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112943" cy="1306476"/>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A6CA54C" w14:textId="77777777" w:rsidTr="00A62D22">
        <w:tc>
          <w:tcPr>
            <w:tcW w:w="1060" w:type="dxa"/>
            <w:tcBorders>
              <w:top w:val="single" w:sz="6" w:space="0" w:color="auto"/>
              <w:left w:val="single" w:sz="4" w:space="0" w:color="auto"/>
              <w:bottom w:val="single" w:sz="6" w:space="0" w:color="auto"/>
              <w:right w:val="single" w:sz="6" w:space="0" w:color="auto"/>
            </w:tcBorders>
          </w:tcPr>
          <w:p w14:paraId="6BCF47A2" w14:textId="27BB5B5E" w:rsidR="00266CA1" w:rsidRDefault="00266CA1" w:rsidP="00BD0E56">
            <w:r>
              <w:t>79</w:t>
            </w:r>
          </w:p>
        </w:tc>
        <w:tc>
          <w:tcPr>
            <w:tcW w:w="3750" w:type="dxa"/>
            <w:tcBorders>
              <w:top w:val="single" w:sz="6" w:space="0" w:color="auto"/>
              <w:left w:val="single" w:sz="6" w:space="0" w:color="auto"/>
              <w:bottom w:val="single" w:sz="6" w:space="0" w:color="auto"/>
              <w:right w:val="single" w:sz="6" w:space="0" w:color="auto"/>
            </w:tcBorders>
          </w:tcPr>
          <w:p w14:paraId="09FC08C4" w14:textId="12DF5A31" w:rsidR="00266CA1" w:rsidRDefault="00266CA1" w:rsidP="00BD0E56">
            <w:pPr>
              <w:rPr>
                <w:noProof/>
              </w:rPr>
            </w:pPr>
            <w:r>
              <w:rPr>
                <w:noProof/>
              </w:rPr>
              <w:drawing>
                <wp:inline distT="0" distB="0" distL="0" distR="0" wp14:anchorId="1D93C1C6" wp14:editId="487D96B4">
                  <wp:extent cx="2095500" cy="1305658"/>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2103893" cy="131088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4E904DF" w14:textId="275E8E32" w:rsidR="00266CA1" w:rsidRDefault="00266CA1" w:rsidP="00BD0E56">
            <w:pPr>
              <w:rPr>
                <w:noProof/>
              </w:rPr>
            </w:pPr>
            <w:r>
              <w:rPr>
                <w:noProof/>
              </w:rPr>
              <w:drawing>
                <wp:inline distT="0" distB="0" distL="0" distR="0" wp14:anchorId="7181D86C" wp14:editId="1C248FD8">
                  <wp:extent cx="2111375" cy="1332369"/>
                  <wp:effectExtent l="0" t="0" r="3175"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2117158" cy="133601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9DF8FEC" w14:textId="77777777" w:rsidTr="00A62D22">
        <w:tc>
          <w:tcPr>
            <w:tcW w:w="1060" w:type="dxa"/>
            <w:tcBorders>
              <w:top w:val="single" w:sz="6" w:space="0" w:color="auto"/>
              <w:left w:val="single" w:sz="4" w:space="0" w:color="auto"/>
              <w:bottom w:val="single" w:sz="6" w:space="0" w:color="auto"/>
              <w:right w:val="single" w:sz="6" w:space="0" w:color="auto"/>
            </w:tcBorders>
          </w:tcPr>
          <w:p w14:paraId="66DF31A6" w14:textId="1793D9F9" w:rsidR="00266CA1" w:rsidRDefault="00266CA1" w:rsidP="00BD0E56">
            <w:r>
              <w:t>80</w:t>
            </w:r>
          </w:p>
        </w:tc>
        <w:tc>
          <w:tcPr>
            <w:tcW w:w="3750" w:type="dxa"/>
            <w:tcBorders>
              <w:top w:val="single" w:sz="6" w:space="0" w:color="auto"/>
              <w:left w:val="single" w:sz="6" w:space="0" w:color="auto"/>
              <w:bottom w:val="single" w:sz="6" w:space="0" w:color="auto"/>
              <w:right w:val="single" w:sz="6" w:space="0" w:color="auto"/>
            </w:tcBorders>
          </w:tcPr>
          <w:p w14:paraId="1B80A80A" w14:textId="75A5F0AD" w:rsidR="00266CA1" w:rsidRDefault="00266CA1" w:rsidP="00BD0E56">
            <w:pPr>
              <w:rPr>
                <w:noProof/>
              </w:rPr>
            </w:pPr>
            <w:r>
              <w:rPr>
                <w:noProof/>
              </w:rPr>
              <w:drawing>
                <wp:inline distT="0" distB="0" distL="0" distR="0" wp14:anchorId="7A0F0153" wp14:editId="6F4A7028">
                  <wp:extent cx="2095500" cy="1313676"/>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2109244" cy="132229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277799A" w14:textId="77777777" w:rsidR="00266CA1" w:rsidRDefault="00266CA1" w:rsidP="00BD0E56">
            <w:pPr>
              <w:rPr>
                <w:noProof/>
              </w:rPr>
            </w:pPr>
            <w:r>
              <w:rPr>
                <w:noProof/>
              </w:rPr>
              <w:drawing>
                <wp:inline distT="0" distB="0" distL="0" distR="0" wp14:anchorId="6E99D97B" wp14:editId="6D814158">
                  <wp:extent cx="2111375" cy="1315549"/>
                  <wp:effectExtent l="0" t="0" r="317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2121430" cy="1321814"/>
                          </a:xfrm>
                          <a:prstGeom prst="rect">
                            <a:avLst/>
                          </a:prstGeom>
                          <a:ln>
                            <a:noFill/>
                          </a:ln>
                          <a:extLst>
                            <a:ext uri="{53640926-AAD7-44D8-BBD7-CCE9431645EC}">
                              <a14:shadowObscured xmlns:a14="http://schemas.microsoft.com/office/drawing/2010/main"/>
                            </a:ext>
                          </a:extLst>
                        </pic:spPr>
                      </pic:pic>
                    </a:graphicData>
                  </a:graphic>
                </wp:inline>
              </w:drawing>
            </w:r>
          </w:p>
          <w:p w14:paraId="44DC0E3A" w14:textId="77777777" w:rsidR="00266CA1" w:rsidRDefault="00266CA1" w:rsidP="00BD0E56">
            <w:pPr>
              <w:rPr>
                <w:noProof/>
              </w:rPr>
            </w:pPr>
            <w:r>
              <w:rPr>
                <w:noProof/>
              </w:rPr>
              <w:drawing>
                <wp:inline distT="0" distB="0" distL="0" distR="0" wp14:anchorId="76893633" wp14:editId="4AF8DF3E">
                  <wp:extent cx="2111375" cy="1319609"/>
                  <wp:effectExtent l="0" t="0" r="317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113516" cy="1320947"/>
                          </a:xfrm>
                          <a:prstGeom prst="rect">
                            <a:avLst/>
                          </a:prstGeom>
                          <a:ln>
                            <a:noFill/>
                          </a:ln>
                          <a:extLst>
                            <a:ext uri="{53640926-AAD7-44D8-BBD7-CCE9431645EC}">
                              <a14:shadowObscured xmlns:a14="http://schemas.microsoft.com/office/drawing/2010/main"/>
                            </a:ext>
                          </a:extLst>
                        </pic:spPr>
                      </pic:pic>
                    </a:graphicData>
                  </a:graphic>
                </wp:inline>
              </w:drawing>
            </w:r>
          </w:p>
          <w:p w14:paraId="1317E67E" w14:textId="77777777" w:rsidR="00266CA1" w:rsidRDefault="00266CA1" w:rsidP="00BD0E56">
            <w:pPr>
              <w:rPr>
                <w:noProof/>
              </w:rPr>
            </w:pPr>
            <w:r>
              <w:rPr>
                <w:noProof/>
              </w:rPr>
              <w:drawing>
                <wp:inline distT="0" distB="0" distL="0" distR="0" wp14:anchorId="1B06BA10" wp14:editId="6EE91660">
                  <wp:extent cx="2111375" cy="1319609"/>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2112820" cy="1320512"/>
                          </a:xfrm>
                          <a:prstGeom prst="rect">
                            <a:avLst/>
                          </a:prstGeom>
                          <a:ln>
                            <a:noFill/>
                          </a:ln>
                          <a:extLst>
                            <a:ext uri="{53640926-AAD7-44D8-BBD7-CCE9431645EC}">
                              <a14:shadowObscured xmlns:a14="http://schemas.microsoft.com/office/drawing/2010/main"/>
                            </a:ext>
                          </a:extLst>
                        </pic:spPr>
                      </pic:pic>
                    </a:graphicData>
                  </a:graphic>
                </wp:inline>
              </w:drawing>
            </w:r>
          </w:p>
          <w:p w14:paraId="31BB4F57" w14:textId="50E36F32" w:rsidR="007469CC" w:rsidRDefault="007469CC" w:rsidP="00BD0E56">
            <w:pPr>
              <w:rPr>
                <w:noProof/>
              </w:rPr>
            </w:pPr>
            <w:r>
              <w:rPr>
                <w:noProof/>
              </w:rPr>
              <w:drawing>
                <wp:inline distT="0" distB="0" distL="0" distR="0" wp14:anchorId="402DAF33" wp14:editId="33A70FCB">
                  <wp:extent cx="2111375" cy="1324359"/>
                  <wp:effectExtent l="0" t="0" r="317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2122752" cy="133149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584B5D2" w14:textId="77777777" w:rsidTr="00A62D22">
        <w:tc>
          <w:tcPr>
            <w:tcW w:w="1060" w:type="dxa"/>
            <w:tcBorders>
              <w:top w:val="single" w:sz="6" w:space="0" w:color="auto"/>
              <w:left w:val="single" w:sz="4" w:space="0" w:color="auto"/>
              <w:bottom w:val="single" w:sz="6" w:space="0" w:color="auto"/>
              <w:right w:val="single" w:sz="6" w:space="0" w:color="auto"/>
            </w:tcBorders>
          </w:tcPr>
          <w:p w14:paraId="0A05193C" w14:textId="740E99FE" w:rsidR="007469CC" w:rsidRDefault="007469CC" w:rsidP="00BD0E56">
            <w:r>
              <w:lastRenderedPageBreak/>
              <w:t>81</w:t>
            </w:r>
          </w:p>
        </w:tc>
        <w:tc>
          <w:tcPr>
            <w:tcW w:w="3750" w:type="dxa"/>
            <w:tcBorders>
              <w:top w:val="single" w:sz="6" w:space="0" w:color="auto"/>
              <w:left w:val="single" w:sz="6" w:space="0" w:color="auto"/>
              <w:bottom w:val="single" w:sz="6" w:space="0" w:color="auto"/>
              <w:right w:val="single" w:sz="6" w:space="0" w:color="auto"/>
            </w:tcBorders>
          </w:tcPr>
          <w:p w14:paraId="22C622F3" w14:textId="77777777" w:rsidR="007469CC" w:rsidRDefault="007469CC" w:rsidP="00BD0E56">
            <w:pPr>
              <w:rPr>
                <w:noProof/>
              </w:rPr>
            </w:pPr>
            <w:r>
              <w:rPr>
                <w:noProof/>
              </w:rPr>
              <w:drawing>
                <wp:inline distT="0" distB="0" distL="0" distR="0" wp14:anchorId="4A5FC8C1" wp14:editId="23363FBA">
                  <wp:extent cx="2135796" cy="132397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a:ext>
                            </a:extLst>
                          </a:blip>
                          <a:srcRect/>
                          <a:stretch/>
                        </pic:blipFill>
                        <pic:spPr bwMode="auto">
                          <a:xfrm>
                            <a:off x="0" y="0"/>
                            <a:ext cx="2149018" cy="1332171"/>
                          </a:xfrm>
                          <a:prstGeom prst="rect">
                            <a:avLst/>
                          </a:prstGeom>
                          <a:ln>
                            <a:noFill/>
                          </a:ln>
                          <a:extLst>
                            <a:ext uri="{53640926-AAD7-44D8-BBD7-CCE9431645EC}">
                              <a14:shadowObscured xmlns:a14="http://schemas.microsoft.com/office/drawing/2010/main"/>
                            </a:ext>
                          </a:extLst>
                        </pic:spPr>
                      </pic:pic>
                    </a:graphicData>
                  </a:graphic>
                </wp:inline>
              </w:drawing>
            </w:r>
          </w:p>
          <w:p w14:paraId="00A5C0CF" w14:textId="26377894" w:rsidR="007469CC" w:rsidRDefault="007469CC" w:rsidP="00BD0E56">
            <w:pPr>
              <w:rPr>
                <w:noProof/>
              </w:rPr>
            </w:pPr>
            <w:r>
              <w:rPr>
                <w:noProof/>
              </w:rPr>
              <w:drawing>
                <wp:inline distT="0" distB="0" distL="0" distR="0" wp14:anchorId="3919975D" wp14:editId="04B33A1C">
                  <wp:extent cx="2135505" cy="1345586"/>
                  <wp:effectExtent l="0" t="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a:ext>
                            </a:extLst>
                          </a:blip>
                          <a:srcRect/>
                          <a:stretch/>
                        </pic:blipFill>
                        <pic:spPr bwMode="auto">
                          <a:xfrm>
                            <a:off x="0" y="0"/>
                            <a:ext cx="2137882" cy="1347084"/>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1E2668A" w14:textId="4E7BB104" w:rsidR="007469CC" w:rsidRDefault="007469CC" w:rsidP="00BD0E56">
            <w:pPr>
              <w:rPr>
                <w:noProof/>
              </w:rPr>
            </w:pPr>
            <w:r>
              <w:rPr>
                <w:noProof/>
              </w:rPr>
              <w:drawing>
                <wp:inline distT="0" distB="0" distL="0" distR="0" wp14:anchorId="7A42BA85" wp14:editId="6CFA78E0">
                  <wp:extent cx="2135796" cy="13239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a:ext>
                            </a:extLst>
                          </a:blip>
                          <a:srcRect/>
                          <a:stretch/>
                        </pic:blipFill>
                        <pic:spPr bwMode="auto">
                          <a:xfrm>
                            <a:off x="0" y="0"/>
                            <a:ext cx="2149018" cy="133217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FFF0425" w14:textId="77777777" w:rsidTr="00A62D22">
        <w:tc>
          <w:tcPr>
            <w:tcW w:w="1060" w:type="dxa"/>
            <w:tcBorders>
              <w:top w:val="single" w:sz="6" w:space="0" w:color="auto"/>
              <w:left w:val="single" w:sz="4" w:space="0" w:color="auto"/>
              <w:bottom w:val="single" w:sz="6" w:space="0" w:color="auto"/>
              <w:right w:val="single" w:sz="6" w:space="0" w:color="auto"/>
            </w:tcBorders>
          </w:tcPr>
          <w:p w14:paraId="65539C5B" w14:textId="7347A7F6" w:rsidR="007469CC" w:rsidRDefault="007469CC" w:rsidP="00BD0E56">
            <w:r>
              <w:t>82</w:t>
            </w:r>
          </w:p>
        </w:tc>
        <w:tc>
          <w:tcPr>
            <w:tcW w:w="3750" w:type="dxa"/>
            <w:tcBorders>
              <w:top w:val="single" w:sz="6" w:space="0" w:color="auto"/>
              <w:left w:val="single" w:sz="6" w:space="0" w:color="auto"/>
              <w:bottom w:val="single" w:sz="6" w:space="0" w:color="auto"/>
              <w:right w:val="single" w:sz="6" w:space="0" w:color="auto"/>
            </w:tcBorders>
          </w:tcPr>
          <w:p w14:paraId="53A24AB0" w14:textId="7C895BC2" w:rsidR="007469CC" w:rsidRDefault="007469CC" w:rsidP="00BD0E56">
            <w:pPr>
              <w:rPr>
                <w:noProof/>
              </w:rPr>
            </w:pPr>
            <w:r>
              <w:rPr>
                <w:noProof/>
              </w:rPr>
              <w:drawing>
                <wp:inline distT="0" distB="0" distL="0" distR="0" wp14:anchorId="3C921BE9" wp14:editId="7D5798A3">
                  <wp:extent cx="2135505" cy="131914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a:ext>
                            </a:extLst>
                          </a:blip>
                          <a:srcRect/>
                          <a:stretch/>
                        </pic:blipFill>
                        <pic:spPr bwMode="auto">
                          <a:xfrm>
                            <a:off x="0" y="0"/>
                            <a:ext cx="2145808" cy="132551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21C84E4" w14:textId="77777777" w:rsidR="007469CC" w:rsidRDefault="007469CC" w:rsidP="00BD0E56">
            <w:pPr>
              <w:rPr>
                <w:noProof/>
              </w:rPr>
            </w:pPr>
            <w:r>
              <w:rPr>
                <w:noProof/>
              </w:rPr>
              <w:drawing>
                <wp:inline distT="0" distB="0" distL="0" distR="0" wp14:anchorId="389C49D5" wp14:editId="373C3D2F">
                  <wp:extent cx="2135505" cy="1333336"/>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a:ext>
                            </a:extLst>
                          </a:blip>
                          <a:srcRect/>
                          <a:stretch/>
                        </pic:blipFill>
                        <pic:spPr bwMode="auto">
                          <a:xfrm>
                            <a:off x="0" y="0"/>
                            <a:ext cx="2146579" cy="1340250"/>
                          </a:xfrm>
                          <a:prstGeom prst="rect">
                            <a:avLst/>
                          </a:prstGeom>
                          <a:ln>
                            <a:noFill/>
                          </a:ln>
                          <a:extLst>
                            <a:ext uri="{53640926-AAD7-44D8-BBD7-CCE9431645EC}">
                              <a14:shadowObscured xmlns:a14="http://schemas.microsoft.com/office/drawing/2010/main"/>
                            </a:ext>
                          </a:extLst>
                        </pic:spPr>
                      </pic:pic>
                    </a:graphicData>
                  </a:graphic>
                </wp:inline>
              </w:drawing>
            </w:r>
          </w:p>
          <w:p w14:paraId="141836E7" w14:textId="2B22FFC9" w:rsidR="007469CC" w:rsidRDefault="007469CC" w:rsidP="00BD0E56">
            <w:pPr>
              <w:rPr>
                <w:noProof/>
              </w:rPr>
            </w:pPr>
            <w:r>
              <w:rPr>
                <w:noProof/>
              </w:rPr>
              <w:drawing>
                <wp:inline distT="0" distB="0" distL="0" distR="0" wp14:anchorId="78BB9D81" wp14:editId="65B540D5">
                  <wp:extent cx="2135505" cy="1333336"/>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a:ext>
                            </a:extLst>
                          </a:blip>
                          <a:srcRect/>
                          <a:stretch/>
                        </pic:blipFill>
                        <pic:spPr bwMode="auto">
                          <a:xfrm>
                            <a:off x="0" y="0"/>
                            <a:ext cx="2144104" cy="133870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D656380" w14:textId="77777777" w:rsidTr="00A62D22">
        <w:tc>
          <w:tcPr>
            <w:tcW w:w="1060" w:type="dxa"/>
            <w:tcBorders>
              <w:top w:val="single" w:sz="6" w:space="0" w:color="auto"/>
              <w:left w:val="single" w:sz="4" w:space="0" w:color="auto"/>
              <w:bottom w:val="single" w:sz="6" w:space="0" w:color="auto"/>
              <w:right w:val="single" w:sz="6" w:space="0" w:color="auto"/>
            </w:tcBorders>
          </w:tcPr>
          <w:p w14:paraId="7172D166" w14:textId="706B179F" w:rsidR="00737A9C" w:rsidRDefault="00737A9C" w:rsidP="00BD0E56">
            <w:r>
              <w:t>83</w:t>
            </w:r>
          </w:p>
        </w:tc>
        <w:tc>
          <w:tcPr>
            <w:tcW w:w="3750" w:type="dxa"/>
            <w:tcBorders>
              <w:top w:val="single" w:sz="6" w:space="0" w:color="auto"/>
              <w:left w:val="single" w:sz="6" w:space="0" w:color="auto"/>
              <w:bottom w:val="single" w:sz="6" w:space="0" w:color="auto"/>
              <w:right w:val="single" w:sz="6" w:space="0" w:color="auto"/>
            </w:tcBorders>
          </w:tcPr>
          <w:p w14:paraId="5CD82EC3" w14:textId="3F50422B" w:rsidR="00737A9C" w:rsidRDefault="00737A9C" w:rsidP="00BD0E56">
            <w:pPr>
              <w:rPr>
                <w:noProof/>
              </w:rPr>
            </w:pPr>
            <w:r>
              <w:rPr>
                <w:noProof/>
              </w:rPr>
              <w:drawing>
                <wp:inline distT="0" distB="0" distL="0" distR="0" wp14:anchorId="05073355" wp14:editId="4C66D728">
                  <wp:extent cx="2087880" cy="1316971"/>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a:ext>
                            </a:extLst>
                          </a:blip>
                          <a:srcRect/>
                          <a:stretch/>
                        </pic:blipFill>
                        <pic:spPr bwMode="auto">
                          <a:xfrm>
                            <a:off x="0" y="0"/>
                            <a:ext cx="2100507" cy="132493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C86E0A7" w14:textId="21FFE2CC" w:rsidR="00737A9C" w:rsidRDefault="00737A9C" w:rsidP="00BD0E56">
            <w:pPr>
              <w:rPr>
                <w:noProof/>
              </w:rPr>
            </w:pPr>
            <w:r>
              <w:rPr>
                <w:noProof/>
              </w:rPr>
              <w:drawing>
                <wp:inline distT="0" distB="0" distL="0" distR="0" wp14:anchorId="70AC6880" wp14:editId="2131DFC7">
                  <wp:extent cx="2135505" cy="1333336"/>
                  <wp:effectExtent l="0" t="0" r="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a:ext>
                            </a:extLst>
                          </a:blip>
                          <a:srcRect/>
                          <a:stretch/>
                        </pic:blipFill>
                        <pic:spPr bwMode="auto">
                          <a:xfrm>
                            <a:off x="0" y="0"/>
                            <a:ext cx="2144104" cy="133870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31774DBC" w14:textId="77777777" w:rsidTr="00A62D22">
        <w:tc>
          <w:tcPr>
            <w:tcW w:w="1060" w:type="dxa"/>
            <w:tcBorders>
              <w:top w:val="single" w:sz="6" w:space="0" w:color="auto"/>
              <w:left w:val="single" w:sz="4" w:space="0" w:color="auto"/>
              <w:bottom w:val="single" w:sz="6" w:space="0" w:color="auto"/>
              <w:right w:val="single" w:sz="6" w:space="0" w:color="auto"/>
            </w:tcBorders>
          </w:tcPr>
          <w:p w14:paraId="69DC417E" w14:textId="697F2022" w:rsidR="00AF0258" w:rsidRDefault="00AF0258" w:rsidP="00BD0E56">
            <w:r>
              <w:t>84</w:t>
            </w:r>
          </w:p>
        </w:tc>
        <w:tc>
          <w:tcPr>
            <w:tcW w:w="3750" w:type="dxa"/>
            <w:tcBorders>
              <w:top w:val="single" w:sz="6" w:space="0" w:color="auto"/>
              <w:left w:val="single" w:sz="6" w:space="0" w:color="auto"/>
              <w:bottom w:val="single" w:sz="6" w:space="0" w:color="auto"/>
              <w:right w:val="single" w:sz="6" w:space="0" w:color="auto"/>
            </w:tcBorders>
          </w:tcPr>
          <w:p w14:paraId="41C96CC5" w14:textId="4D00982F" w:rsidR="00AF0258" w:rsidRDefault="00AF0258" w:rsidP="00BD0E56">
            <w:pPr>
              <w:rPr>
                <w:noProof/>
              </w:rPr>
            </w:pPr>
            <w:r>
              <w:rPr>
                <w:noProof/>
              </w:rPr>
              <w:drawing>
                <wp:inline distT="0" distB="0" distL="0" distR="0" wp14:anchorId="2ADB2921" wp14:editId="34C5999A">
                  <wp:extent cx="2135505" cy="1333336"/>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a:ext>
                            </a:extLst>
                          </a:blip>
                          <a:srcRect/>
                          <a:stretch/>
                        </pic:blipFill>
                        <pic:spPr bwMode="auto">
                          <a:xfrm>
                            <a:off x="0" y="0"/>
                            <a:ext cx="2144104" cy="133870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75E8DEB" w14:textId="5C18DC6B" w:rsidR="00AF0258" w:rsidRDefault="00AF0258" w:rsidP="00BD0E56">
            <w:pPr>
              <w:rPr>
                <w:noProof/>
              </w:rPr>
            </w:pPr>
            <w:r>
              <w:rPr>
                <w:noProof/>
              </w:rPr>
              <w:drawing>
                <wp:inline distT="0" distB="0" distL="0" distR="0" wp14:anchorId="40CCD993" wp14:editId="04191319">
                  <wp:extent cx="2135505" cy="133469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a:ext>
                            </a:extLst>
                          </a:blip>
                          <a:srcRect/>
                          <a:stretch/>
                        </pic:blipFill>
                        <pic:spPr bwMode="auto">
                          <a:xfrm>
                            <a:off x="0" y="0"/>
                            <a:ext cx="2147821" cy="134238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589DF957" w14:textId="77777777" w:rsidTr="00A62D22">
        <w:tc>
          <w:tcPr>
            <w:tcW w:w="1060" w:type="dxa"/>
            <w:tcBorders>
              <w:top w:val="single" w:sz="6" w:space="0" w:color="auto"/>
              <w:left w:val="single" w:sz="4" w:space="0" w:color="auto"/>
              <w:bottom w:val="single" w:sz="6" w:space="0" w:color="auto"/>
              <w:right w:val="single" w:sz="6" w:space="0" w:color="auto"/>
            </w:tcBorders>
          </w:tcPr>
          <w:p w14:paraId="6D2C2652" w14:textId="48AD0CB9" w:rsidR="00AF0258" w:rsidRDefault="00AF0258" w:rsidP="00BD0E56">
            <w:r>
              <w:lastRenderedPageBreak/>
              <w:t>85</w:t>
            </w:r>
          </w:p>
        </w:tc>
        <w:tc>
          <w:tcPr>
            <w:tcW w:w="3750" w:type="dxa"/>
            <w:tcBorders>
              <w:top w:val="single" w:sz="6" w:space="0" w:color="auto"/>
              <w:left w:val="single" w:sz="6" w:space="0" w:color="auto"/>
              <w:bottom w:val="single" w:sz="6" w:space="0" w:color="auto"/>
              <w:right w:val="single" w:sz="6" w:space="0" w:color="auto"/>
            </w:tcBorders>
          </w:tcPr>
          <w:p w14:paraId="51C7166B" w14:textId="31CDE4DB" w:rsidR="00AF0258" w:rsidRDefault="00AF0258" w:rsidP="00BD0E56">
            <w:pPr>
              <w:rPr>
                <w:noProof/>
              </w:rPr>
            </w:pPr>
            <w:r>
              <w:rPr>
                <w:noProof/>
              </w:rPr>
              <w:drawing>
                <wp:inline distT="0" distB="0" distL="0" distR="0" wp14:anchorId="42D1829F" wp14:editId="7A8CD82A">
                  <wp:extent cx="2135505" cy="133469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a:ext>
                            </a:extLst>
                          </a:blip>
                          <a:srcRect/>
                          <a:stretch/>
                        </pic:blipFill>
                        <pic:spPr bwMode="auto">
                          <a:xfrm>
                            <a:off x="0" y="0"/>
                            <a:ext cx="2147821" cy="134238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DB3DFCF" w14:textId="27212A66" w:rsidR="00AF0258" w:rsidRDefault="00AF0258" w:rsidP="00BD0E56">
            <w:pPr>
              <w:rPr>
                <w:noProof/>
              </w:rPr>
            </w:pPr>
            <w:r>
              <w:rPr>
                <w:noProof/>
              </w:rPr>
              <w:drawing>
                <wp:inline distT="0" distB="0" distL="0" distR="0" wp14:anchorId="3E645B87" wp14:editId="457E8040">
                  <wp:extent cx="2141204" cy="133413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a:ext>
                            </a:extLst>
                          </a:blip>
                          <a:srcRect/>
                          <a:stretch/>
                        </pic:blipFill>
                        <pic:spPr bwMode="auto">
                          <a:xfrm>
                            <a:off x="0" y="0"/>
                            <a:ext cx="2147486" cy="133804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5DDA5D4B" w14:textId="77777777" w:rsidTr="00A62D22">
        <w:tc>
          <w:tcPr>
            <w:tcW w:w="1060" w:type="dxa"/>
            <w:tcBorders>
              <w:top w:val="single" w:sz="6" w:space="0" w:color="auto"/>
              <w:left w:val="single" w:sz="4" w:space="0" w:color="auto"/>
              <w:bottom w:val="single" w:sz="6" w:space="0" w:color="auto"/>
              <w:right w:val="single" w:sz="6" w:space="0" w:color="auto"/>
            </w:tcBorders>
          </w:tcPr>
          <w:p w14:paraId="0A5B410D" w14:textId="5389B8CE" w:rsidR="00AF0258" w:rsidRDefault="00AF0258" w:rsidP="00BD0E56">
            <w:r>
              <w:t>86</w:t>
            </w:r>
          </w:p>
        </w:tc>
        <w:tc>
          <w:tcPr>
            <w:tcW w:w="3750" w:type="dxa"/>
            <w:tcBorders>
              <w:top w:val="single" w:sz="6" w:space="0" w:color="auto"/>
              <w:left w:val="single" w:sz="6" w:space="0" w:color="auto"/>
              <w:bottom w:val="single" w:sz="6" w:space="0" w:color="auto"/>
              <w:right w:val="single" w:sz="6" w:space="0" w:color="auto"/>
            </w:tcBorders>
          </w:tcPr>
          <w:p w14:paraId="69DB49CA" w14:textId="6B4D0DB5" w:rsidR="00AF0258" w:rsidRDefault="00AF0258" w:rsidP="00BD0E56">
            <w:pPr>
              <w:rPr>
                <w:noProof/>
              </w:rPr>
            </w:pPr>
            <w:r>
              <w:rPr>
                <w:noProof/>
              </w:rPr>
              <w:drawing>
                <wp:inline distT="0" distB="0" distL="0" distR="0" wp14:anchorId="0613B66B" wp14:editId="3D49DC72">
                  <wp:extent cx="2135505" cy="133469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a:ext>
                            </a:extLst>
                          </a:blip>
                          <a:srcRect/>
                          <a:stretch/>
                        </pic:blipFill>
                        <pic:spPr bwMode="auto">
                          <a:xfrm>
                            <a:off x="0" y="0"/>
                            <a:ext cx="2147821" cy="134238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1CAAC1D2" w14:textId="14A4E75C" w:rsidR="00AF0258" w:rsidRDefault="00AF0258" w:rsidP="00BD0E56">
            <w:pPr>
              <w:rPr>
                <w:noProof/>
              </w:rPr>
            </w:pPr>
            <w:r>
              <w:rPr>
                <w:noProof/>
              </w:rPr>
              <w:drawing>
                <wp:inline distT="0" distB="0" distL="0" distR="0" wp14:anchorId="154C7011" wp14:editId="75AD671F">
                  <wp:extent cx="2140585" cy="133923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a:ext>
                            </a:extLst>
                          </a:blip>
                          <a:srcRect/>
                          <a:stretch/>
                        </pic:blipFill>
                        <pic:spPr bwMode="auto">
                          <a:xfrm>
                            <a:off x="0" y="0"/>
                            <a:ext cx="2152285" cy="134655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5836D3A3" w14:textId="77777777" w:rsidTr="00A62D22">
        <w:tc>
          <w:tcPr>
            <w:tcW w:w="1060" w:type="dxa"/>
            <w:tcBorders>
              <w:top w:val="single" w:sz="6" w:space="0" w:color="auto"/>
              <w:left w:val="single" w:sz="4" w:space="0" w:color="auto"/>
              <w:bottom w:val="single" w:sz="6" w:space="0" w:color="auto"/>
              <w:right w:val="single" w:sz="6" w:space="0" w:color="auto"/>
            </w:tcBorders>
          </w:tcPr>
          <w:p w14:paraId="2828A09C" w14:textId="2E51AE95" w:rsidR="00AF0258" w:rsidRDefault="00AF0258" w:rsidP="00BD0E56">
            <w:r>
              <w:t>87</w:t>
            </w:r>
          </w:p>
        </w:tc>
        <w:tc>
          <w:tcPr>
            <w:tcW w:w="3750" w:type="dxa"/>
            <w:tcBorders>
              <w:top w:val="single" w:sz="6" w:space="0" w:color="auto"/>
              <w:left w:val="single" w:sz="6" w:space="0" w:color="auto"/>
              <w:bottom w:val="single" w:sz="6" w:space="0" w:color="auto"/>
              <w:right w:val="single" w:sz="6" w:space="0" w:color="auto"/>
            </w:tcBorders>
          </w:tcPr>
          <w:p w14:paraId="39A643F5" w14:textId="6187E38A" w:rsidR="00AF0258" w:rsidRDefault="00AF0258" w:rsidP="00BD0E56">
            <w:pPr>
              <w:rPr>
                <w:noProof/>
              </w:rPr>
            </w:pPr>
            <w:r>
              <w:rPr>
                <w:noProof/>
              </w:rPr>
              <w:drawing>
                <wp:inline distT="0" distB="0" distL="0" distR="0" wp14:anchorId="35311CB8" wp14:editId="382794CA">
                  <wp:extent cx="2135505" cy="133469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a:ext>
                            </a:extLst>
                          </a:blip>
                          <a:srcRect/>
                          <a:stretch/>
                        </pic:blipFill>
                        <pic:spPr bwMode="auto">
                          <a:xfrm>
                            <a:off x="0" y="0"/>
                            <a:ext cx="2147821" cy="134238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A89EC30" w14:textId="60CC4153" w:rsidR="00AF0258" w:rsidRDefault="00AF0258" w:rsidP="00BD0E56">
            <w:pPr>
              <w:rPr>
                <w:noProof/>
              </w:rPr>
            </w:pPr>
            <w:r>
              <w:rPr>
                <w:noProof/>
              </w:rPr>
              <w:drawing>
                <wp:inline distT="0" distB="0" distL="0" distR="0" wp14:anchorId="16F2EA97" wp14:editId="7E0DDEA4">
                  <wp:extent cx="2155565" cy="133413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a:ext>
                            </a:extLst>
                          </a:blip>
                          <a:srcRect/>
                          <a:stretch/>
                        </pic:blipFill>
                        <pic:spPr bwMode="auto">
                          <a:xfrm>
                            <a:off x="0" y="0"/>
                            <a:ext cx="2157309" cy="133521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6B11750D" w14:textId="77777777" w:rsidTr="00A62D22">
        <w:tc>
          <w:tcPr>
            <w:tcW w:w="1060" w:type="dxa"/>
            <w:tcBorders>
              <w:top w:val="single" w:sz="6" w:space="0" w:color="auto"/>
              <w:left w:val="single" w:sz="4" w:space="0" w:color="auto"/>
              <w:bottom w:val="single" w:sz="6" w:space="0" w:color="auto"/>
              <w:right w:val="single" w:sz="6" w:space="0" w:color="auto"/>
            </w:tcBorders>
          </w:tcPr>
          <w:p w14:paraId="48F5FA3F" w14:textId="65D6E5E5" w:rsidR="006F1461" w:rsidRDefault="006F1461" w:rsidP="00BD0E56">
            <w:r>
              <w:t>88</w:t>
            </w:r>
          </w:p>
        </w:tc>
        <w:tc>
          <w:tcPr>
            <w:tcW w:w="3750" w:type="dxa"/>
            <w:tcBorders>
              <w:top w:val="single" w:sz="6" w:space="0" w:color="auto"/>
              <w:left w:val="single" w:sz="6" w:space="0" w:color="auto"/>
              <w:bottom w:val="single" w:sz="6" w:space="0" w:color="auto"/>
              <w:right w:val="single" w:sz="6" w:space="0" w:color="auto"/>
            </w:tcBorders>
          </w:tcPr>
          <w:p w14:paraId="1F8E1E00" w14:textId="561DEDB8" w:rsidR="006F1461" w:rsidRDefault="006F1461" w:rsidP="00BD0E56">
            <w:pPr>
              <w:rPr>
                <w:noProof/>
              </w:rPr>
            </w:pPr>
            <w:r>
              <w:rPr>
                <w:noProof/>
              </w:rPr>
              <w:drawing>
                <wp:inline distT="0" distB="0" distL="0" distR="0" wp14:anchorId="553589BA" wp14:editId="01F19544">
                  <wp:extent cx="2155565" cy="13341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a:ext>
                            </a:extLst>
                          </a:blip>
                          <a:srcRect/>
                          <a:stretch/>
                        </pic:blipFill>
                        <pic:spPr bwMode="auto">
                          <a:xfrm>
                            <a:off x="0" y="0"/>
                            <a:ext cx="2157309" cy="133521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A21BB0C" w14:textId="7BFA15A6" w:rsidR="006F1461" w:rsidRDefault="006F1461" w:rsidP="00BD0E56">
            <w:pPr>
              <w:rPr>
                <w:noProof/>
              </w:rPr>
            </w:pPr>
            <w:r>
              <w:rPr>
                <w:noProof/>
              </w:rPr>
              <w:drawing>
                <wp:inline distT="0" distB="0" distL="0" distR="0" wp14:anchorId="441D6E53" wp14:editId="17EE3D21">
                  <wp:extent cx="2140585" cy="1345355"/>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2146068" cy="134880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34F05975" w14:textId="77777777" w:rsidTr="00A62D22">
        <w:tc>
          <w:tcPr>
            <w:tcW w:w="1060" w:type="dxa"/>
            <w:tcBorders>
              <w:top w:val="single" w:sz="6" w:space="0" w:color="auto"/>
              <w:left w:val="single" w:sz="4" w:space="0" w:color="auto"/>
              <w:bottom w:val="single" w:sz="6" w:space="0" w:color="auto"/>
              <w:right w:val="single" w:sz="6" w:space="0" w:color="auto"/>
            </w:tcBorders>
          </w:tcPr>
          <w:p w14:paraId="5199025D" w14:textId="6125FC1F" w:rsidR="006F1461" w:rsidRDefault="006F1461" w:rsidP="00BD0E56">
            <w:r>
              <w:t>89</w:t>
            </w:r>
          </w:p>
        </w:tc>
        <w:tc>
          <w:tcPr>
            <w:tcW w:w="3750" w:type="dxa"/>
            <w:tcBorders>
              <w:top w:val="single" w:sz="6" w:space="0" w:color="auto"/>
              <w:left w:val="single" w:sz="6" w:space="0" w:color="auto"/>
              <w:bottom w:val="single" w:sz="6" w:space="0" w:color="auto"/>
              <w:right w:val="single" w:sz="6" w:space="0" w:color="auto"/>
            </w:tcBorders>
          </w:tcPr>
          <w:p w14:paraId="75FC7B87" w14:textId="4AE75D19" w:rsidR="006F1461" w:rsidRDefault="006F1461" w:rsidP="00BD0E56">
            <w:pPr>
              <w:rPr>
                <w:noProof/>
              </w:rPr>
            </w:pPr>
            <w:r>
              <w:rPr>
                <w:noProof/>
              </w:rPr>
              <w:drawing>
                <wp:inline distT="0" distB="0" distL="0" distR="0" wp14:anchorId="28EB7075" wp14:editId="6B461351">
                  <wp:extent cx="2155565" cy="1334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a:ext>
                            </a:extLst>
                          </a:blip>
                          <a:srcRect/>
                          <a:stretch/>
                        </pic:blipFill>
                        <pic:spPr bwMode="auto">
                          <a:xfrm>
                            <a:off x="0" y="0"/>
                            <a:ext cx="2157309" cy="133521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21BF0C3" w14:textId="06B342F9" w:rsidR="006F1461" w:rsidRDefault="006F1461" w:rsidP="00BD0E56">
            <w:pPr>
              <w:rPr>
                <w:noProof/>
              </w:rPr>
            </w:pPr>
            <w:r>
              <w:rPr>
                <w:noProof/>
              </w:rPr>
              <w:drawing>
                <wp:inline distT="0" distB="0" distL="0" distR="0" wp14:anchorId="261D0641" wp14:editId="488A32BB">
                  <wp:extent cx="2155190" cy="134699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a:ext>
                            </a:extLst>
                          </a:blip>
                          <a:srcRect/>
                          <a:stretch/>
                        </pic:blipFill>
                        <pic:spPr bwMode="auto">
                          <a:xfrm>
                            <a:off x="0" y="0"/>
                            <a:ext cx="2163021" cy="135188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294B508" w14:textId="77777777" w:rsidTr="00A62D22">
        <w:tc>
          <w:tcPr>
            <w:tcW w:w="1060" w:type="dxa"/>
            <w:tcBorders>
              <w:top w:val="single" w:sz="6" w:space="0" w:color="auto"/>
              <w:left w:val="single" w:sz="4" w:space="0" w:color="auto"/>
              <w:bottom w:val="single" w:sz="6" w:space="0" w:color="auto"/>
              <w:right w:val="single" w:sz="6" w:space="0" w:color="auto"/>
            </w:tcBorders>
          </w:tcPr>
          <w:p w14:paraId="24987081" w14:textId="1EAB9E5D" w:rsidR="00953AEC" w:rsidRDefault="00953AEC" w:rsidP="00BD0E56">
            <w:r>
              <w:t>90</w:t>
            </w:r>
          </w:p>
        </w:tc>
        <w:tc>
          <w:tcPr>
            <w:tcW w:w="3750" w:type="dxa"/>
            <w:tcBorders>
              <w:top w:val="single" w:sz="6" w:space="0" w:color="auto"/>
              <w:left w:val="single" w:sz="6" w:space="0" w:color="auto"/>
              <w:bottom w:val="single" w:sz="6" w:space="0" w:color="auto"/>
              <w:right w:val="single" w:sz="6" w:space="0" w:color="auto"/>
            </w:tcBorders>
          </w:tcPr>
          <w:p w14:paraId="0720BFFC" w14:textId="38E72A01" w:rsidR="00953AEC" w:rsidRDefault="00953AEC" w:rsidP="00BD0E56">
            <w:pPr>
              <w:rPr>
                <w:noProof/>
              </w:rPr>
            </w:pPr>
            <w:r>
              <w:rPr>
                <w:noProof/>
              </w:rPr>
              <w:drawing>
                <wp:inline distT="0" distB="0" distL="0" distR="0" wp14:anchorId="17434880" wp14:editId="0B410BB4">
                  <wp:extent cx="2135505" cy="1334691"/>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a:ext>
                            </a:extLst>
                          </a:blip>
                          <a:srcRect/>
                          <a:stretch/>
                        </pic:blipFill>
                        <pic:spPr bwMode="auto">
                          <a:xfrm>
                            <a:off x="0" y="0"/>
                            <a:ext cx="2147821" cy="134238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E71E617" w14:textId="5BE036EB" w:rsidR="00953AEC" w:rsidRDefault="00953AEC" w:rsidP="00BD0E56">
            <w:pPr>
              <w:rPr>
                <w:noProof/>
              </w:rPr>
            </w:pPr>
            <w:r>
              <w:rPr>
                <w:noProof/>
              </w:rPr>
              <w:drawing>
                <wp:inline distT="0" distB="0" distL="0" distR="0" wp14:anchorId="43A7AE16" wp14:editId="181AD2C1">
                  <wp:extent cx="2155190" cy="1366975"/>
                  <wp:effectExtent l="0" t="0" r="0"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a:ext>
                            </a:extLst>
                          </a:blip>
                          <a:srcRect/>
                          <a:stretch/>
                        </pic:blipFill>
                        <pic:spPr bwMode="auto">
                          <a:xfrm>
                            <a:off x="0" y="0"/>
                            <a:ext cx="2168640" cy="1375506"/>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3B56E3C3" w14:textId="77777777" w:rsidTr="00A62D22">
        <w:tc>
          <w:tcPr>
            <w:tcW w:w="1060" w:type="dxa"/>
            <w:tcBorders>
              <w:top w:val="single" w:sz="6" w:space="0" w:color="auto"/>
              <w:left w:val="single" w:sz="4" w:space="0" w:color="auto"/>
              <w:bottom w:val="single" w:sz="6" w:space="0" w:color="auto"/>
              <w:right w:val="single" w:sz="6" w:space="0" w:color="auto"/>
            </w:tcBorders>
          </w:tcPr>
          <w:p w14:paraId="42E334CA" w14:textId="4FEB00E7" w:rsidR="00953AEC" w:rsidRDefault="00953AEC" w:rsidP="00BD0E56">
            <w:r>
              <w:lastRenderedPageBreak/>
              <w:t>91</w:t>
            </w:r>
          </w:p>
        </w:tc>
        <w:tc>
          <w:tcPr>
            <w:tcW w:w="3750" w:type="dxa"/>
            <w:tcBorders>
              <w:top w:val="single" w:sz="6" w:space="0" w:color="auto"/>
              <w:left w:val="single" w:sz="6" w:space="0" w:color="auto"/>
              <w:bottom w:val="single" w:sz="6" w:space="0" w:color="auto"/>
              <w:right w:val="single" w:sz="6" w:space="0" w:color="auto"/>
            </w:tcBorders>
          </w:tcPr>
          <w:p w14:paraId="216D1236" w14:textId="204670AB" w:rsidR="00953AEC" w:rsidRDefault="00953AEC" w:rsidP="00BD0E56">
            <w:pPr>
              <w:rPr>
                <w:noProof/>
              </w:rPr>
            </w:pPr>
            <w:r>
              <w:rPr>
                <w:noProof/>
              </w:rPr>
              <w:drawing>
                <wp:inline distT="0" distB="0" distL="0" distR="0" wp14:anchorId="495D0C97" wp14:editId="2D42B5B4">
                  <wp:extent cx="2135505" cy="135648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a:ext>
                            </a:extLst>
                          </a:blip>
                          <a:srcRect/>
                          <a:stretch/>
                        </pic:blipFill>
                        <pic:spPr bwMode="auto">
                          <a:xfrm>
                            <a:off x="0" y="0"/>
                            <a:ext cx="2158903" cy="137134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0605983" w14:textId="7AD4FAD1" w:rsidR="00953AEC" w:rsidRDefault="00953AEC" w:rsidP="00BD0E56">
            <w:pPr>
              <w:rPr>
                <w:noProof/>
              </w:rPr>
            </w:pPr>
            <w:r>
              <w:rPr>
                <w:noProof/>
              </w:rPr>
              <w:drawing>
                <wp:inline distT="0" distB="0" distL="0" distR="0" wp14:anchorId="57A7136B" wp14:editId="3FA0D480">
                  <wp:extent cx="2155190" cy="1366975"/>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a:ext>
                            </a:extLst>
                          </a:blip>
                          <a:srcRect/>
                          <a:stretch/>
                        </pic:blipFill>
                        <pic:spPr bwMode="auto">
                          <a:xfrm>
                            <a:off x="0" y="0"/>
                            <a:ext cx="2168640" cy="1375506"/>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2C2CA88E" w14:textId="77777777" w:rsidTr="00A62D22">
        <w:tc>
          <w:tcPr>
            <w:tcW w:w="1060" w:type="dxa"/>
            <w:tcBorders>
              <w:top w:val="single" w:sz="6" w:space="0" w:color="auto"/>
              <w:left w:val="single" w:sz="4" w:space="0" w:color="auto"/>
              <w:bottom w:val="single" w:sz="6" w:space="0" w:color="auto"/>
              <w:right w:val="single" w:sz="6" w:space="0" w:color="auto"/>
            </w:tcBorders>
          </w:tcPr>
          <w:p w14:paraId="4C08E920" w14:textId="02483CE6" w:rsidR="00953AEC" w:rsidRDefault="00953AEC" w:rsidP="00BD0E56">
            <w:r>
              <w:t>92</w:t>
            </w:r>
          </w:p>
        </w:tc>
        <w:tc>
          <w:tcPr>
            <w:tcW w:w="3750" w:type="dxa"/>
            <w:tcBorders>
              <w:top w:val="single" w:sz="6" w:space="0" w:color="auto"/>
              <w:left w:val="single" w:sz="6" w:space="0" w:color="auto"/>
              <w:bottom w:val="single" w:sz="6" w:space="0" w:color="auto"/>
              <w:right w:val="single" w:sz="6" w:space="0" w:color="auto"/>
            </w:tcBorders>
          </w:tcPr>
          <w:p w14:paraId="0CE45E2C" w14:textId="28550591" w:rsidR="00953AEC" w:rsidRDefault="00953AEC" w:rsidP="00BD0E56">
            <w:pPr>
              <w:rPr>
                <w:noProof/>
              </w:rPr>
            </w:pPr>
            <w:r>
              <w:rPr>
                <w:noProof/>
              </w:rPr>
              <w:drawing>
                <wp:inline distT="0" distB="0" distL="0" distR="0" wp14:anchorId="60C3667D" wp14:editId="04E77414">
                  <wp:extent cx="2135505" cy="1333336"/>
                  <wp:effectExtent l="0" t="0" r="0"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a:ext>
                            </a:extLst>
                          </a:blip>
                          <a:srcRect/>
                          <a:stretch/>
                        </pic:blipFill>
                        <pic:spPr bwMode="auto">
                          <a:xfrm>
                            <a:off x="0" y="0"/>
                            <a:ext cx="2147789" cy="134100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FFD86E4" w14:textId="0937F280" w:rsidR="00953AEC" w:rsidRDefault="00953AEC" w:rsidP="00BD0E56">
            <w:pPr>
              <w:rPr>
                <w:noProof/>
              </w:rPr>
            </w:pPr>
            <w:r>
              <w:rPr>
                <w:noProof/>
              </w:rPr>
              <w:drawing>
                <wp:inline distT="0" distB="0" distL="0" distR="0" wp14:anchorId="425EC934" wp14:editId="5AFCEC73">
                  <wp:extent cx="2155190" cy="1351096"/>
                  <wp:effectExtent l="0" t="0" r="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174CE88" w14:textId="77777777" w:rsidTr="00A62D22">
        <w:tc>
          <w:tcPr>
            <w:tcW w:w="1060" w:type="dxa"/>
            <w:tcBorders>
              <w:top w:val="single" w:sz="6" w:space="0" w:color="auto"/>
              <w:left w:val="single" w:sz="4" w:space="0" w:color="auto"/>
              <w:bottom w:val="single" w:sz="6" w:space="0" w:color="auto"/>
              <w:right w:val="single" w:sz="6" w:space="0" w:color="auto"/>
            </w:tcBorders>
          </w:tcPr>
          <w:p w14:paraId="10CA6B99" w14:textId="36F5D839" w:rsidR="00C95795" w:rsidRDefault="00C95795" w:rsidP="00BD0E56">
            <w:r>
              <w:t>93</w:t>
            </w:r>
          </w:p>
        </w:tc>
        <w:tc>
          <w:tcPr>
            <w:tcW w:w="3750" w:type="dxa"/>
            <w:tcBorders>
              <w:top w:val="single" w:sz="6" w:space="0" w:color="auto"/>
              <w:left w:val="single" w:sz="6" w:space="0" w:color="auto"/>
              <w:bottom w:val="single" w:sz="6" w:space="0" w:color="auto"/>
              <w:right w:val="single" w:sz="6" w:space="0" w:color="auto"/>
            </w:tcBorders>
          </w:tcPr>
          <w:p w14:paraId="408E890D" w14:textId="1074E3AB" w:rsidR="00C95795" w:rsidRDefault="00C95795" w:rsidP="00BD0E56">
            <w:pPr>
              <w:rPr>
                <w:noProof/>
              </w:rPr>
            </w:pPr>
            <w:r>
              <w:rPr>
                <w:noProof/>
              </w:rPr>
              <w:drawing>
                <wp:inline distT="0" distB="0" distL="0" distR="0" wp14:anchorId="6F4ECC3E" wp14:editId="3CFE5E69">
                  <wp:extent cx="2155190" cy="1351096"/>
                  <wp:effectExtent l="0" t="0" r="0" b="19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72C819A" w14:textId="16C86022" w:rsidR="00C95795" w:rsidRDefault="00C95795" w:rsidP="00BD0E56">
            <w:pPr>
              <w:rPr>
                <w:noProof/>
              </w:rPr>
            </w:pPr>
            <w:r>
              <w:rPr>
                <w:noProof/>
              </w:rPr>
              <w:drawing>
                <wp:inline distT="0" distB="0" distL="0" distR="0" wp14:anchorId="201CAFA7" wp14:editId="078B4F18">
                  <wp:extent cx="2155190" cy="1351096"/>
                  <wp:effectExtent l="0" t="0" r="0"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CA5FC2E" w14:textId="77777777" w:rsidTr="00A62D22">
        <w:tc>
          <w:tcPr>
            <w:tcW w:w="1060" w:type="dxa"/>
            <w:tcBorders>
              <w:top w:val="single" w:sz="6" w:space="0" w:color="auto"/>
              <w:left w:val="single" w:sz="4" w:space="0" w:color="auto"/>
              <w:bottom w:val="single" w:sz="6" w:space="0" w:color="auto"/>
              <w:right w:val="single" w:sz="6" w:space="0" w:color="auto"/>
            </w:tcBorders>
          </w:tcPr>
          <w:p w14:paraId="0E7CAB7B" w14:textId="3EC40AF4" w:rsidR="00C95795" w:rsidRDefault="00C95795" w:rsidP="00BD0E56">
            <w:r>
              <w:t>94</w:t>
            </w:r>
          </w:p>
        </w:tc>
        <w:tc>
          <w:tcPr>
            <w:tcW w:w="3750" w:type="dxa"/>
            <w:tcBorders>
              <w:top w:val="single" w:sz="6" w:space="0" w:color="auto"/>
              <w:left w:val="single" w:sz="6" w:space="0" w:color="auto"/>
              <w:bottom w:val="single" w:sz="6" w:space="0" w:color="auto"/>
              <w:right w:val="single" w:sz="6" w:space="0" w:color="auto"/>
            </w:tcBorders>
          </w:tcPr>
          <w:p w14:paraId="5FCB4F78" w14:textId="01E515DA" w:rsidR="00C95795" w:rsidRDefault="00C95795" w:rsidP="00BD0E56">
            <w:pPr>
              <w:rPr>
                <w:noProof/>
              </w:rPr>
            </w:pPr>
            <w:r>
              <w:rPr>
                <w:noProof/>
              </w:rPr>
              <w:drawing>
                <wp:inline distT="0" distB="0" distL="0" distR="0" wp14:anchorId="4C83EC30" wp14:editId="7C08DCC8">
                  <wp:extent cx="2155190" cy="1351096"/>
                  <wp:effectExtent l="0" t="0" r="0"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15B49ADE" w14:textId="5C641EB3" w:rsidR="00C95795" w:rsidRDefault="00C95795" w:rsidP="00BD0E56">
            <w:pPr>
              <w:rPr>
                <w:noProof/>
              </w:rPr>
            </w:pPr>
            <w:r>
              <w:rPr>
                <w:noProof/>
              </w:rPr>
              <w:drawing>
                <wp:inline distT="0" distB="0" distL="0" distR="0" wp14:anchorId="07FA93EB" wp14:editId="156D46EF">
                  <wp:extent cx="2155190" cy="1360018"/>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a:ext>
                            </a:extLst>
                          </a:blip>
                          <a:srcRect/>
                          <a:stretch/>
                        </pic:blipFill>
                        <pic:spPr bwMode="auto">
                          <a:xfrm>
                            <a:off x="0" y="0"/>
                            <a:ext cx="2168866" cy="136864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24D3BF82" w14:textId="77777777" w:rsidTr="00A62D22">
        <w:tc>
          <w:tcPr>
            <w:tcW w:w="1060" w:type="dxa"/>
            <w:tcBorders>
              <w:top w:val="single" w:sz="6" w:space="0" w:color="auto"/>
              <w:left w:val="single" w:sz="4" w:space="0" w:color="auto"/>
              <w:bottom w:val="single" w:sz="6" w:space="0" w:color="auto"/>
              <w:right w:val="single" w:sz="6" w:space="0" w:color="auto"/>
            </w:tcBorders>
          </w:tcPr>
          <w:p w14:paraId="206C97C7" w14:textId="0197C6F3" w:rsidR="00C95795" w:rsidRDefault="00C95795" w:rsidP="00BD0E56">
            <w:r>
              <w:t>95</w:t>
            </w:r>
          </w:p>
        </w:tc>
        <w:tc>
          <w:tcPr>
            <w:tcW w:w="3750" w:type="dxa"/>
            <w:tcBorders>
              <w:top w:val="single" w:sz="6" w:space="0" w:color="auto"/>
              <w:left w:val="single" w:sz="6" w:space="0" w:color="auto"/>
              <w:bottom w:val="single" w:sz="6" w:space="0" w:color="auto"/>
              <w:right w:val="single" w:sz="6" w:space="0" w:color="auto"/>
            </w:tcBorders>
          </w:tcPr>
          <w:p w14:paraId="01076857" w14:textId="36B81B1D" w:rsidR="00C95795" w:rsidRDefault="00C95795" w:rsidP="00BD0E56">
            <w:pPr>
              <w:rPr>
                <w:noProof/>
              </w:rPr>
            </w:pPr>
            <w:r>
              <w:rPr>
                <w:noProof/>
              </w:rPr>
              <w:drawing>
                <wp:inline distT="0" distB="0" distL="0" distR="0" wp14:anchorId="4FF50246" wp14:editId="05651B76">
                  <wp:extent cx="2155190" cy="1351096"/>
                  <wp:effectExtent l="0" t="0" r="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143A8A2E" w14:textId="7C398368" w:rsidR="00C95795" w:rsidRDefault="00C95795" w:rsidP="00BD0E56">
            <w:pPr>
              <w:rPr>
                <w:noProof/>
              </w:rPr>
            </w:pPr>
            <w:r>
              <w:rPr>
                <w:noProof/>
              </w:rPr>
              <w:drawing>
                <wp:inline distT="0" distB="0" distL="0" distR="0" wp14:anchorId="457318C1" wp14:editId="77575398">
                  <wp:extent cx="2155190" cy="1344927"/>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a:ext>
                            </a:extLst>
                          </a:blip>
                          <a:srcRect/>
                          <a:stretch/>
                        </pic:blipFill>
                        <pic:spPr bwMode="auto">
                          <a:xfrm>
                            <a:off x="0" y="0"/>
                            <a:ext cx="2162392" cy="134942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3C94F145" w14:textId="77777777" w:rsidTr="00A62D22">
        <w:tc>
          <w:tcPr>
            <w:tcW w:w="1060" w:type="dxa"/>
            <w:tcBorders>
              <w:top w:val="single" w:sz="6" w:space="0" w:color="auto"/>
              <w:left w:val="single" w:sz="4" w:space="0" w:color="auto"/>
              <w:bottom w:val="single" w:sz="6" w:space="0" w:color="auto"/>
              <w:right w:val="single" w:sz="6" w:space="0" w:color="auto"/>
            </w:tcBorders>
          </w:tcPr>
          <w:p w14:paraId="13A70560" w14:textId="36AEE094" w:rsidR="00C95795" w:rsidRDefault="00C95795" w:rsidP="00BD0E56">
            <w:r>
              <w:lastRenderedPageBreak/>
              <w:t>96</w:t>
            </w:r>
          </w:p>
        </w:tc>
        <w:tc>
          <w:tcPr>
            <w:tcW w:w="3750" w:type="dxa"/>
            <w:tcBorders>
              <w:top w:val="single" w:sz="6" w:space="0" w:color="auto"/>
              <w:left w:val="single" w:sz="6" w:space="0" w:color="auto"/>
              <w:bottom w:val="single" w:sz="6" w:space="0" w:color="auto"/>
              <w:right w:val="single" w:sz="6" w:space="0" w:color="auto"/>
            </w:tcBorders>
          </w:tcPr>
          <w:p w14:paraId="0985FCC9" w14:textId="6DEA6475" w:rsidR="00C95795" w:rsidRDefault="00C95795" w:rsidP="00BD0E56">
            <w:pPr>
              <w:rPr>
                <w:noProof/>
              </w:rPr>
            </w:pPr>
            <w:r>
              <w:rPr>
                <w:noProof/>
              </w:rPr>
              <w:drawing>
                <wp:inline distT="0" distB="0" distL="0" distR="0" wp14:anchorId="541CBC69" wp14:editId="6D74F52A">
                  <wp:extent cx="2155190" cy="13600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a:ext>
                            </a:extLst>
                          </a:blip>
                          <a:srcRect/>
                          <a:stretch/>
                        </pic:blipFill>
                        <pic:spPr bwMode="auto">
                          <a:xfrm>
                            <a:off x="0" y="0"/>
                            <a:ext cx="2168866" cy="136864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43F5461" w14:textId="04B61620" w:rsidR="00C95795" w:rsidRDefault="00C95795" w:rsidP="00BD0E56">
            <w:pPr>
              <w:rPr>
                <w:noProof/>
              </w:rPr>
            </w:pPr>
            <w:r>
              <w:rPr>
                <w:noProof/>
              </w:rPr>
              <w:drawing>
                <wp:inline distT="0" distB="0" distL="0" distR="0" wp14:anchorId="587B6F3D" wp14:editId="0F0ECDA5">
                  <wp:extent cx="2155190" cy="1350439"/>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a:ext>
                            </a:extLst>
                          </a:blip>
                          <a:srcRect/>
                          <a:stretch/>
                        </pic:blipFill>
                        <pic:spPr bwMode="auto">
                          <a:xfrm>
                            <a:off x="0" y="0"/>
                            <a:ext cx="2165706" cy="135702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FCF2603" w14:textId="77777777" w:rsidTr="00A62D22">
        <w:tc>
          <w:tcPr>
            <w:tcW w:w="1060" w:type="dxa"/>
            <w:tcBorders>
              <w:top w:val="single" w:sz="6" w:space="0" w:color="auto"/>
              <w:left w:val="single" w:sz="4" w:space="0" w:color="auto"/>
              <w:bottom w:val="single" w:sz="6" w:space="0" w:color="auto"/>
              <w:right w:val="single" w:sz="6" w:space="0" w:color="auto"/>
            </w:tcBorders>
          </w:tcPr>
          <w:p w14:paraId="31C1C90D" w14:textId="289BA9AE" w:rsidR="00C95795" w:rsidRDefault="00C95795" w:rsidP="00BD0E56">
            <w:r>
              <w:t>97</w:t>
            </w:r>
          </w:p>
        </w:tc>
        <w:tc>
          <w:tcPr>
            <w:tcW w:w="3750" w:type="dxa"/>
            <w:tcBorders>
              <w:top w:val="single" w:sz="6" w:space="0" w:color="auto"/>
              <w:left w:val="single" w:sz="6" w:space="0" w:color="auto"/>
              <w:bottom w:val="single" w:sz="6" w:space="0" w:color="auto"/>
              <w:right w:val="single" w:sz="6" w:space="0" w:color="auto"/>
            </w:tcBorders>
          </w:tcPr>
          <w:p w14:paraId="724AB6E2" w14:textId="76C94D07" w:rsidR="00C95795" w:rsidRDefault="00C95795" w:rsidP="00BD0E56">
            <w:pPr>
              <w:rPr>
                <w:noProof/>
              </w:rPr>
            </w:pPr>
            <w:r>
              <w:rPr>
                <w:noProof/>
              </w:rPr>
              <w:drawing>
                <wp:inline distT="0" distB="0" distL="0" distR="0" wp14:anchorId="239CF710" wp14:editId="57BEDB7B">
                  <wp:extent cx="2155190" cy="1344927"/>
                  <wp:effectExtent l="0" t="0" r="0" b="825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a:ext>
                            </a:extLst>
                          </a:blip>
                          <a:srcRect/>
                          <a:stretch/>
                        </pic:blipFill>
                        <pic:spPr bwMode="auto">
                          <a:xfrm>
                            <a:off x="0" y="0"/>
                            <a:ext cx="2162392" cy="134942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7570106" w14:textId="1CC0F994" w:rsidR="00C95795" w:rsidRDefault="00C95795" w:rsidP="00BD0E56">
            <w:pPr>
              <w:rPr>
                <w:noProof/>
              </w:rPr>
            </w:pPr>
            <w:r>
              <w:rPr>
                <w:noProof/>
              </w:rPr>
              <w:drawing>
                <wp:inline distT="0" distB="0" distL="0" distR="0" wp14:anchorId="3233727E" wp14:editId="2E1F2913">
                  <wp:extent cx="2141220" cy="1350616"/>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8D8749C" w14:textId="77777777" w:rsidTr="00A62D22">
        <w:tc>
          <w:tcPr>
            <w:tcW w:w="1060" w:type="dxa"/>
            <w:tcBorders>
              <w:top w:val="single" w:sz="6" w:space="0" w:color="auto"/>
              <w:left w:val="single" w:sz="4" w:space="0" w:color="auto"/>
              <w:bottom w:val="single" w:sz="6" w:space="0" w:color="auto"/>
              <w:right w:val="single" w:sz="6" w:space="0" w:color="auto"/>
            </w:tcBorders>
          </w:tcPr>
          <w:p w14:paraId="663DCC7D" w14:textId="2D74FEB6" w:rsidR="00C95795" w:rsidRDefault="00C95795" w:rsidP="00BD0E56">
            <w:r>
              <w:t>98</w:t>
            </w:r>
          </w:p>
        </w:tc>
        <w:tc>
          <w:tcPr>
            <w:tcW w:w="3750" w:type="dxa"/>
            <w:tcBorders>
              <w:top w:val="single" w:sz="6" w:space="0" w:color="auto"/>
              <w:left w:val="single" w:sz="6" w:space="0" w:color="auto"/>
              <w:bottom w:val="single" w:sz="6" w:space="0" w:color="auto"/>
              <w:right w:val="single" w:sz="6" w:space="0" w:color="auto"/>
            </w:tcBorders>
          </w:tcPr>
          <w:p w14:paraId="6BDAD07E" w14:textId="7C5C5971" w:rsidR="00C95795" w:rsidRDefault="00C95795" w:rsidP="00BD0E56">
            <w:pPr>
              <w:rPr>
                <w:noProof/>
              </w:rPr>
            </w:pPr>
            <w:r>
              <w:rPr>
                <w:noProof/>
              </w:rPr>
              <w:drawing>
                <wp:inline distT="0" distB="0" distL="0" distR="0" wp14:anchorId="7DE02F45" wp14:editId="1C826793">
                  <wp:extent cx="2141220" cy="1350616"/>
                  <wp:effectExtent l="0" t="0" r="0"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47D5FFE" w14:textId="1229598B" w:rsidR="00C95795" w:rsidRDefault="00C95795" w:rsidP="00BD0E56">
            <w:pPr>
              <w:rPr>
                <w:noProof/>
              </w:rPr>
            </w:pPr>
            <w:r>
              <w:rPr>
                <w:noProof/>
              </w:rPr>
              <w:drawing>
                <wp:inline distT="0" distB="0" distL="0" distR="0" wp14:anchorId="575CDAF3" wp14:editId="2048719F">
                  <wp:extent cx="2141220" cy="1350616"/>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90A7190" w14:textId="77777777" w:rsidTr="00A62D22">
        <w:tc>
          <w:tcPr>
            <w:tcW w:w="1060" w:type="dxa"/>
            <w:tcBorders>
              <w:top w:val="single" w:sz="6" w:space="0" w:color="auto"/>
              <w:left w:val="single" w:sz="4" w:space="0" w:color="auto"/>
              <w:bottom w:val="single" w:sz="6" w:space="0" w:color="auto"/>
              <w:right w:val="single" w:sz="6" w:space="0" w:color="auto"/>
            </w:tcBorders>
          </w:tcPr>
          <w:p w14:paraId="3D1D3ACA" w14:textId="3B5574B8" w:rsidR="00013C3C" w:rsidRDefault="00013C3C" w:rsidP="00BD0E56">
            <w:r>
              <w:t>99</w:t>
            </w:r>
          </w:p>
        </w:tc>
        <w:tc>
          <w:tcPr>
            <w:tcW w:w="3750" w:type="dxa"/>
            <w:tcBorders>
              <w:top w:val="single" w:sz="6" w:space="0" w:color="auto"/>
              <w:left w:val="single" w:sz="6" w:space="0" w:color="auto"/>
              <w:bottom w:val="single" w:sz="6" w:space="0" w:color="auto"/>
              <w:right w:val="single" w:sz="6" w:space="0" w:color="auto"/>
            </w:tcBorders>
          </w:tcPr>
          <w:p w14:paraId="256524EF" w14:textId="586B861E" w:rsidR="00013C3C" w:rsidRDefault="00013C3C" w:rsidP="00BD0E56">
            <w:pPr>
              <w:rPr>
                <w:noProof/>
              </w:rPr>
            </w:pPr>
            <w:r>
              <w:rPr>
                <w:noProof/>
              </w:rPr>
              <w:drawing>
                <wp:inline distT="0" distB="0" distL="0" distR="0" wp14:anchorId="30050D7B" wp14:editId="4CE306B1">
                  <wp:extent cx="2141220" cy="1350616"/>
                  <wp:effectExtent l="0" t="0" r="0" b="254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446BE97" w14:textId="310B2CE0" w:rsidR="00013C3C" w:rsidRDefault="00013C3C" w:rsidP="00BD0E56">
            <w:pPr>
              <w:rPr>
                <w:noProof/>
              </w:rPr>
            </w:pPr>
            <w:r>
              <w:rPr>
                <w:noProof/>
              </w:rPr>
              <w:drawing>
                <wp:inline distT="0" distB="0" distL="0" distR="0" wp14:anchorId="14C56917" wp14:editId="497DD49A">
                  <wp:extent cx="2141220" cy="13403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a:ext>
                            </a:extLst>
                          </a:blip>
                          <a:srcRect/>
                          <a:stretch/>
                        </pic:blipFill>
                        <pic:spPr bwMode="auto">
                          <a:xfrm>
                            <a:off x="0" y="0"/>
                            <a:ext cx="2150539" cy="134613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54BC19B" w14:textId="77777777" w:rsidTr="00A62D22">
        <w:tc>
          <w:tcPr>
            <w:tcW w:w="1060" w:type="dxa"/>
            <w:tcBorders>
              <w:top w:val="single" w:sz="6" w:space="0" w:color="auto"/>
              <w:left w:val="single" w:sz="4" w:space="0" w:color="auto"/>
              <w:bottom w:val="single" w:sz="6" w:space="0" w:color="auto"/>
              <w:right w:val="single" w:sz="6" w:space="0" w:color="auto"/>
            </w:tcBorders>
          </w:tcPr>
          <w:p w14:paraId="655D06A2" w14:textId="7E703E7F" w:rsidR="00013C3C" w:rsidRDefault="00013C3C" w:rsidP="00BD0E56">
            <w:r>
              <w:t>100</w:t>
            </w:r>
          </w:p>
        </w:tc>
        <w:tc>
          <w:tcPr>
            <w:tcW w:w="3750" w:type="dxa"/>
            <w:tcBorders>
              <w:top w:val="single" w:sz="6" w:space="0" w:color="auto"/>
              <w:left w:val="single" w:sz="6" w:space="0" w:color="auto"/>
              <w:bottom w:val="single" w:sz="6" w:space="0" w:color="auto"/>
              <w:right w:val="single" w:sz="6" w:space="0" w:color="auto"/>
            </w:tcBorders>
          </w:tcPr>
          <w:p w14:paraId="3CD46578" w14:textId="331A965C" w:rsidR="00013C3C" w:rsidRDefault="00013C3C" w:rsidP="00BD0E56">
            <w:pPr>
              <w:rPr>
                <w:noProof/>
              </w:rPr>
            </w:pPr>
            <w:r>
              <w:rPr>
                <w:noProof/>
              </w:rPr>
              <w:drawing>
                <wp:inline distT="0" distB="0" distL="0" distR="0" wp14:anchorId="1E070397" wp14:editId="0E218C3A">
                  <wp:extent cx="2141220" cy="1350616"/>
                  <wp:effectExtent l="0" t="0" r="0" b="25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B4586A8" w14:textId="679A05B0" w:rsidR="00013C3C" w:rsidRDefault="00D368FD" w:rsidP="00BD0E56">
            <w:pPr>
              <w:rPr>
                <w:noProof/>
              </w:rPr>
            </w:pPr>
            <w:r>
              <w:rPr>
                <w:noProof/>
              </w:rPr>
              <w:drawing>
                <wp:inline distT="0" distB="0" distL="0" distR="0" wp14:anchorId="1AD928D3" wp14:editId="77E745EF">
                  <wp:extent cx="2141220" cy="133826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extLst>
                              <a:ext uri="{28A0092B-C50C-407E-A947-70E740481C1C}">
                                <a14:useLocalDpi xmlns:a14="http://schemas.microsoft.com/office/drawing/2010/main"/>
                              </a:ext>
                            </a:extLst>
                          </a:blip>
                          <a:srcRect/>
                          <a:stretch/>
                        </pic:blipFill>
                        <pic:spPr bwMode="auto">
                          <a:xfrm>
                            <a:off x="0" y="0"/>
                            <a:ext cx="2145426" cy="1340892"/>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166ED99" w14:textId="77777777" w:rsidTr="00A62D22">
        <w:tc>
          <w:tcPr>
            <w:tcW w:w="1060" w:type="dxa"/>
            <w:tcBorders>
              <w:top w:val="single" w:sz="6" w:space="0" w:color="auto"/>
              <w:left w:val="single" w:sz="4" w:space="0" w:color="auto"/>
              <w:bottom w:val="single" w:sz="6" w:space="0" w:color="auto"/>
              <w:right w:val="single" w:sz="6" w:space="0" w:color="auto"/>
            </w:tcBorders>
          </w:tcPr>
          <w:p w14:paraId="60A391FA" w14:textId="7C049AC6" w:rsidR="00D368FD" w:rsidRDefault="00D368FD" w:rsidP="00BD0E56">
            <w:r>
              <w:lastRenderedPageBreak/>
              <w:t>101</w:t>
            </w:r>
          </w:p>
        </w:tc>
        <w:tc>
          <w:tcPr>
            <w:tcW w:w="3750" w:type="dxa"/>
            <w:tcBorders>
              <w:top w:val="single" w:sz="6" w:space="0" w:color="auto"/>
              <w:left w:val="single" w:sz="6" w:space="0" w:color="auto"/>
              <w:bottom w:val="single" w:sz="6" w:space="0" w:color="auto"/>
              <w:right w:val="single" w:sz="6" w:space="0" w:color="auto"/>
            </w:tcBorders>
          </w:tcPr>
          <w:p w14:paraId="7E23FF01" w14:textId="57B2A087" w:rsidR="00D368FD" w:rsidRDefault="00D368FD" w:rsidP="00BD0E56">
            <w:pPr>
              <w:rPr>
                <w:noProof/>
              </w:rPr>
            </w:pPr>
            <w:r>
              <w:rPr>
                <w:noProof/>
              </w:rPr>
              <w:drawing>
                <wp:inline distT="0" distB="0" distL="0" distR="0" wp14:anchorId="7AC54BF5" wp14:editId="7DFFEBF0">
                  <wp:extent cx="2141220" cy="1350616"/>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5FACBBD" w14:textId="115C1284" w:rsidR="00D368FD" w:rsidRDefault="00D368FD" w:rsidP="00BD0E56">
            <w:pPr>
              <w:rPr>
                <w:noProof/>
              </w:rPr>
            </w:pPr>
            <w:r>
              <w:rPr>
                <w:noProof/>
              </w:rPr>
              <w:drawing>
                <wp:inline distT="0" distB="0" distL="0" distR="0" wp14:anchorId="143F0BA7" wp14:editId="4FE4105F">
                  <wp:extent cx="2141220" cy="1336904"/>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extLst>
                              <a:ext uri="{28A0092B-C50C-407E-A947-70E740481C1C}">
                                <a14:useLocalDpi xmlns:a14="http://schemas.microsoft.com/office/drawing/2010/main"/>
                              </a:ext>
                            </a:extLst>
                          </a:blip>
                          <a:srcRect/>
                          <a:stretch/>
                        </pic:blipFill>
                        <pic:spPr bwMode="auto">
                          <a:xfrm>
                            <a:off x="0" y="0"/>
                            <a:ext cx="2150706" cy="1342827"/>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6F694E1" w14:textId="77777777" w:rsidTr="00A62D22">
        <w:tc>
          <w:tcPr>
            <w:tcW w:w="1060" w:type="dxa"/>
            <w:tcBorders>
              <w:top w:val="single" w:sz="6" w:space="0" w:color="auto"/>
              <w:left w:val="single" w:sz="4" w:space="0" w:color="auto"/>
              <w:bottom w:val="single" w:sz="6" w:space="0" w:color="auto"/>
              <w:right w:val="single" w:sz="6" w:space="0" w:color="auto"/>
            </w:tcBorders>
          </w:tcPr>
          <w:p w14:paraId="5E7EDF57" w14:textId="794D356D" w:rsidR="00D368FD" w:rsidRDefault="00D368FD" w:rsidP="00BD0E56">
            <w:r>
              <w:t>102</w:t>
            </w:r>
          </w:p>
        </w:tc>
        <w:tc>
          <w:tcPr>
            <w:tcW w:w="3750" w:type="dxa"/>
            <w:tcBorders>
              <w:top w:val="single" w:sz="6" w:space="0" w:color="auto"/>
              <w:left w:val="single" w:sz="6" w:space="0" w:color="auto"/>
              <w:bottom w:val="single" w:sz="6" w:space="0" w:color="auto"/>
              <w:right w:val="single" w:sz="6" w:space="0" w:color="auto"/>
            </w:tcBorders>
          </w:tcPr>
          <w:p w14:paraId="444AF68E" w14:textId="22078A97" w:rsidR="00D368FD" w:rsidRDefault="00D368FD" w:rsidP="00BD0E56">
            <w:pPr>
              <w:rPr>
                <w:noProof/>
              </w:rPr>
            </w:pPr>
            <w:r>
              <w:rPr>
                <w:noProof/>
              </w:rPr>
              <w:drawing>
                <wp:inline distT="0" distB="0" distL="0" distR="0" wp14:anchorId="165C7D3A" wp14:editId="753CE0A6">
                  <wp:extent cx="2141220" cy="1350616"/>
                  <wp:effectExtent l="0" t="0" r="0" b="254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AE17949" w14:textId="0C49455D" w:rsidR="00D368FD" w:rsidRDefault="00D368FD" w:rsidP="00BD0E56">
            <w:pPr>
              <w:rPr>
                <w:noProof/>
              </w:rPr>
            </w:pPr>
            <w:r>
              <w:rPr>
                <w:noProof/>
              </w:rPr>
              <w:drawing>
                <wp:inline distT="0" distB="0" distL="0" distR="0" wp14:anchorId="71F6B7A1" wp14:editId="1834BB93">
                  <wp:extent cx="2141220" cy="1360112"/>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a:ext>
                            </a:extLst>
                          </a:blip>
                          <a:srcRect/>
                          <a:stretch/>
                        </pic:blipFill>
                        <pic:spPr bwMode="auto">
                          <a:xfrm>
                            <a:off x="0" y="0"/>
                            <a:ext cx="2151679" cy="1366756"/>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62E41D67" w14:textId="77777777" w:rsidTr="00A62D22">
        <w:tc>
          <w:tcPr>
            <w:tcW w:w="1060" w:type="dxa"/>
            <w:tcBorders>
              <w:top w:val="single" w:sz="6" w:space="0" w:color="auto"/>
              <w:left w:val="single" w:sz="4" w:space="0" w:color="auto"/>
              <w:bottom w:val="single" w:sz="6" w:space="0" w:color="auto"/>
              <w:right w:val="single" w:sz="6" w:space="0" w:color="auto"/>
            </w:tcBorders>
          </w:tcPr>
          <w:p w14:paraId="3E30ED28" w14:textId="504080C5" w:rsidR="00D368FD" w:rsidRDefault="00D368FD" w:rsidP="00BD0E56">
            <w:r>
              <w:t>103</w:t>
            </w:r>
          </w:p>
        </w:tc>
        <w:tc>
          <w:tcPr>
            <w:tcW w:w="3750" w:type="dxa"/>
            <w:tcBorders>
              <w:top w:val="single" w:sz="6" w:space="0" w:color="auto"/>
              <w:left w:val="single" w:sz="6" w:space="0" w:color="auto"/>
              <w:bottom w:val="single" w:sz="6" w:space="0" w:color="auto"/>
              <w:right w:val="single" w:sz="6" w:space="0" w:color="auto"/>
            </w:tcBorders>
          </w:tcPr>
          <w:p w14:paraId="7606F9AF" w14:textId="5598F309" w:rsidR="00D368FD" w:rsidRDefault="00D368FD" w:rsidP="00BD0E56">
            <w:pPr>
              <w:rPr>
                <w:noProof/>
              </w:rPr>
            </w:pPr>
            <w:r>
              <w:rPr>
                <w:noProof/>
              </w:rPr>
              <w:drawing>
                <wp:inline distT="0" distB="0" distL="0" distR="0" wp14:anchorId="67B08891" wp14:editId="7A741CE1">
                  <wp:extent cx="2141220" cy="136011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a:ext>
                            </a:extLst>
                          </a:blip>
                          <a:srcRect/>
                          <a:stretch/>
                        </pic:blipFill>
                        <pic:spPr bwMode="auto">
                          <a:xfrm>
                            <a:off x="0" y="0"/>
                            <a:ext cx="2151679" cy="136675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4A5ACD5" w14:textId="51A10BD4" w:rsidR="00D368FD" w:rsidRDefault="00D368FD" w:rsidP="00BD0E56">
            <w:pPr>
              <w:rPr>
                <w:noProof/>
              </w:rPr>
            </w:pPr>
            <w:r>
              <w:rPr>
                <w:noProof/>
              </w:rPr>
              <w:drawing>
                <wp:inline distT="0" distB="0" distL="0" distR="0" wp14:anchorId="2A4FB4C9" wp14:editId="4ED744A8">
                  <wp:extent cx="2155190" cy="1351096"/>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168121" cy="135920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5B0788B7" w14:textId="77777777" w:rsidTr="00A62D22">
        <w:tc>
          <w:tcPr>
            <w:tcW w:w="1060" w:type="dxa"/>
            <w:tcBorders>
              <w:top w:val="single" w:sz="6" w:space="0" w:color="auto"/>
              <w:left w:val="single" w:sz="4" w:space="0" w:color="auto"/>
              <w:bottom w:val="single" w:sz="6" w:space="0" w:color="auto"/>
              <w:right w:val="single" w:sz="6" w:space="0" w:color="auto"/>
            </w:tcBorders>
          </w:tcPr>
          <w:p w14:paraId="0D2E4C03" w14:textId="56591F22" w:rsidR="00D368FD" w:rsidRDefault="00D368FD" w:rsidP="00BD0E56">
            <w:r>
              <w:t>104</w:t>
            </w:r>
          </w:p>
        </w:tc>
        <w:tc>
          <w:tcPr>
            <w:tcW w:w="3750" w:type="dxa"/>
            <w:tcBorders>
              <w:top w:val="single" w:sz="6" w:space="0" w:color="auto"/>
              <w:left w:val="single" w:sz="6" w:space="0" w:color="auto"/>
              <w:bottom w:val="single" w:sz="6" w:space="0" w:color="auto"/>
              <w:right w:val="single" w:sz="6" w:space="0" w:color="auto"/>
            </w:tcBorders>
          </w:tcPr>
          <w:p w14:paraId="4426D513" w14:textId="340C3EA2" w:rsidR="00D368FD" w:rsidRDefault="00D368FD" w:rsidP="00BD0E56">
            <w:pPr>
              <w:rPr>
                <w:noProof/>
              </w:rPr>
            </w:pPr>
            <w:r>
              <w:rPr>
                <w:noProof/>
              </w:rPr>
              <w:drawing>
                <wp:inline distT="0" distB="0" distL="0" distR="0" wp14:anchorId="54CB9A2D" wp14:editId="21E69B92">
                  <wp:extent cx="2141220" cy="134030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a:ext>
                            </a:extLst>
                          </a:blip>
                          <a:srcRect/>
                          <a:stretch/>
                        </pic:blipFill>
                        <pic:spPr bwMode="auto">
                          <a:xfrm>
                            <a:off x="0" y="0"/>
                            <a:ext cx="2150539" cy="134613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0C90668" w14:textId="22A2A31A" w:rsidR="00D368FD" w:rsidRDefault="00D368FD" w:rsidP="00BD0E56">
            <w:pPr>
              <w:rPr>
                <w:noProof/>
              </w:rPr>
            </w:pPr>
            <w:r>
              <w:rPr>
                <w:noProof/>
              </w:rPr>
              <w:drawing>
                <wp:inline distT="0" distB="0" distL="0" distR="0" wp14:anchorId="5457E101" wp14:editId="02BFEE09">
                  <wp:extent cx="2155190" cy="1359427"/>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28A0092B-C50C-407E-A947-70E740481C1C}">
                                <a14:useLocalDpi xmlns:a14="http://schemas.microsoft.com/office/drawing/2010/main"/>
                              </a:ext>
                            </a:extLst>
                          </a:blip>
                          <a:srcRect/>
                          <a:stretch/>
                        </pic:blipFill>
                        <pic:spPr bwMode="auto">
                          <a:xfrm>
                            <a:off x="0" y="0"/>
                            <a:ext cx="2168940" cy="1368100"/>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5124B35" w14:textId="77777777" w:rsidTr="00A62D22">
        <w:tc>
          <w:tcPr>
            <w:tcW w:w="1060" w:type="dxa"/>
            <w:tcBorders>
              <w:top w:val="single" w:sz="6" w:space="0" w:color="auto"/>
              <w:left w:val="single" w:sz="4" w:space="0" w:color="auto"/>
              <w:bottom w:val="single" w:sz="6" w:space="0" w:color="auto"/>
              <w:right w:val="single" w:sz="6" w:space="0" w:color="auto"/>
            </w:tcBorders>
          </w:tcPr>
          <w:p w14:paraId="333BC42C" w14:textId="4A185BEC" w:rsidR="00FF1930" w:rsidRDefault="00FF1930" w:rsidP="00BD0E56">
            <w:r>
              <w:t>105</w:t>
            </w:r>
          </w:p>
        </w:tc>
        <w:tc>
          <w:tcPr>
            <w:tcW w:w="3750" w:type="dxa"/>
            <w:tcBorders>
              <w:top w:val="single" w:sz="6" w:space="0" w:color="auto"/>
              <w:left w:val="single" w:sz="6" w:space="0" w:color="auto"/>
              <w:bottom w:val="single" w:sz="6" w:space="0" w:color="auto"/>
              <w:right w:val="single" w:sz="6" w:space="0" w:color="auto"/>
            </w:tcBorders>
          </w:tcPr>
          <w:p w14:paraId="16E1A141" w14:textId="238B4A79" w:rsidR="00FF1930" w:rsidRDefault="00FF1930" w:rsidP="00BD0E56">
            <w:pPr>
              <w:rPr>
                <w:noProof/>
              </w:rPr>
            </w:pPr>
            <w:r>
              <w:rPr>
                <w:noProof/>
              </w:rPr>
              <w:drawing>
                <wp:inline distT="0" distB="0" distL="0" distR="0" wp14:anchorId="31B4C05A" wp14:editId="7E43FF9A">
                  <wp:extent cx="2141220" cy="133690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extLst>
                              <a:ext uri="{28A0092B-C50C-407E-A947-70E740481C1C}">
                                <a14:useLocalDpi xmlns:a14="http://schemas.microsoft.com/office/drawing/2010/main"/>
                              </a:ext>
                            </a:extLst>
                          </a:blip>
                          <a:srcRect/>
                          <a:stretch/>
                        </pic:blipFill>
                        <pic:spPr bwMode="auto">
                          <a:xfrm>
                            <a:off x="0" y="0"/>
                            <a:ext cx="2150706" cy="134282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8F40936" w14:textId="31A65E83" w:rsidR="00FF1930" w:rsidRDefault="00FF1930" w:rsidP="00BD0E56">
            <w:pPr>
              <w:rPr>
                <w:noProof/>
              </w:rPr>
            </w:pPr>
            <w:r>
              <w:rPr>
                <w:noProof/>
              </w:rPr>
              <w:drawing>
                <wp:inline distT="0" distB="0" distL="0" distR="0" wp14:anchorId="5684931E" wp14:editId="45BB5703">
                  <wp:extent cx="2155190" cy="1352492"/>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a:ext>
                            </a:extLst>
                          </a:blip>
                          <a:srcRect/>
                          <a:stretch/>
                        </pic:blipFill>
                        <pic:spPr bwMode="auto">
                          <a:xfrm>
                            <a:off x="0" y="0"/>
                            <a:ext cx="2167326" cy="136010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C51E132" w14:textId="77777777" w:rsidTr="00A62D22">
        <w:tc>
          <w:tcPr>
            <w:tcW w:w="1060" w:type="dxa"/>
            <w:tcBorders>
              <w:top w:val="single" w:sz="6" w:space="0" w:color="auto"/>
              <w:left w:val="single" w:sz="4" w:space="0" w:color="auto"/>
              <w:bottom w:val="single" w:sz="6" w:space="0" w:color="auto"/>
              <w:right w:val="single" w:sz="6" w:space="0" w:color="auto"/>
            </w:tcBorders>
          </w:tcPr>
          <w:p w14:paraId="205602FC" w14:textId="065595AA" w:rsidR="003C26B8" w:rsidRDefault="003C26B8" w:rsidP="00BD0E56">
            <w:r>
              <w:lastRenderedPageBreak/>
              <w:t>106</w:t>
            </w:r>
          </w:p>
        </w:tc>
        <w:tc>
          <w:tcPr>
            <w:tcW w:w="3750" w:type="dxa"/>
            <w:tcBorders>
              <w:top w:val="single" w:sz="6" w:space="0" w:color="auto"/>
              <w:left w:val="single" w:sz="6" w:space="0" w:color="auto"/>
              <w:bottom w:val="single" w:sz="6" w:space="0" w:color="auto"/>
              <w:right w:val="single" w:sz="6" w:space="0" w:color="auto"/>
            </w:tcBorders>
          </w:tcPr>
          <w:p w14:paraId="1EBD543E" w14:textId="1C5B5A4D" w:rsidR="003C26B8" w:rsidRDefault="003C26B8" w:rsidP="00BD0E56">
            <w:pPr>
              <w:rPr>
                <w:noProof/>
              </w:rPr>
            </w:pPr>
            <w:r>
              <w:rPr>
                <w:noProof/>
              </w:rPr>
              <w:drawing>
                <wp:inline distT="0" distB="0" distL="0" distR="0" wp14:anchorId="77A3F0A5" wp14:editId="6753DE61">
                  <wp:extent cx="2155190" cy="1352492"/>
                  <wp:effectExtent l="0" t="0" r="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a:ext>
                            </a:extLst>
                          </a:blip>
                          <a:srcRect/>
                          <a:stretch/>
                        </pic:blipFill>
                        <pic:spPr bwMode="auto">
                          <a:xfrm>
                            <a:off x="0" y="0"/>
                            <a:ext cx="2167326" cy="136010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0558811" w14:textId="59552A9E" w:rsidR="003C26B8" w:rsidRDefault="003C26B8" w:rsidP="00BD0E56">
            <w:pPr>
              <w:rPr>
                <w:noProof/>
              </w:rPr>
            </w:pPr>
            <w:r>
              <w:rPr>
                <w:noProof/>
              </w:rPr>
              <w:drawing>
                <wp:inline distT="0" distB="0" distL="0" distR="0" wp14:anchorId="3350D873" wp14:editId="59A090F9">
                  <wp:extent cx="2155190" cy="136088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extLst>
                              <a:ext uri="{28A0092B-C50C-407E-A947-70E740481C1C}">
                                <a14:useLocalDpi xmlns:a14="http://schemas.microsoft.com/office/drawing/2010/main"/>
                              </a:ext>
                            </a:extLst>
                          </a:blip>
                          <a:srcRect/>
                          <a:stretch/>
                        </pic:blipFill>
                        <pic:spPr bwMode="auto">
                          <a:xfrm>
                            <a:off x="0" y="0"/>
                            <a:ext cx="2164830" cy="1366967"/>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F466436" w14:textId="77777777" w:rsidTr="00A62D22">
        <w:tc>
          <w:tcPr>
            <w:tcW w:w="1060" w:type="dxa"/>
            <w:tcBorders>
              <w:top w:val="single" w:sz="6" w:space="0" w:color="auto"/>
              <w:left w:val="single" w:sz="4" w:space="0" w:color="auto"/>
              <w:bottom w:val="single" w:sz="6" w:space="0" w:color="auto"/>
              <w:right w:val="single" w:sz="6" w:space="0" w:color="auto"/>
            </w:tcBorders>
          </w:tcPr>
          <w:p w14:paraId="61911334" w14:textId="76535E34" w:rsidR="003C26B8" w:rsidRDefault="003C26B8" w:rsidP="00BD0E56">
            <w:r>
              <w:t>107</w:t>
            </w:r>
          </w:p>
        </w:tc>
        <w:tc>
          <w:tcPr>
            <w:tcW w:w="3750" w:type="dxa"/>
            <w:tcBorders>
              <w:top w:val="single" w:sz="6" w:space="0" w:color="auto"/>
              <w:left w:val="single" w:sz="6" w:space="0" w:color="auto"/>
              <w:bottom w:val="single" w:sz="6" w:space="0" w:color="auto"/>
              <w:right w:val="single" w:sz="6" w:space="0" w:color="auto"/>
            </w:tcBorders>
          </w:tcPr>
          <w:p w14:paraId="159AAAE7" w14:textId="7751DDC2" w:rsidR="003C26B8" w:rsidRDefault="003C26B8" w:rsidP="00BD0E56">
            <w:pPr>
              <w:rPr>
                <w:noProof/>
              </w:rPr>
            </w:pPr>
            <w:r>
              <w:rPr>
                <w:noProof/>
              </w:rPr>
              <w:drawing>
                <wp:inline distT="0" distB="0" distL="0" distR="0" wp14:anchorId="1AB558D6" wp14:editId="3A1DB8DF">
                  <wp:extent cx="2155190" cy="1352492"/>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a:ext>
                            </a:extLst>
                          </a:blip>
                          <a:srcRect/>
                          <a:stretch/>
                        </pic:blipFill>
                        <pic:spPr bwMode="auto">
                          <a:xfrm>
                            <a:off x="0" y="0"/>
                            <a:ext cx="2167326" cy="136010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99B20CE" w14:textId="794AF560" w:rsidR="003C26B8" w:rsidRDefault="003C26B8" w:rsidP="00BD0E56">
            <w:pPr>
              <w:rPr>
                <w:noProof/>
              </w:rPr>
            </w:pPr>
            <w:r>
              <w:rPr>
                <w:noProof/>
              </w:rPr>
              <w:drawing>
                <wp:inline distT="0" distB="0" distL="0" distR="0" wp14:anchorId="4BB4608E" wp14:editId="4F60A083">
                  <wp:extent cx="2140076" cy="1351915"/>
                  <wp:effectExtent l="0" t="0" r="0"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extLst>
                              <a:ext uri="{28A0092B-C50C-407E-A947-70E740481C1C}">
                                <a14:useLocalDpi xmlns:a14="http://schemas.microsoft.com/office/drawing/2010/main"/>
                              </a:ext>
                            </a:extLst>
                          </a:blip>
                          <a:srcRect/>
                          <a:stretch/>
                        </pic:blipFill>
                        <pic:spPr bwMode="auto">
                          <a:xfrm>
                            <a:off x="0" y="0"/>
                            <a:ext cx="2142185" cy="1353247"/>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C152CB0" w14:textId="77777777" w:rsidTr="00A62D22">
        <w:tc>
          <w:tcPr>
            <w:tcW w:w="1060" w:type="dxa"/>
            <w:tcBorders>
              <w:top w:val="single" w:sz="6" w:space="0" w:color="auto"/>
              <w:left w:val="single" w:sz="4" w:space="0" w:color="auto"/>
              <w:bottom w:val="single" w:sz="6" w:space="0" w:color="auto"/>
              <w:right w:val="single" w:sz="6" w:space="0" w:color="auto"/>
            </w:tcBorders>
          </w:tcPr>
          <w:p w14:paraId="5151A756" w14:textId="5E75B3ED" w:rsidR="003C26B8" w:rsidRDefault="003C26B8" w:rsidP="00BD0E56">
            <w:r>
              <w:t>108</w:t>
            </w:r>
          </w:p>
        </w:tc>
        <w:tc>
          <w:tcPr>
            <w:tcW w:w="3750" w:type="dxa"/>
            <w:tcBorders>
              <w:top w:val="single" w:sz="6" w:space="0" w:color="auto"/>
              <w:left w:val="single" w:sz="6" w:space="0" w:color="auto"/>
              <w:bottom w:val="single" w:sz="6" w:space="0" w:color="auto"/>
              <w:right w:val="single" w:sz="6" w:space="0" w:color="auto"/>
            </w:tcBorders>
          </w:tcPr>
          <w:p w14:paraId="448D7F29" w14:textId="64846E60" w:rsidR="003C26B8" w:rsidRDefault="003C26B8" w:rsidP="00BD0E56">
            <w:pPr>
              <w:rPr>
                <w:noProof/>
              </w:rPr>
            </w:pPr>
            <w:r>
              <w:rPr>
                <w:noProof/>
              </w:rPr>
              <w:drawing>
                <wp:inline distT="0" distB="0" distL="0" distR="0" wp14:anchorId="478B4C90" wp14:editId="46051B89">
                  <wp:extent cx="2155190" cy="13608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extLst>
                              <a:ext uri="{28A0092B-C50C-407E-A947-70E740481C1C}">
                                <a14:useLocalDpi xmlns:a14="http://schemas.microsoft.com/office/drawing/2010/main"/>
                              </a:ext>
                            </a:extLst>
                          </a:blip>
                          <a:srcRect/>
                          <a:stretch/>
                        </pic:blipFill>
                        <pic:spPr bwMode="auto">
                          <a:xfrm>
                            <a:off x="0" y="0"/>
                            <a:ext cx="2164830" cy="136696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3541779" w14:textId="0C86500D" w:rsidR="003C26B8" w:rsidRDefault="003C26B8" w:rsidP="00BD0E56">
            <w:pPr>
              <w:rPr>
                <w:noProof/>
              </w:rPr>
            </w:pPr>
            <w:r>
              <w:rPr>
                <w:noProof/>
              </w:rPr>
              <w:drawing>
                <wp:inline distT="0" distB="0" distL="0" distR="0" wp14:anchorId="17B9C017" wp14:editId="4C0B0321">
                  <wp:extent cx="2141220" cy="1350616"/>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a:ext>
                            </a:extLst>
                          </a:blip>
                          <a:srcRect/>
                          <a:stretch/>
                        </pic:blipFill>
                        <pic:spPr bwMode="auto">
                          <a:xfrm>
                            <a:off x="0" y="0"/>
                            <a:ext cx="2150102" cy="135621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B0AA563" w14:textId="77777777" w:rsidTr="00A62D22">
        <w:tc>
          <w:tcPr>
            <w:tcW w:w="1060" w:type="dxa"/>
            <w:tcBorders>
              <w:top w:val="single" w:sz="6" w:space="0" w:color="auto"/>
              <w:left w:val="single" w:sz="4" w:space="0" w:color="auto"/>
              <w:bottom w:val="single" w:sz="6" w:space="0" w:color="auto"/>
              <w:right w:val="single" w:sz="6" w:space="0" w:color="auto"/>
            </w:tcBorders>
          </w:tcPr>
          <w:p w14:paraId="7B939581" w14:textId="386BC1B6" w:rsidR="006B4A94" w:rsidRDefault="006B4A94" w:rsidP="00BD0E56">
            <w:r>
              <w:t>109</w:t>
            </w:r>
          </w:p>
        </w:tc>
        <w:tc>
          <w:tcPr>
            <w:tcW w:w="3750" w:type="dxa"/>
            <w:tcBorders>
              <w:top w:val="single" w:sz="6" w:space="0" w:color="auto"/>
              <w:left w:val="single" w:sz="6" w:space="0" w:color="auto"/>
              <w:bottom w:val="single" w:sz="6" w:space="0" w:color="auto"/>
              <w:right w:val="single" w:sz="6" w:space="0" w:color="auto"/>
            </w:tcBorders>
          </w:tcPr>
          <w:p w14:paraId="67DB79E3" w14:textId="18F32DAC" w:rsidR="006B4A94" w:rsidRDefault="006B4A94" w:rsidP="00BD0E56">
            <w:pPr>
              <w:rPr>
                <w:noProof/>
              </w:rPr>
            </w:pPr>
            <w:r>
              <w:rPr>
                <w:noProof/>
              </w:rPr>
              <w:drawing>
                <wp:inline distT="0" distB="0" distL="0" distR="0" wp14:anchorId="442BEF0F" wp14:editId="647EE88A">
                  <wp:extent cx="2140076" cy="135191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extLst>
                              <a:ext uri="{28A0092B-C50C-407E-A947-70E740481C1C}">
                                <a14:useLocalDpi xmlns:a14="http://schemas.microsoft.com/office/drawing/2010/main"/>
                              </a:ext>
                            </a:extLst>
                          </a:blip>
                          <a:srcRect/>
                          <a:stretch/>
                        </pic:blipFill>
                        <pic:spPr bwMode="auto">
                          <a:xfrm>
                            <a:off x="0" y="0"/>
                            <a:ext cx="2142185" cy="135324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9DFD566" w14:textId="69788953" w:rsidR="006B4A94" w:rsidRDefault="006B4A94" w:rsidP="00BD0E56">
            <w:pPr>
              <w:rPr>
                <w:noProof/>
              </w:rPr>
            </w:pPr>
            <w:r>
              <w:rPr>
                <w:noProof/>
              </w:rPr>
              <w:drawing>
                <wp:inline distT="0" distB="0" distL="0" distR="0" wp14:anchorId="5039301C" wp14:editId="40CF39A4">
                  <wp:extent cx="2177470" cy="135191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a:ext>
                            </a:extLst>
                          </a:blip>
                          <a:srcRect/>
                          <a:stretch/>
                        </pic:blipFill>
                        <pic:spPr bwMode="auto">
                          <a:xfrm>
                            <a:off x="0" y="0"/>
                            <a:ext cx="2180777" cy="135396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21359FE" w14:textId="77777777" w:rsidTr="00A62D22">
        <w:tc>
          <w:tcPr>
            <w:tcW w:w="1060" w:type="dxa"/>
            <w:tcBorders>
              <w:top w:val="single" w:sz="6" w:space="0" w:color="auto"/>
              <w:left w:val="single" w:sz="4" w:space="0" w:color="auto"/>
              <w:bottom w:val="single" w:sz="6" w:space="0" w:color="auto"/>
              <w:right w:val="single" w:sz="6" w:space="0" w:color="auto"/>
            </w:tcBorders>
          </w:tcPr>
          <w:p w14:paraId="12E4BB3C" w14:textId="3A4CCF5E" w:rsidR="006B4A94" w:rsidRDefault="006B4A94" w:rsidP="00BD0E56">
            <w:r>
              <w:t>110</w:t>
            </w:r>
          </w:p>
        </w:tc>
        <w:tc>
          <w:tcPr>
            <w:tcW w:w="3750" w:type="dxa"/>
            <w:tcBorders>
              <w:top w:val="single" w:sz="6" w:space="0" w:color="auto"/>
              <w:left w:val="single" w:sz="6" w:space="0" w:color="auto"/>
              <w:bottom w:val="single" w:sz="6" w:space="0" w:color="auto"/>
              <w:right w:val="single" w:sz="6" w:space="0" w:color="auto"/>
            </w:tcBorders>
          </w:tcPr>
          <w:p w14:paraId="6BEF9D6C" w14:textId="2FBC0937" w:rsidR="006B4A94" w:rsidRDefault="006B4A94" w:rsidP="00BD0E56">
            <w:pPr>
              <w:rPr>
                <w:noProof/>
              </w:rPr>
            </w:pPr>
            <w:r>
              <w:rPr>
                <w:noProof/>
              </w:rPr>
              <w:drawing>
                <wp:inline distT="0" distB="0" distL="0" distR="0" wp14:anchorId="5BBA4212" wp14:editId="13858422">
                  <wp:extent cx="2177470" cy="1351915"/>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a:ext>
                            </a:extLst>
                          </a:blip>
                          <a:srcRect/>
                          <a:stretch/>
                        </pic:blipFill>
                        <pic:spPr bwMode="auto">
                          <a:xfrm>
                            <a:off x="0" y="0"/>
                            <a:ext cx="2180777" cy="1353968"/>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A0F3B9F" w14:textId="77777777" w:rsidR="006B4A94" w:rsidRDefault="006B4A94" w:rsidP="00BD0E56">
            <w:pPr>
              <w:rPr>
                <w:noProof/>
              </w:rPr>
            </w:pPr>
            <w:r>
              <w:rPr>
                <w:noProof/>
              </w:rPr>
              <w:drawing>
                <wp:inline distT="0" distB="0" distL="0" distR="0" wp14:anchorId="51935D30" wp14:editId="580D9C66">
                  <wp:extent cx="2125980" cy="1333732"/>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a:ext>
                            </a:extLst>
                          </a:blip>
                          <a:srcRect/>
                          <a:stretch/>
                        </pic:blipFill>
                        <pic:spPr bwMode="auto">
                          <a:xfrm>
                            <a:off x="0" y="0"/>
                            <a:ext cx="2139021" cy="1341913"/>
                          </a:xfrm>
                          <a:prstGeom prst="rect">
                            <a:avLst/>
                          </a:prstGeom>
                          <a:ln>
                            <a:noFill/>
                          </a:ln>
                          <a:extLst>
                            <a:ext uri="{53640926-AAD7-44D8-BBD7-CCE9431645EC}">
                              <a14:shadowObscured xmlns:a14="http://schemas.microsoft.com/office/drawing/2010/main"/>
                            </a:ext>
                          </a:extLst>
                        </pic:spPr>
                      </pic:pic>
                    </a:graphicData>
                  </a:graphic>
                </wp:inline>
              </w:drawing>
            </w:r>
          </w:p>
          <w:p w14:paraId="7CFA0811" w14:textId="77777777" w:rsidR="00241C99" w:rsidRDefault="00241C99" w:rsidP="00BD0E56">
            <w:pPr>
              <w:rPr>
                <w:noProof/>
              </w:rPr>
            </w:pPr>
            <w:r>
              <w:rPr>
                <w:noProof/>
              </w:rPr>
              <w:drawing>
                <wp:inline distT="0" distB="0" distL="0" distR="0" wp14:anchorId="323755D6" wp14:editId="629E10EA">
                  <wp:extent cx="2125980" cy="1332783"/>
                  <wp:effectExtent l="0" t="0" r="762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extLst>
                              <a:ext uri="{28A0092B-C50C-407E-A947-70E740481C1C}">
                                <a14:useLocalDpi xmlns:a14="http://schemas.microsoft.com/office/drawing/2010/main"/>
                              </a:ext>
                            </a:extLst>
                          </a:blip>
                          <a:srcRect/>
                          <a:stretch/>
                        </pic:blipFill>
                        <pic:spPr bwMode="auto">
                          <a:xfrm>
                            <a:off x="0" y="0"/>
                            <a:ext cx="2144686" cy="1344510"/>
                          </a:xfrm>
                          <a:prstGeom prst="rect">
                            <a:avLst/>
                          </a:prstGeom>
                          <a:ln>
                            <a:noFill/>
                          </a:ln>
                          <a:extLst>
                            <a:ext uri="{53640926-AAD7-44D8-BBD7-CCE9431645EC}">
                              <a14:shadowObscured xmlns:a14="http://schemas.microsoft.com/office/drawing/2010/main"/>
                            </a:ext>
                          </a:extLst>
                        </pic:spPr>
                      </pic:pic>
                    </a:graphicData>
                  </a:graphic>
                </wp:inline>
              </w:drawing>
            </w:r>
          </w:p>
          <w:p w14:paraId="73CE04A5" w14:textId="77777777" w:rsidR="00241C99" w:rsidRDefault="00241C99" w:rsidP="00BD0E56">
            <w:pPr>
              <w:rPr>
                <w:noProof/>
              </w:rPr>
            </w:pPr>
            <w:r>
              <w:rPr>
                <w:noProof/>
              </w:rPr>
              <w:lastRenderedPageBreak/>
              <w:drawing>
                <wp:inline distT="0" distB="0" distL="0" distR="0" wp14:anchorId="6C3ABC28" wp14:editId="0D9F88D7">
                  <wp:extent cx="2125980" cy="1309128"/>
                  <wp:effectExtent l="0" t="0" r="7620"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a:ext>
                            </a:extLst>
                          </a:blip>
                          <a:srcRect/>
                          <a:stretch/>
                        </pic:blipFill>
                        <pic:spPr bwMode="auto">
                          <a:xfrm>
                            <a:off x="0" y="0"/>
                            <a:ext cx="2139856" cy="1317673"/>
                          </a:xfrm>
                          <a:prstGeom prst="rect">
                            <a:avLst/>
                          </a:prstGeom>
                          <a:ln>
                            <a:noFill/>
                          </a:ln>
                          <a:extLst>
                            <a:ext uri="{53640926-AAD7-44D8-BBD7-CCE9431645EC}">
                              <a14:shadowObscured xmlns:a14="http://schemas.microsoft.com/office/drawing/2010/main"/>
                            </a:ext>
                          </a:extLst>
                        </pic:spPr>
                      </pic:pic>
                    </a:graphicData>
                  </a:graphic>
                </wp:inline>
              </w:drawing>
            </w:r>
          </w:p>
          <w:p w14:paraId="6F4A0F3E" w14:textId="77777777" w:rsidR="00241C99" w:rsidRDefault="00241C99" w:rsidP="00BD0E56">
            <w:pPr>
              <w:rPr>
                <w:noProof/>
              </w:rPr>
            </w:pPr>
            <w:r>
              <w:rPr>
                <w:noProof/>
              </w:rPr>
              <w:drawing>
                <wp:inline distT="0" distB="0" distL="0" distR="0" wp14:anchorId="0F973B8B" wp14:editId="17FC20E0">
                  <wp:extent cx="2125980" cy="1350266"/>
                  <wp:effectExtent l="0" t="0" r="762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a:ext>
                            </a:extLst>
                          </a:blip>
                          <a:srcRect/>
                          <a:stretch/>
                        </pic:blipFill>
                        <pic:spPr bwMode="auto">
                          <a:xfrm>
                            <a:off x="0" y="0"/>
                            <a:ext cx="2142405" cy="1360698"/>
                          </a:xfrm>
                          <a:prstGeom prst="rect">
                            <a:avLst/>
                          </a:prstGeom>
                          <a:ln>
                            <a:noFill/>
                          </a:ln>
                          <a:extLst>
                            <a:ext uri="{53640926-AAD7-44D8-BBD7-CCE9431645EC}">
                              <a14:shadowObscured xmlns:a14="http://schemas.microsoft.com/office/drawing/2010/main"/>
                            </a:ext>
                          </a:extLst>
                        </pic:spPr>
                      </pic:pic>
                    </a:graphicData>
                  </a:graphic>
                </wp:inline>
              </w:drawing>
            </w:r>
          </w:p>
          <w:p w14:paraId="64487363" w14:textId="77777777" w:rsidR="00241C99" w:rsidRDefault="00241C99" w:rsidP="00BD0E56">
            <w:pPr>
              <w:rPr>
                <w:noProof/>
              </w:rPr>
            </w:pPr>
            <w:r>
              <w:rPr>
                <w:noProof/>
              </w:rPr>
              <w:drawing>
                <wp:inline distT="0" distB="0" distL="0" distR="0" wp14:anchorId="7C2C4BB7" wp14:editId="2C8901B2">
                  <wp:extent cx="2125980" cy="1353885"/>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print">
                            <a:extLst>
                              <a:ext uri="{28A0092B-C50C-407E-A947-70E740481C1C}">
                                <a14:useLocalDpi xmlns:a14="http://schemas.microsoft.com/office/drawing/2010/main"/>
                              </a:ext>
                            </a:extLst>
                          </a:blip>
                          <a:srcRect/>
                          <a:stretch/>
                        </pic:blipFill>
                        <pic:spPr bwMode="auto">
                          <a:xfrm>
                            <a:off x="0" y="0"/>
                            <a:ext cx="2135267" cy="1359799"/>
                          </a:xfrm>
                          <a:prstGeom prst="rect">
                            <a:avLst/>
                          </a:prstGeom>
                          <a:ln>
                            <a:noFill/>
                          </a:ln>
                          <a:extLst>
                            <a:ext uri="{53640926-AAD7-44D8-BBD7-CCE9431645EC}">
                              <a14:shadowObscured xmlns:a14="http://schemas.microsoft.com/office/drawing/2010/main"/>
                            </a:ext>
                          </a:extLst>
                        </pic:spPr>
                      </pic:pic>
                    </a:graphicData>
                  </a:graphic>
                </wp:inline>
              </w:drawing>
            </w:r>
          </w:p>
          <w:p w14:paraId="60D34F21" w14:textId="77777777" w:rsidR="00007622" w:rsidRDefault="00007622" w:rsidP="00BD0E56">
            <w:pPr>
              <w:rPr>
                <w:noProof/>
              </w:rPr>
            </w:pPr>
            <w:r>
              <w:rPr>
                <w:noProof/>
              </w:rPr>
              <w:drawing>
                <wp:inline distT="0" distB="0" distL="0" distR="0" wp14:anchorId="31990027" wp14:editId="12939445">
                  <wp:extent cx="2125980" cy="1334161"/>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28A0092B-C50C-407E-A947-70E740481C1C}">
                                <a14:useLocalDpi xmlns:a14="http://schemas.microsoft.com/office/drawing/2010/main"/>
                              </a:ext>
                            </a:extLst>
                          </a:blip>
                          <a:srcRect/>
                          <a:stretch/>
                        </pic:blipFill>
                        <pic:spPr bwMode="auto">
                          <a:xfrm>
                            <a:off x="0" y="0"/>
                            <a:ext cx="2142318" cy="1344414"/>
                          </a:xfrm>
                          <a:prstGeom prst="rect">
                            <a:avLst/>
                          </a:prstGeom>
                          <a:ln>
                            <a:noFill/>
                          </a:ln>
                          <a:extLst>
                            <a:ext uri="{53640926-AAD7-44D8-BBD7-CCE9431645EC}">
                              <a14:shadowObscured xmlns:a14="http://schemas.microsoft.com/office/drawing/2010/main"/>
                            </a:ext>
                          </a:extLst>
                        </pic:spPr>
                      </pic:pic>
                    </a:graphicData>
                  </a:graphic>
                </wp:inline>
              </w:drawing>
            </w:r>
          </w:p>
          <w:p w14:paraId="21D5DDB9" w14:textId="77777777" w:rsidR="00007622" w:rsidRDefault="00007622" w:rsidP="00BD0E56">
            <w:pPr>
              <w:rPr>
                <w:noProof/>
              </w:rPr>
            </w:pPr>
            <w:r>
              <w:rPr>
                <w:noProof/>
              </w:rPr>
              <w:drawing>
                <wp:inline distT="0" distB="0" distL="0" distR="0" wp14:anchorId="0D54B8F1" wp14:editId="2D41B350">
                  <wp:extent cx="2125980" cy="1330766"/>
                  <wp:effectExtent l="0" t="0" r="7620"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a:ext>
                            </a:extLst>
                          </a:blip>
                          <a:srcRect/>
                          <a:stretch/>
                        </pic:blipFill>
                        <pic:spPr bwMode="auto">
                          <a:xfrm>
                            <a:off x="0" y="0"/>
                            <a:ext cx="2134674" cy="1336208"/>
                          </a:xfrm>
                          <a:prstGeom prst="rect">
                            <a:avLst/>
                          </a:prstGeom>
                          <a:ln>
                            <a:noFill/>
                          </a:ln>
                          <a:extLst>
                            <a:ext uri="{53640926-AAD7-44D8-BBD7-CCE9431645EC}">
                              <a14:shadowObscured xmlns:a14="http://schemas.microsoft.com/office/drawing/2010/main"/>
                            </a:ext>
                          </a:extLst>
                        </pic:spPr>
                      </pic:pic>
                    </a:graphicData>
                  </a:graphic>
                </wp:inline>
              </w:drawing>
            </w:r>
          </w:p>
          <w:p w14:paraId="05DAC26F" w14:textId="77777777" w:rsidR="00007622" w:rsidRDefault="00007622" w:rsidP="00BD0E56">
            <w:pPr>
              <w:rPr>
                <w:noProof/>
              </w:rPr>
            </w:pPr>
            <w:r>
              <w:rPr>
                <w:noProof/>
              </w:rPr>
              <w:drawing>
                <wp:inline distT="0" distB="0" distL="0" distR="0" wp14:anchorId="50DACD48" wp14:editId="461D4A66">
                  <wp:extent cx="2164080" cy="1372613"/>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a:ext>
                            </a:extLst>
                          </a:blip>
                          <a:srcRect/>
                          <a:stretch/>
                        </pic:blipFill>
                        <pic:spPr bwMode="auto">
                          <a:xfrm>
                            <a:off x="0" y="0"/>
                            <a:ext cx="2165684" cy="1373630"/>
                          </a:xfrm>
                          <a:prstGeom prst="rect">
                            <a:avLst/>
                          </a:prstGeom>
                          <a:ln>
                            <a:noFill/>
                          </a:ln>
                          <a:extLst>
                            <a:ext uri="{53640926-AAD7-44D8-BBD7-CCE9431645EC}">
                              <a14:shadowObscured xmlns:a14="http://schemas.microsoft.com/office/drawing/2010/main"/>
                            </a:ext>
                          </a:extLst>
                        </pic:spPr>
                      </pic:pic>
                    </a:graphicData>
                  </a:graphic>
                </wp:inline>
              </w:drawing>
            </w:r>
          </w:p>
          <w:p w14:paraId="62773404" w14:textId="67051226" w:rsidR="00007622" w:rsidRDefault="00007622" w:rsidP="00BD0E56">
            <w:pPr>
              <w:rPr>
                <w:noProof/>
              </w:rPr>
            </w:pPr>
            <w:r>
              <w:rPr>
                <w:noProof/>
              </w:rPr>
              <w:lastRenderedPageBreak/>
              <w:drawing>
                <wp:inline distT="0" distB="0" distL="0" distR="0" wp14:anchorId="4896181E" wp14:editId="70453D11">
                  <wp:extent cx="2164080" cy="1365035"/>
                  <wp:effectExtent l="0" t="0" r="762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a:ext>
                            </a:extLst>
                          </a:blip>
                          <a:srcRect/>
                          <a:stretch/>
                        </pic:blipFill>
                        <pic:spPr bwMode="auto">
                          <a:xfrm>
                            <a:off x="0" y="0"/>
                            <a:ext cx="2182246" cy="1376494"/>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FB61DF0" w14:textId="77777777" w:rsidTr="00A62D22">
        <w:tc>
          <w:tcPr>
            <w:tcW w:w="1060" w:type="dxa"/>
            <w:tcBorders>
              <w:top w:val="single" w:sz="6" w:space="0" w:color="auto"/>
              <w:left w:val="single" w:sz="4" w:space="0" w:color="auto"/>
              <w:bottom w:val="single" w:sz="6" w:space="0" w:color="auto"/>
              <w:right w:val="single" w:sz="6" w:space="0" w:color="auto"/>
            </w:tcBorders>
          </w:tcPr>
          <w:p w14:paraId="26F78CA7" w14:textId="08569FA1" w:rsidR="00007622" w:rsidRDefault="00007622" w:rsidP="00BD0E56">
            <w:r>
              <w:lastRenderedPageBreak/>
              <w:t>111</w:t>
            </w:r>
          </w:p>
        </w:tc>
        <w:tc>
          <w:tcPr>
            <w:tcW w:w="3750" w:type="dxa"/>
            <w:tcBorders>
              <w:top w:val="single" w:sz="6" w:space="0" w:color="auto"/>
              <w:left w:val="single" w:sz="6" w:space="0" w:color="auto"/>
              <w:bottom w:val="single" w:sz="6" w:space="0" w:color="auto"/>
              <w:right w:val="single" w:sz="6" w:space="0" w:color="auto"/>
            </w:tcBorders>
          </w:tcPr>
          <w:p w14:paraId="01DBAE20" w14:textId="7E368B6C" w:rsidR="00007622" w:rsidRDefault="00007622" w:rsidP="00BD0E56">
            <w:pPr>
              <w:rPr>
                <w:noProof/>
              </w:rPr>
            </w:pPr>
            <w:r>
              <w:rPr>
                <w:noProof/>
              </w:rPr>
              <w:drawing>
                <wp:inline distT="0" distB="0" distL="0" distR="0" wp14:anchorId="0D8FA752" wp14:editId="5B12BCA5">
                  <wp:extent cx="2125980" cy="1333732"/>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a:ext>
                            </a:extLst>
                          </a:blip>
                          <a:srcRect/>
                          <a:stretch/>
                        </pic:blipFill>
                        <pic:spPr bwMode="auto">
                          <a:xfrm>
                            <a:off x="0" y="0"/>
                            <a:ext cx="2139021" cy="134191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3B3B1BA" w14:textId="421D0C23" w:rsidR="00007622" w:rsidRDefault="00007622" w:rsidP="00BD0E56">
            <w:pPr>
              <w:rPr>
                <w:noProof/>
              </w:rPr>
            </w:pPr>
            <w:r>
              <w:rPr>
                <w:noProof/>
              </w:rPr>
              <w:drawing>
                <wp:inline distT="0" distB="0" distL="0" distR="0" wp14:anchorId="6F678197" wp14:editId="46A1C6BA">
                  <wp:extent cx="2125980" cy="1332784"/>
                  <wp:effectExtent l="0" t="0" r="7620" b="127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a:ext>
                            </a:extLst>
                          </a:blip>
                          <a:srcRect/>
                          <a:stretch/>
                        </pic:blipFill>
                        <pic:spPr bwMode="auto">
                          <a:xfrm>
                            <a:off x="0" y="0"/>
                            <a:ext cx="2145142" cy="1344797"/>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C7F07B1" w14:textId="77777777" w:rsidTr="00A62D22">
        <w:tc>
          <w:tcPr>
            <w:tcW w:w="1060" w:type="dxa"/>
            <w:tcBorders>
              <w:top w:val="single" w:sz="6" w:space="0" w:color="auto"/>
              <w:left w:val="single" w:sz="4" w:space="0" w:color="auto"/>
              <w:bottom w:val="single" w:sz="6" w:space="0" w:color="auto"/>
              <w:right w:val="single" w:sz="6" w:space="0" w:color="auto"/>
            </w:tcBorders>
          </w:tcPr>
          <w:p w14:paraId="32D36472" w14:textId="20CF2B50" w:rsidR="007E4D5A" w:rsidRDefault="007E4D5A" w:rsidP="00BD0E56">
            <w:r>
              <w:t>112</w:t>
            </w:r>
          </w:p>
        </w:tc>
        <w:tc>
          <w:tcPr>
            <w:tcW w:w="3750" w:type="dxa"/>
            <w:tcBorders>
              <w:top w:val="single" w:sz="6" w:space="0" w:color="auto"/>
              <w:left w:val="single" w:sz="6" w:space="0" w:color="auto"/>
              <w:bottom w:val="single" w:sz="6" w:space="0" w:color="auto"/>
              <w:right w:val="single" w:sz="6" w:space="0" w:color="auto"/>
            </w:tcBorders>
          </w:tcPr>
          <w:p w14:paraId="72C144D3" w14:textId="46BD5469" w:rsidR="007E4D5A" w:rsidRDefault="007E4D5A" w:rsidP="00BD0E56">
            <w:pPr>
              <w:rPr>
                <w:noProof/>
              </w:rPr>
            </w:pPr>
            <w:r>
              <w:rPr>
                <w:noProof/>
              </w:rPr>
              <w:drawing>
                <wp:inline distT="0" distB="0" distL="0" distR="0" wp14:anchorId="685C0A65" wp14:editId="2E07C51F">
                  <wp:extent cx="2125980" cy="1332784"/>
                  <wp:effectExtent l="0" t="0" r="762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a:ext>
                            </a:extLst>
                          </a:blip>
                          <a:srcRect/>
                          <a:stretch/>
                        </pic:blipFill>
                        <pic:spPr bwMode="auto">
                          <a:xfrm>
                            <a:off x="0" y="0"/>
                            <a:ext cx="2145142" cy="134479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8D50564" w14:textId="77777777" w:rsidR="007E4D5A" w:rsidRDefault="007E4D5A" w:rsidP="00BD0E56">
            <w:pPr>
              <w:rPr>
                <w:noProof/>
              </w:rPr>
            </w:pPr>
            <w:r>
              <w:rPr>
                <w:noProof/>
              </w:rPr>
              <w:drawing>
                <wp:inline distT="0" distB="0" distL="0" distR="0" wp14:anchorId="5E5A82FC" wp14:editId="5D72B19B">
                  <wp:extent cx="2125980" cy="1339584"/>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2136094" cy="1345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4639E" wp14:editId="4F89D12A">
                  <wp:extent cx="2125980" cy="1335552"/>
                  <wp:effectExtent l="0" t="0" r="762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extLst>
                              <a:ext uri="{28A0092B-C50C-407E-A947-70E740481C1C}">
                                <a14:useLocalDpi xmlns:a14="http://schemas.microsoft.com/office/drawing/2010/main"/>
                              </a:ext>
                            </a:extLst>
                          </a:blip>
                          <a:srcRect/>
                          <a:stretch/>
                        </pic:blipFill>
                        <pic:spPr bwMode="auto">
                          <a:xfrm>
                            <a:off x="0" y="0"/>
                            <a:ext cx="2127843" cy="1336722"/>
                          </a:xfrm>
                          <a:prstGeom prst="rect">
                            <a:avLst/>
                          </a:prstGeom>
                          <a:ln>
                            <a:noFill/>
                          </a:ln>
                          <a:extLst>
                            <a:ext uri="{53640926-AAD7-44D8-BBD7-CCE9431645EC}">
                              <a14:shadowObscured xmlns:a14="http://schemas.microsoft.com/office/drawing/2010/main"/>
                            </a:ext>
                          </a:extLst>
                        </pic:spPr>
                      </pic:pic>
                    </a:graphicData>
                  </a:graphic>
                </wp:inline>
              </w:drawing>
            </w:r>
          </w:p>
          <w:p w14:paraId="7B7A4391" w14:textId="4F3CC7E9" w:rsidR="007E4D5A" w:rsidRDefault="007E4D5A" w:rsidP="00BD0E56">
            <w:pPr>
              <w:rPr>
                <w:noProof/>
              </w:rPr>
            </w:pPr>
            <w:r>
              <w:rPr>
                <w:noProof/>
              </w:rPr>
              <w:drawing>
                <wp:inline distT="0" distB="0" distL="0" distR="0" wp14:anchorId="69CE15C6" wp14:editId="625BF877">
                  <wp:extent cx="2125980" cy="1324028"/>
                  <wp:effectExtent l="0" t="0" r="762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2132071" cy="132782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86AFE0E" w14:textId="77777777" w:rsidTr="00A62D22">
        <w:tc>
          <w:tcPr>
            <w:tcW w:w="1060" w:type="dxa"/>
            <w:tcBorders>
              <w:top w:val="single" w:sz="6" w:space="0" w:color="auto"/>
              <w:left w:val="single" w:sz="4" w:space="0" w:color="auto"/>
              <w:bottom w:val="single" w:sz="6" w:space="0" w:color="auto"/>
              <w:right w:val="single" w:sz="6" w:space="0" w:color="auto"/>
            </w:tcBorders>
          </w:tcPr>
          <w:p w14:paraId="5B5216AB" w14:textId="1E2BA8ED" w:rsidR="007E4D5A" w:rsidRDefault="007E4D5A" w:rsidP="00BD0E56">
            <w:r>
              <w:t>113</w:t>
            </w:r>
          </w:p>
        </w:tc>
        <w:tc>
          <w:tcPr>
            <w:tcW w:w="3750" w:type="dxa"/>
            <w:tcBorders>
              <w:top w:val="single" w:sz="6" w:space="0" w:color="auto"/>
              <w:left w:val="single" w:sz="6" w:space="0" w:color="auto"/>
              <w:bottom w:val="single" w:sz="6" w:space="0" w:color="auto"/>
              <w:right w:val="single" w:sz="6" w:space="0" w:color="auto"/>
            </w:tcBorders>
          </w:tcPr>
          <w:p w14:paraId="773C80F3" w14:textId="19182AC4" w:rsidR="007E4D5A" w:rsidRDefault="007E4D5A" w:rsidP="00BD0E56">
            <w:pPr>
              <w:rPr>
                <w:noProof/>
              </w:rPr>
            </w:pPr>
            <w:r>
              <w:rPr>
                <w:noProof/>
              </w:rPr>
              <w:drawing>
                <wp:inline distT="0" distB="0" distL="0" distR="0" wp14:anchorId="4F2D64F0" wp14:editId="1B862CD2">
                  <wp:extent cx="2125980" cy="1339584"/>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2136094" cy="1345957"/>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72BDA85" w14:textId="5DFECAFE" w:rsidR="007E4D5A" w:rsidRDefault="007E4D5A" w:rsidP="00BD0E56">
            <w:pPr>
              <w:rPr>
                <w:noProof/>
              </w:rPr>
            </w:pPr>
            <w:r>
              <w:rPr>
                <w:noProof/>
              </w:rPr>
              <w:drawing>
                <wp:inline distT="0" distB="0" distL="0" distR="0" wp14:anchorId="12BE4AD7" wp14:editId="3B3EB9AF">
                  <wp:extent cx="2125980" cy="1345008"/>
                  <wp:effectExtent l="0" t="0" r="762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135076" cy="1350762"/>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8D8A2DC" w14:textId="77777777" w:rsidTr="00A62D22">
        <w:tc>
          <w:tcPr>
            <w:tcW w:w="1060" w:type="dxa"/>
            <w:tcBorders>
              <w:top w:val="single" w:sz="6" w:space="0" w:color="auto"/>
              <w:left w:val="single" w:sz="4" w:space="0" w:color="auto"/>
              <w:bottom w:val="single" w:sz="6" w:space="0" w:color="auto"/>
              <w:right w:val="single" w:sz="6" w:space="0" w:color="auto"/>
            </w:tcBorders>
          </w:tcPr>
          <w:p w14:paraId="2733F97A" w14:textId="34449462" w:rsidR="007E4D5A" w:rsidRDefault="007E4D5A" w:rsidP="00BD0E56">
            <w:r>
              <w:lastRenderedPageBreak/>
              <w:t>114</w:t>
            </w:r>
          </w:p>
        </w:tc>
        <w:tc>
          <w:tcPr>
            <w:tcW w:w="3750" w:type="dxa"/>
            <w:tcBorders>
              <w:top w:val="single" w:sz="6" w:space="0" w:color="auto"/>
              <w:left w:val="single" w:sz="6" w:space="0" w:color="auto"/>
              <w:bottom w:val="single" w:sz="6" w:space="0" w:color="auto"/>
              <w:right w:val="single" w:sz="6" w:space="0" w:color="auto"/>
            </w:tcBorders>
          </w:tcPr>
          <w:p w14:paraId="0FF6899A" w14:textId="45FD49C5" w:rsidR="007E4D5A" w:rsidRDefault="007E4D5A" w:rsidP="00BD0E56">
            <w:pPr>
              <w:rPr>
                <w:noProof/>
              </w:rPr>
            </w:pPr>
            <w:r>
              <w:rPr>
                <w:noProof/>
              </w:rPr>
              <w:drawing>
                <wp:inline distT="0" distB="0" distL="0" distR="0" wp14:anchorId="2103EB90" wp14:editId="2E70BF24">
                  <wp:extent cx="2125980" cy="1345008"/>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135076" cy="135076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00988FB" w14:textId="768F99DA" w:rsidR="007E4D5A" w:rsidRDefault="007E4D5A" w:rsidP="00BD0E56">
            <w:pPr>
              <w:rPr>
                <w:noProof/>
              </w:rPr>
            </w:pPr>
            <w:r>
              <w:rPr>
                <w:noProof/>
              </w:rPr>
              <w:drawing>
                <wp:inline distT="0" distB="0" distL="0" distR="0" wp14:anchorId="7E0E3FA5" wp14:editId="03AC9C19">
                  <wp:extent cx="2125980" cy="1333732"/>
                  <wp:effectExtent l="0" t="0" r="762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a:ext>
                            </a:extLst>
                          </a:blip>
                          <a:srcRect/>
                          <a:stretch/>
                        </pic:blipFill>
                        <pic:spPr bwMode="auto">
                          <a:xfrm>
                            <a:off x="0" y="0"/>
                            <a:ext cx="2139021" cy="134191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C8AFE8A" w14:textId="77777777" w:rsidTr="00A62D22">
        <w:tc>
          <w:tcPr>
            <w:tcW w:w="1060" w:type="dxa"/>
            <w:tcBorders>
              <w:top w:val="single" w:sz="6" w:space="0" w:color="auto"/>
              <w:left w:val="single" w:sz="4" w:space="0" w:color="auto"/>
              <w:bottom w:val="single" w:sz="6" w:space="0" w:color="auto"/>
              <w:right w:val="single" w:sz="6" w:space="0" w:color="auto"/>
            </w:tcBorders>
          </w:tcPr>
          <w:p w14:paraId="02789313" w14:textId="782C23B0" w:rsidR="001B4B43" w:rsidRDefault="001B4B43" w:rsidP="00BD0E56">
            <w:r>
              <w:t>115</w:t>
            </w:r>
          </w:p>
        </w:tc>
        <w:tc>
          <w:tcPr>
            <w:tcW w:w="3750" w:type="dxa"/>
            <w:tcBorders>
              <w:top w:val="single" w:sz="6" w:space="0" w:color="auto"/>
              <w:left w:val="single" w:sz="6" w:space="0" w:color="auto"/>
              <w:bottom w:val="single" w:sz="6" w:space="0" w:color="auto"/>
              <w:right w:val="single" w:sz="6" w:space="0" w:color="auto"/>
            </w:tcBorders>
          </w:tcPr>
          <w:p w14:paraId="66AEF2A1" w14:textId="640DC3FF" w:rsidR="001B4B43" w:rsidRDefault="001B4B43" w:rsidP="00BD0E56">
            <w:pPr>
              <w:rPr>
                <w:noProof/>
              </w:rPr>
            </w:pPr>
            <w:r>
              <w:rPr>
                <w:noProof/>
              </w:rPr>
              <w:drawing>
                <wp:inline distT="0" distB="0" distL="0" distR="0" wp14:anchorId="7F250871" wp14:editId="3DB22453">
                  <wp:extent cx="2125980" cy="1346995"/>
                  <wp:effectExtent l="0" t="0" r="7620" b="571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a:ext>
                            </a:extLst>
                          </a:blip>
                          <a:srcRect/>
                          <a:stretch/>
                        </pic:blipFill>
                        <pic:spPr bwMode="auto">
                          <a:xfrm>
                            <a:off x="0" y="0"/>
                            <a:ext cx="2135666" cy="135313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09EF0DB" w14:textId="0184C9BC" w:rsidR="001B4B43" w:rsidRDefault="001B4B43" w:rsidP="00BD0E56">
            <w:pPr>
              <w:rPr>
                <w:noProof/>
              </w:rPr>
            </w:pPr>
            <w:r>
              <w:rPr>
                <w:noProof/>
              </w:rPr>
              <w:drawing>
                <wp:inline distT="0" distB="0" distL="0" distR="0" wp14:anchorId="5E3BDC14" wp14:editId="67244C40">
                  <wp:extent cx="2146174" cy="1346835"/>
                  <wp:effectExtent l="0" t="0" r="6985" b="571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28A0092B-C50C-407E-A947-70E740481C1C}">
                                <a14:useLocalDpi xmlns:a14="http://schemas.microsoft.com/office/drawing/2010/main"/>
                              </a:ext>
                            </a:extLst>
                          </a:blip>
                          <a:srcRect/>
                          <a:stretch/>
                        </pic:blipFill>
                        <pic:spPr bwMode="auto">
                          <a:xfrm>
                            <a:off x="0" y="0"/>
                            <a:ext cx="2159776" cy="1355371"/>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6E22634" w14:textId="77777777" w:rsidTr="00A62D22">
        <w:tc>
          <w:tcPr>
            <w:tcW w:w="1060" w:type="dxa"/>
            <w:tcBorders>
              <w:top w:val="single" w:sz="6" w:space="0" w:color="auto"/>
              <w:left w:val="single" w:sz="4" w:space="0" w:color="auto"/>
              <w:bottom w:val="single" w:sz="6" w:space="0" w:color="auto"/>
              <w:right w:val="single" w:sz="6" w:space="0" w:color="auto"/>
            </w:tcBorders>
          </w:tcPr>
          <w:p w14:paraId="034C3D56" w14:textId="5D31DD14" w:rsidR="009D1241" w:rsidRDefault="009D1241" w:rsidP="00BD0E56">
            <w:r>
              <w:t>116</w:t>
            </w:r>
          </w:p>
        </w:tc>
        <w:tc>
          <w:tcPr>
            <w:tcW w:w="3750" w:type="dxa"/>
            <w:tcBorders>
              <w:top w:val="single" w:sz="6" w:space="0" w:color="auto"/>
              <w:left w:val="single" w:sz="6" w:space="0" w:color="auto"/>
              <w:bottom w:val="single" w:sz="6" w:space="0" w:color="auto"/>
              <w:right w:val="single" w:sz="6" w:space="0" w:color="auto"/>
            </w:tcBorders>
          </w:tcPr>
          <w:p w14:paraId="1ED9D0F4" w14:textId="4C08C7BC" w:rsidR="009D1241" w:rsidRDefault="009D1241" w:rsidP="00BD0E56">
            <w:pPr>
              <w:rPr>
                <w:noProof/>
              </w:rPr>
            </w:pPr>
            <w:r>
              <w:rPr>
                <w:noProof/>
              </w:rPr>
              <w:drawing>
                <wp:inline distT="0" distB="0" distL="0" distR="0" wp14:anchorId="07E35962" wp14:editId="05797D81">
                  <wp:extent cx="2125980" cy="1345006"/>
                  <wp:effectExtent l="0" t="0" r="7620"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2148234" cy="135908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531E9C6" w14:textId="4C60ED2E" w:rsidR="009D1241" w:rsidRDefault="009D1241" w:rsidP="00BD0E56">
            <w:pPr>
              <w:rPr>
                <w:noProof/>
              </w:rPr>
            </w:pPr>
            <w:r>
              <w:rPr>
                <w:noProof/>
              </w:rPr>
              <w:drawing>
                <wp:inline distT="0" distB="0" distL="0" distR="0" wp14:anchorId="3D77E44A" wp14:editId="3B7DB7E9">
                  <wp:extent cx="2125980" cy="1345006"/>
                  <wp:effectExtent l="0" t="0" r="762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2148234" cy="135908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9536C31" w14:textId="77777777" w:rsidTr="00A62D22">
        <w:tc>
          <w:tcPr>
            <w:tcW w:w="1060" w:type="dxa"/>
            <w:tcBorders>
              <w:top w:val="single" w:sz="6" w:space="0" w:color="auto"/>
              <w:left w:val="single" w:sz="4" w:space="0" w:color="auto"/>
              <w:bottom w:val="single" w:sz="6" w:space="0" w:color="auto"/>
              <w:right w:val="single" w:sz="6" w:space="0" w:color="auto"/>
            </w:tcBorders>
          </w:tcPr>
          <w:p w14:paraId="659194A7" w14:textId="164FE9C7" w:rsidR="00FB6BD5" w:rsidRDefault="00FB6BD5" w:rsidP="00BD0E56">
            <w:r>
              <w:t>117</w:t>
            </w:r>
          </w:p>
        </w:tc>
        <w:tc>
          <w:tcPr>
            <w:tcW w:w="3750" w:type="dxa"/>
            <w:tcBorders>
              <w:top w:val="single" w:sz="6" w:space="0" w:color="auto"/>
              <w:left w:val="single" w:sz="6" w:space="0" w:color="auto"/>
              <w:bottom w:val="single" w:sz="6" w:space="0" w:color="auto"/>
              <w:right w:val="single" w:sz="6" w:space="0" w:color="auto"/>
            </w:tcBorders>
          </w:tcPr>
          <w:p w14:paraId="1D00C1CE" w14:textId="093D5376" w:rsidR="00FB6BD5" w:rsidRDefault="00FB6BD5" w:rsidP="00BD0E56">
            <w:pPr>
              <w:rPr>
                <w:noProof/>
              </w:rPr>
            </w:pPr>
            <w:r>
              <w:rPr>
                <w:noProof/>
              </w:rPr>
              <w:drawing>
                <wp:inline distT="0" distB="0" distL="0" distR="0" wp14:anchorId="10B785E6" wp14:editId="5798196A">
                  <wp:extent cx="2125980" cy="1334161"/>
                  <wp:effectExtent l="0" t="0" r="762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a:ext>
                            </a:extLst>
                          </a:blip>
                          <a:srcRect/>
                          <a:stretch/>
                        </pic:blipFill>
                        <pic:spPr bwMode="auto">
                          <a:xfrm>
                            <a:off x="0" y="0"/>
                            <a:ext cx="2132335" cy="133814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117CE55" w14:textId="5F065E49" w:rsidR="00FB6BD5" w:rsidRDefault="00FB6BD5" w:rsidP="00BD0E56">
            <w:pPr>
              <w:rPr>
                <w:noProof/>
              </w:rPr>
            </w:pPr>
            <w:r>
              <w:rPr>
                <w:noProof/>
              </w:rPr>
              <w:drawing>
                <wp:inline distT="0" distB="0" distL="0" distR="0" wp14:anchorId="125BEFC3" wp14:editId="4156C9A5">
                  <wp:extent cx="2529840" cy="896540"/>
                  <wp:effectExtent l="0" t="0" r="381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a:ext>
                            </a:extLst>
                          </a:blip>
                          <a:srcRect/>
                          <a:stretch/>
                        </pic:blipFill>
                        <pic:spPr bwMode="auto">
                          <a:xfrm>
                            <a:off x="0" y="0"/>
                            <a:ext cx="2549503" cy="903508"/>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5A70AD4" w14:textId="77777777" w:rsidTr="00A62D22">
        <w:tc>
          <w:tcPr>
            <w:tcW w:w="1060" w:type="dxa"/>
            <w:tcBorders>
              <w:top w:val="single" w:sz="6" w:space="0" w:color="auto"/>
              <w:left w:val="single" w:sz="4" w:space="0" w:color="auto"/>
              <w:bottom w:val="single" w:sz="6" w:space="0" w:color="auto"/>
              <w:right w:val="single" w:sz="6" w:space="0" w:color="auto"/>
            </w:tcBorders>
          </w:tcPr>
          <w:p w14:paraId="1842D088" w14:textId="3FA4CD27" w:rsidR="00FB6BD5" w:rsidRDefault="00FB6BD5" w:rsidP="00BD0E56">
            <w:r>
              <w:t>118</w:t>
            </w:r>
          </w:p>
        </w:tc>
        <w:tc>
          <w:tcPr>
            <w:tcW w:w="3750" w:type="dxa"/>
            <w:tcBorders>
              <w:top w:val="single" w:sz="6" w:space="0" w:color="auto"/>
              <w:left w:val="single" w:sz="6" w:space="0" w:color="auto"/>
              <w:bottom w:val="single" w:sz="6" w:space="0" w:color="auto"/>
              <w:right w:val="single" w:sz="6" w:space="0" w:color="auto"/>
            </w:tcBorders>
          </w:tcPr>
          <w:p w14:paraId="5646B0DF" w14:textId="084701B1" w:rsidR="00FB6BD5" w:rsidRDefault="00C81FFB" w:rsidP="00BD0E56">
            <w:pPr>
              <w:rPr>
                <w:noProof/>
              </w:rPr>
            </w:pPr>
            <w:r>
              <w:rPr>
                <w:noProof/>
              </w:rPr>
              <w:drawing>
                <wp:inline distT="0" distB="0" distL="0" distR="0" wp14:anchorId="271894C1" wp14:editId="750F8574">
                  <wp:extent cx="2125980" cy="1334161"/>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a:ext>
                            </a:extLst>
                          </a:blip>
                          <a:srcRect/>
                          <a:stretch/>
                        </pic:blipFill>
                        <pic:spPr bwMode="auto">
                          <a:xfrm>
                            <a:off x="0" y="0"/>
                            <a:ext cx="2132335" cy="133814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0FC2F14" w14:textId="7703BEEE" w:rsidR="002E3690" w:rsidRDefault="00C81FFB" w:rsidP="00BD0E56">
            <w:pPr>
              <w:rPr>
                <w:noProof/>
              </w:rPr>
            </w:pPr>
            <w:r>
              <w:rPr>
                <w:noProof/>
              </w:rPr>
              <w:drawing>
                <wp:inline distT="0" distB="0" distL="0" distR="0" wp14:anchorId="0DF2715E" wp14:editId="50505073">
                  <wp:extent cx="2125980" cy="133416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a:ext>
                            </a:extLst>
                          </a:blip>
                          <a:srcRect/>
                          <a:stretch/>
                        </pic:blipFill>
                        <pic:spPr bwMode="auto">
                          <a:xfrm>
                            <a:off x="0" y="0"/>
                            <a:ext cx="2137361" cy="134130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18CC463" w14:textId="77777777" w:rsidTr="00A62D22">
        <w:tc>
          <w:tcPr>
            <w:tcW w:w="1060" w:type="dxa"/>
            <w:tcBorders>
              <w:top w:val="single" w:sz="6" w:space="0" w:color="auto"/>
              <w:left w:val="single" w:sz="4" w:space="0" w:color="auto"/>
              <w:bottom w:val="single" w:sz="6" w:space="0" w:color="auto"/>
              <w:right w:val="single" w:sz="6" w:space="0" w:color="auto"/>
            </w:tcBorders>
          </w:tcPr>
          <w:p w14:paraId="43D10CAF" w14:textId="6E4DC2BB" w:rsidR="006B4EC1" w:rsidRDefault="006B4EC1" w:rsidP="00BD0E56">
            <w:r>
              <w:t>119</w:t>
            </w:r>
          </w:p>
        </w:tc>
        <w:tc>
          <w:tcPr>
            <w:tcW w:w="3750" w:type="dxa"/>
            <w:tcBorders>
              <w:top w:val="single" w:sz="6" w:space="0" w:color="auto"/>
              <w:left w:val="single" w:sz="6" w:space="0" w:color="auto"/>
              <w:bottom w:val="single" w:sz="6" w:space="0" w:color="auto"/>
              <w:right w:val="single" w:sz="6" w:space="0" w:color="auto"/>
            </w:tcBorders>
          </w:tcPr>
          <w:p w14:paraId="45E08059" w14:textId="38348049" w:rsidR="006B4EC1" w:rsidRDefault="006B4EC1" w:rsidP="00BD0E56">
            <w:pPr>
              <w:rPr>
                <w:noProof/>
              </w:rPr>
            </w:pPr>
            <w:r>
              <w:rPr>
                <w:noProof/>
              </w:rPr>
              <w:drawing>
                <wp:inline distT="0" distB="0" distL="0" distR="0" wp14:anchorId="512A5034" wp14:editId="5F53B301">
                  <wp:extent cx="2125980" cy="1334161"/>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a:ext>
                            </a:extLst>
                          </a:blip>
                          <a:srcRect/>
                          <a:stretch/>
                        </pic:blipFill>
                        <pic:spPr bwMode="auto">
                          <a:xfrm>
                            <a:off x="0" y="0"/>
                            <a:ext cx="2137361" cy="134130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0A8A9F4" w14:textId="1731F665" w:rsidR="006B4EC1" w:rsidRDefault="006B4EC1" w:rsidP="00BD0E56">
            <w:pPr>
              <w:rPr>
                <w:noProof/>
              </w:rPr>
            </w:pPr>
            <w:r>
              <w:rPr>
                <w:noProof/>
              </w:rPr>
              <w:drawing>
                <wp:inline distT="0" distB="0" distL="0" distR="0" wp14:anchorId="72C6482C" wp14:editId="7508FB0B">
                  <wp:extent cx="2125980" cy="1348448"/>
                  <wp:effectExtent l="0" t="0" r="762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a:ext>
                            </a:extLst>
                          </a:blip>
                          <a:srcRect/>
                          <a:stretch/>
                        </pic:blipFill>
                        <pic:spPr bwMode="auto">
                          <a:xfrm>
                            <a:off x="0" y="0"/>
                            <a:ext cx="2140115" cy="135741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920DC24" w14:textId="77777777" w:rsidTr="00A62D22">
        <w:tc>
          <w:tcPr>
            <w:tcW w:w="1060" w:type="dxa"/>
            <w:tcBorders>
              <w:top w:val="single" w:sz="6" w:space="0" w:color="auto"/>
              <w:left w:val="single" w:sz="4" w:space="0" w:color="auto"/>
              <w:bottom w:val="single" w:sz="6" w:space="0" w:color="auto"/>
              <w:right w:val="single" w:sz="6" w:space="0" w:color="auto"/>
            </w:tcBorders>
          </w:tcPr>
          <w:p w14:paraId="0AD39585" w14:textId="27E90323" w:rsidR="006B4EC1" w:rsidRDefault="006B4EC1" w:rsidP="00BD0E56">
            <w:r>
              <w:lastRenderedPageBreak/>
              <w:t>120</w:t>
            </w:r>
          </w:p>
        </w:tc>
        <w:tc>
          <w:tcPr>
            <w:tcW w:w="3750" w:type="dxa"/>
            <w:tcBorders>
              <w:top w:val="single" w:sz="6" w:space="0" w:color="auto"/>
              <w:left w:val="single" w:sz="6" w:space="0" w:color="auto"/>
              <w:bottom w:val="single" w:sz="6" w:space="0" w:color="auto"/>
              <w:right w:val="single" w:sz="6" w:space="0" w:color="auto"/>
            </w:tcBorders>
          </w:tcPr>
          <w:p w14:paraId="721BCD34" w14:textId="312A2AE9" w:rsidR="006B4EC1" w:rsidRDefault="006B4EC1" w:rsidP="00BD0E56">
            <w:pPr>
              <w:rPr>
                <w:noProof/>
              </w:rPr>
            </w:pPr>
            <w:r>
              <w:rPr>
                <w:noProof/>
              </w:rPr>
              <w:drawing>
                <wp:inline distT="0" distB="0" distL="0" distR="0" wp14:anchorId="39BCF447" wp14:editId="20F41426">
                  <wp:extent cx="2125980" cy="1348448"/>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a:ext>
                            </a:extLst>
                          </a:blip>
                          <a:srcRect/>
                          <a:stretch/>
                        </pic:blipFill>
                        <pic:spPr bwMode="auto">
                          <a:xfrm>
                            <a:off x="0" y="0"/>
                            <a:ext cx="2140115" cy="135741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F9C4571" w14:textId="7E3590B4" w:rsidR="006B4EC1" w:rsidRDefault="006B4EC1" w:rsidP="00BD0E56">
            <w:pPr>
              <w:rPr>
                <w:noProof/>
              </w:rPr>
            </w:pPr>
            <w:r>
              <w:rPr>
                <w:noProof/>
              </w:rPr>
              <w:drawing>
                <wp:inline distT="0" distB="0" distL="0" distR="0" wp14:anchorId="67FD3343" wp14:editId="6F72BFD1">
                  <wp:extent cx="2125980" cy="1342436"/>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print">
                            <a:extLst>
                              <a:ext uri="{28A0092B-C50C-407E-A947-70E740481C1C}">
                                <a14:useLocalDpi xmlns:a14="http://schemas.microsoft.com/office/drawing/2010/main"/>
                              </a:ext>
                            </a:extLst>
                          </a:blip>
                          <a:srcRect/>
                          <a:stretch/>
                        </pic:blipFill>
                        <pic:spPr bwMode="auto">
                          <a:xfrm>
                            <a:off x="0" y="0"/>
                            <a:ext cx="2130836" cy="1345502"/>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1932979F" w14:textId="77777777" w:rsidTr="00A62D22">
        <w:tc>
          <w:tcPr>
            <w:tcW w:w="1060" w:type="dxa"/>
            <w:tcBorders>
              <w:top w:val="single" w:sz="6" w:space="0" w:color="auto"/>
              <w:left w:val="single" w:sz="4" w:space="0" w:color="auto"/>
              <w:bottom w:val="single" w:sz="6" w:space="0" w:color="auto"/>
              <w:right w:val="single" w:sz="6" w:space="0" w:color="auto"/>
            </w:tcBorders>
          </w:tcPr>
          <w:p w14:paraId="3871208F" w14:textId="0C275283" w:rsidR="000977DA" w:rsidRDefault="000977DA" w:rsidP="00BD0E56">
            <w:r>
              <w:t>121</w:t>
            </w:r>
          </w:p>
        </w:tc>
        <w:tc>
          <w:tcPr>
            <w:tcW w:w="3750" w:type="dxa"/>
            <w:tcBorders>
              <w:top w:val="single" w:sz="6" w:space="0" w:color="auto"/>
              <w:left w:val="single" w:sz="6" w:space="0" w:color="auto"/>
              <w:bottom w:val="single" w:sz="6" w:space="0" w:color="auto"/>
              <w:right w:val="single" w:sz="6" w:space="0" w:color="auto"/>
            </w:tcBorders>
          </w:tcPr>
          <w:p w14:paraId="66FACCF6" w14:textId="07683C2E" w:rsidR="000977DA" w:rsidRDefault="000977DA" w:rsidP="00BD0E56">
            <w:pPr>
              <w:rPr>
                <w:noProof/>
              </w:rPr>
            </w:pPr>
            <w:r>
              <w:rPr>
                <w:noProof/>
              </w:rPr>
              <w:drawing>
                <wp:inline distT="0" distB="0" distL="0" distR="0" wp14:anchorId="44D9744C" wp14:editId="654F5B4D">
                  <wp:extent cx="2125980" cy="1348448"/>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a:ext>
                            </a:extLst>
                          </a:blip>
                          <a:srcRect/>
                          <a:stretch/>
                        </pic:blipFill>
                        <pic:spPr bwMode="auto">
                          <a:xfrm>
                            <a:off x="0" y="0"/>
                            <a:ext cx="2140115" cy="1357413"/>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E95F05B" w14:textId="221F056C" w:rsidR="000977DA" w:rsidRDefault="000977DA" w:rsidP="00BD0E56">
            <w:pPr>
              <w:rPr>
                <w:noProof/>
              </w:rPr>
            </w:pPr>
            <w:r>
              <w:rPr>
                <w:noProof/>
              </w:rPr>
              <w:drawing>
                <wp:inline distT="0" distB="0" distL="0" distR="0" wp14:anchorId="1B1FC4DF" wp14:editId="34ED1F3A">
                  <wp:extent cx="2125980" cy="1345879"/>
                  <wp:effectExtent l="0" t="0" r="762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a:ext>
                            </a:extLst>
                          </a:blip>
                          <a:srcRect/>
                          <a:stretch/>
                        </pic:blipFill>
                        <pic:spPr bwMode="auto">
                          <a:xfrm>
                            <a:off x="0" y="0"/>
                            <a:ext cx="2145810" cy="135843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B25AA42" w14:textId="77777777" w:rsidTr="00A62D22">
        <w:tc>
          <w:tcPr>
            <w:tcW w:w="1060" w:type="dxa"/>
            <w:tcBorders>
              <w:top w:val="single" w:sz="6" w:space="0" w:color="auto"/>
              <w:left w:val="single" w:sz="4" w:space="0" w:color="auto"/>
              <w:bottom w:val="single" w:sz="6" w:space="0" w:color="auto"/>
              <w:right w:val="single" w:sz="6" w:space="0" w:color="auto"/>
            </w:tcBorders>
          </w:tcPr>
          <w:p w14:paraId="2EFC2AB3" w14:textId="52866F4B" w:rsidR="007732BD" w:rsidRDefault="007732BD" w:rsidP="00BD0E56">
            <w:r>
              <w:t>122</w:t>
            </w:r>
          </w:p>
        </w:tc>
        <w:tc>
          <w:tcPr>
            <w:tcW w:w="3750" w:type="dxa"/>
            <w:tcBorders>
              <w:top w:val="single" w:sz="6" w:space="0" w:color="auto"/>
              <w:left w:val="single" w:sz="6" w:space="0" w:color="auto"/>
              <w:bottom w:val="single" w:sz="6" w:space="0" w:color="auto"/>
              <w:right w:val="single" w:sz="6" w:space="0" w:color="auto"/>
            </w:tcBorders>
          </w:tcPr>
          <w:p w14:paraId="1AFEE8A6" w14:textId="79CF3A4A" w:rsidR="007732BD" w:rsidRDefault="007732BD" w:rsidP="00BD0E56">
            <w:pPr>
              <w:rPr>
                <w:noProof/>
              </w:rPr>
            </w:pPr>
            <w:r>
              <w:rPr>
                <w:noProof/>
              </w:rPr>
              <w:drawing>
                <wp:inline distT="0" distB="0" distL="0" distR="0" wp14:anchorId="1DFC1B9A" wp14:editId="283AE243">
                  <wp:extent cx="2125980" cy="1319948"/>
                  <wp:effectExtent l="0" t="0" r="762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a:ext>
                            </a:extLst>
                          </a:blip>
                          <a:srcRect/>
                          <a:stretch/>
                        </pic:blipFill>
                        <pic:spPr bwMode="auto">
                          <a:xfrm>
                            <a:off x="0" y="0"/>
                            <a:ext cx="2141154" cy="132936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02FF70E" w14:textId="4A509147" w:rsidR="007732BD" w:rsidRDefault="007732BD" w:rsidP="00BD0E56">
            <w:pPr>
              <w:rPr>
                <w:noProof/>
              </w:rPr>
            </w:pPr>
            <w:r>
              <w:rPr>
                <w:noProof/>
              </w:rPr>
              <w:drawing>
                <wp:inline distT="0" distB="0" distL="0" distR="0" wp14:anchorId="0FE220D2" wp14:editId="7111CB76">
                  <wp:extent cx="2125980" cy="1319948"/>
                  <wp:effectExtent l="0" t="0" r="762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a:ext>
                            </a:extLst>
                          </a:blip>
                          <a:srcRect/>
                          <a:stretch/>
                        </pic:blipFill>
                        <pic:spPr bwMode="auto">
                          <a:xfrm>
                            <a:off x="0" y="0"/>
                            <a:ext cx="2141154" cy="132936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7ECC8AC" w14:textId="77777777" w:rsidTr="00A62D22">
        <w:tc>
          <w:tcPr>
            <w:tcW w:w="1060" w:type="dxa"/>
            <w:tcBorders>
              <w:top w:val="single" w:sz="6" w:space="0" w:color="auto"/>
              <w:left w:val="single" w:sz="4" w:space="0" w:color="auto"/>
              <w:bottom w:val="single" w:sz="6" w:space="0" w:color="auto"/>
              <w:right w:val="single" w:sz="6" w:space="0" w:color="auto"/>
            </w:tcBorders>
          </w:tcPr>
          <w:p w14:paraId="31DB3B7B" w14:textId="3B881BF4" w:rsidR="00B43D38" w:rsidRDefault="00B43D38" w:rsidP="00BD0E56">
            <w:r>
              <w:t>123</w:t>
            </w:r>
          </w:p>
        </w:tc>
        <w:tc>
          <w:tcPr>
            <w:tcW w:w="3750" w:type="dxa"/>
            <w:tcBorders>
              <w:top w:val="single" w:sz="6" w:space="0" w:color="auto"/>
              <w:left w:val="single" w:sz="6" w:space="0" w:color="auto"/>
              <w:bottom w:val="single" w:sz="6" w:space="0" w:color="auto"/>
              <w:right w:val="single" w:sz="6" w:space="0" w:color="auto"/>
            </w:tcBorders>
          </w:tcPr>
          <w:p w14:paraId="4285A5FD" w14:textId="6FA53030" w:rsidR="00B43D38" w:rsidRDefault="00B43D38" w:rsidP="00BD0E56">
            <w:pPr>
              <w:rPr>
                <w:noProof/>
              </w:rPr>
            </w:pPr>
            <w:r>
              <w:rPr>
                <w:noProof/>
              </w:rPr>
              <w:drawing>
                <wp:inline distT="0" distB="0" distL="0" distR="0" wp14:anchorId="2F368565" wp14:editId="59A83328">
                  <wp:extent cx="2125980" cy="1319948"/>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a:ext>
                            </a:extLst>
                          </a:blip>
                          <a:srcRect/>
                          <a:stretch/>
                        </pic:blipFill>
                        <pic:spPr bwMode="auto">
                          <a:xfrm>
                            <a:off x="0" y="0"/>
                            <a:ext cx="2141154" cy="132936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1C3DBF9E" w14:textId="5132B7E2" w:rsidR="00B43D38" w:rsidRDefault="00B43D38" w:rsidP="00BD0E56">
            <w:pPr>
              <w:rPr>
                <w:noProof/>
              </w:rPr>
            </w:pPr>
            <w:r>
              <w:rPr>
                <w:noProof/>
              </w:rPr>
              <w:drawing>
                <wp:inline distT="0" distB="0" distL="0" distR="0" wp14:anchorId="21C530D8" wp14:editId="24EF9CD9">
                  <wp:extent cx="2125980" cy="1319948"/>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a:ext>
                            </a:extLst>
                          </a:blip>
                          <a:srcRect/>
                          <a:stretch/>
                        </pic:blipFill>
                        <pic:spPr bwMode="auto">
                          <a:xfrm>
                            <a:off x="0" y="0"/>
                            <a:ext cx="2141154" cy="132936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283021B1" w14:textId="77777777" w:rsidTr="00A62D22">
        <w:tc>
          <w:tcPr>
            <w:tcW w:w="1060" w:type="dxa"/>
            <w:tcBorders>
              <w:top w:val="single" w:sz="6" w:space="0" w:color="auto"/>
              <w:left w:val="single" w:sz="4" w:space="0" w:color="auto"/>
              <w:bottom w:val="single" w:sz="6" w:space="0" w:color="auto"/>
              <w:right w:val="single" w:sz="6" w:space="0" w:color="auto"/>
            </w:tcBorders>
          </w:tcPr>
          <w:p w14:paraId="547CE100" w14:textId="6811AC15" w:rsidR="006B43E4" w:rsidRDefault="006B43E4" w:rsidP="00BD0E56">
            <w:r>
              <w:t>124</w:t>
            </w:r>
          </w:p>
        </w:tc>
        <w:tc>
          <w:tcPr>
            <w:tcW w:w="3750" w:type="dxa"/>
            <w:tcBorders>
              <w:top w:val="single" w:sz="6" w:space="0" w:color="auto"/>
              <w:left w:val="single" w:sz="6" w:space="0" w:color="auto"/>
              <w:bottom w:val="single" w:sz="6" w:space="0" w:color="auto"/>
              <w:right w:val="single" w:sz="6" w:space="0" w:color="auto"/>
            </w:tcBorders>
          </w:tcPr>
          <w:p w14:paraId="55D0A539" w14:textId="520C73A7" w:rsidR="006B43E4" w:rsidRDefault="00B822AC" w:rsidP="00BD0E56">
            <w:pPr>
              <w:rPr>
                <w:noProof/>
              </w:rPr>
            </w:pPr>
            <w:r>
              <w:rPr>
                <w:noProof/>
              </w:rPr>
              <w:drawing>
                <wp:inline distT="0" distB="0" distL="0" distR="0" wp14:anchorId="42BDC122" wp14:editId="1197A4D3">
                  <wp:extent cx="2125980" cy="1334161"/>
                  <wp:effectExtent l="0" t="0" r="762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a:ext>
                            </a:extLst>
                          </a:blip>
                          <a:srcRect/>
                          <a:stretch/>
                        </pic:blipFill>
                        <pic:spPr bwMode="auto">
                          <a:xfrm>
                            <a:off x="0" y="0"/>
                            <a:ext cx="2132021" cy="133795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0AD12D5" w14:textId="77777777" w:rsidR="006B43E4" w:rsidRDefault="00005919" w:rsidP="00BD0E56">
            <w:pPr>
              <w:rPr>
                <w:noProof/>
              </w:rPr>
            </w:pPr>
            <w:r>
              <w:rPr>
                <w:noProof/>
              </w:rPr>
              <w:drawing>
                <wp:inline distT="0" distB="0" distL="0" distR="0" wp14:anchorId="384390E6" wp14:editId="3B172A2B">
                  <wp:extent cx="2125980" cy="1337003"/>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extLst>
                              <a:ext uri="{28A0092B-C50C-407E-A947-70E740481C1C}">
                                <a14:useLocalDpi xmlns:a14="http://schemas.microsoft.com/office/drawing/2010/main"/>
                              </a:ext>
                            </a:extLst>
                          </a:blip>
                          <a:srcRect/>
                          <a:stretch/>
                        </pic:blipFill>
                        <pic:spPr bwMode="auto">
                          <a:xfrm>
                            <a:off x="0" y="0"/>
                            <a:ext cx="2139059" cy="1345228"/>
                          </a:xfrm>
                          <a:prstGeom prst="rect">
                            <a:avLst/>
                          </a:prstGeom>
                          <a:ln>
                            <a:noFill/>
                          </a:ln>
                          <a:extLst>
                            <a:ext uri="{53640926-AAD7-44D8-BBD7-CCE9431645EC}">
                              <a14:shadowObscured xmlns:a14="http://schemas.microsoft.com/office/drawing/2010/main"/>
                            </a:ext>
                          </a:extLst>
                        </pic:spPr>
                      </pic:pic>
                    </a:graphicData>
                  </a:graphic>
                </wp:inline>
              </w:drawing>
            </w:r>
          </w:p>
          <w:p w14:paraId="405F6EF2" w14:textId="2CB57048" w:rsidR="00005919" w:rsidRDefault="00005919" w:rsidP="00BD0E56">
            <w:pPr>
              <w:rPr>
                <w:noProof/>
              </w:rPr>
            </w:pPr>
            <w:r>
              <w:rPr>
                <w:noProof/>
              </w:rPr>
              <w:drawing>
                <wp:inline distT="0" distB="0" distL="0" distR="0" wp14:anchorId="47A146E2" wp14:editId="314FD21A">
                  <wp:extent cx="2125980" cy="1327389"/>
                  <wp:effectExtent l="0" t="0" r="762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18BC8C72" w14:textId="77777777" w:rsidTr="00A62D22">
        <w:tc>
          <w:tcPr>
            <w:tcW w:w="1060" w:type="dxa"/>
            <w:tcBorders>
              <w:top w:val="single" w:sz="6" w:space="0" w:color="auto"/>
              <w:left w:val="single" w:sz="4" w:space="0" w:color="auto"/>
              <w:bottom w:val="single" w:sz="6" w:space="0" w:color="auto"/>
              <w:right w:val="single" w:sz="6" w:space="0" w:color="auto"/>
            </w:tcBorders>
          </w:tcPr>
          <w:p w14:paraId="37DA788C" w14:textId="0A704B04" w:rsidR="002D29AD" w:rsidRDefault="002D29AD" w:rsidP="00BD0E56">
            <w:r>
              <w:lastRenderedPageBreak/>
              <w:t>125</w:t>
            </w:r>
          </w:p>
        </w:tc>
        <w:tc>
          <w:tcPr>
            <w:tcW w:w="3750" w:type="dxa"/>
            <w:tcBorders>
              <w:top w:val="single" w:sz="6" w:space="0" w:color="auto"/>
              <w:left w:val="single" w:sz="6" w:space="0" w:color="auto"/>
              <w:bottom w:val="single" w:sz="6" w:space="0" w:color="auto"/>
              <w:right w:val="single" w:sz="6" w:space="0" w:color="auto"/>
            </w:tcBorders>
          </w:tcPr>
          <w:p w14:paraId="534F6475" w14:textId="4269669E" w:rsidR="002D29AD" w:rsidRDefault="002D29AD" w:rsidP="00BD0E56">
            <w:pPr>
              <w:rPr>
                <w:noProof/>
              </w:rPr>
            </w:pPr>
            <w:r>
              <w:rPr>
                <w:noProof/>
              </w:rPr>
              <w:drawing>
                <wp:inline distT="0" distB="0" distL="0" distR="0" wp14:anchorId="6092819B" wp14:editId="17027FBA">
                  <wp:extent cx="2164080" cy="1321575"/>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28A0092B-C50C-407E-A947-70E740481C1C}">
                                <a14:useLocalDpi xmlns:a14="http://schemas.microsoft.com/office/drawing/2010/main"/>
                              </a:ext>
                            </a:extLst>
                          </a:blip>
                          <a:srcRect/>
                          <a:stretch/>
                        </pic:blipFill>
                        <pic:spPr bwMode="auto">
                          <a:xfrm>
                            <a:off x="0" y="0"/>
                            <a:ext cx="2182239" cy="1332664"/>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7CDAEED" w14:textId="52300E40" w:rsidR="002D29AD" w:rsidRDefault="002D29AD" w:rsidP="00BD0E56">
            <w:pPr>
              <w:rPr>
                <w:noProof/>
              </w:rPr>
            </w:pPr>
            <w:r>
              <w:rPr>
                <w:noProof/>
              </w:rPr>
              <w:drawing>
                <wp:inline distT="0" distB="0" distL="0" distR="0" wp14:anchorId="189F7BED" wp14:editId="3962024C">
                  <wp:extent cx="2125980" cy="1327389"/>
                  <wp:effectExtent l="0" t="0" r="762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29D05DE4" w14:textId="77777777" w:rsidTr="00A62D22">
        <w:tc>
          <w:tcPr>
            <w:tcW w:w="1060" w:type="dxa"/>
            <w:tcBorders>
              <w:top w:val="single" w:sz="6" w:space="0" w:color="auto"/>
              <w:left w:val="single" w:sz="4" w:space="0" w:color="auto"/>
              <w:bottom w:val="single" w:sz="6" w:space="0" w:color="auto"/>
              <w:right w:val="single" w:sz="6" w:space="0" w:color="auto"/>
            </w:tcBorders>
          </w:tcPr>
          <w:p w14:paraId="5BA01694" w14:textId="7D924AA5" w:rsidR="002D29AD" w:rsidRDefault="002D29AD" w:rsidP="00BD0E56">
            <w:r>
              <w:t>126</w:t>
            </w:r>
          </w:p>
        </w:tc>
        <w:tc>
          <w:tcPr>
            <w:tcW w:w="3750" w:type="dxa"/>
            <w:tcBorders>
              <w:top w:val="single" w:sz="6" w:space="0" w:color="auto"/>
              <w:left w:val="single" w:sz="6" w:space="0" w:color="auto"/>
              <w:bottom w:val="single" w:sz="6" w:space="0" w:color="auto"/>
              <w:right w:val="single" w:sz="6" w:space="0" w:color="auto"/>
            </w:tcBorders>
          </w:tcPr>
          <w:p w14:paraId="278F0E4C" w14:textId="636EBD6E" w:rsidR="002D29AD" w:rsidRDefault="002D29AD" w:rsidP="00BD0E56">
            <w:pPr>
              <w:rPr>
                <w:noProof/>
              </w:rPr>
            </w:pPr>
            <w:r>
              <w:rPr>
                <w:noProof/>
              </w:rPr>
              <w:drawing>
                <wp:inline distT="0" distB="0" distL="0" distR="0" wp14:anchorId="2A660672" wp14:editId="271202F5">
                  <wp:extent cx="2125980" cy="1327389"/>
                  <wp:effectExtent l="0" t="0" r="762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6244DFB" w14:textId="63539ED9" w:rsidR="002D29AD" w:rsidRDefault="002D29AD" w:rsidP="00BD0E56">
            <w:pPr>
              <w:rPr>
                <w:noProof/>
              </w:rPr>
            </w:pPr>
            <w:r>
              <w:rPr>
                <w:noProof/>
              </w:rPr>
              <w:drawing>
                <wp:inline distT="0" distB="0" distL="0" distR="0" wp14:anchorId="1A01CCFE" wp14:editId="5221DDCD">
                  <wp:extent cx="2125980" cy="1327389"/>
                  <wp:effectExtent l="0" t="0" r="762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7355F5FB" w14:textId="77777777" w:rsidTr="00A62D22">
        <w:tc>
          <w:tcPr>
            <w:tcW w:w="1060" w:type="dxa"/>
            <w:tcBorders>
              <w:top w:val="single" w:sz="6" w:space="0" w:color="auto"/>
              <w:left w:val="single" w:sz="4" w:space="0" w:color="auto"/>
              <w:bottom w:val="single" w:sz="6" w:space="0" w:color="auto"/>
              <w:right w:val="single" w:sz="6" w:space="0" w:color="auto"/>
            </w:tcBorders>
          </w:tcPr>
          <w:p w14:paraId="18522237" w14:textId="4A4E5896" w:rsidR="002D29AD" w:rsidRDefault="002D29AD" w:rsidP="00BD0E56">
            <w:r>
              <w:t>127</w:t>
            </w:r>
          </w:p>
        </w:tc>
        <w:tc>
          <w:tcPr>
            <w:tcW w:w="3750" w:type="dxa"/>
            <w:tcBorders>
              <w:top w:val="single" w:sz="6" w:space="0" w:color="auto"/>
              <w:left w:val="single" w:sz="6" w:space="0" w:color="auto"/>
              <w:bottom w:val="single" w:sz="6" w:space="0" w:color="auto"/>
              <w:right w:val="single" w:sz="6" w:space="0" w:color="auto"/>
            </w:tcBorders>
          </w:tcPr>
          <w:p w14:paraId="21F75F2A" w14:textId="3AA9492F" w:rsidR="002D29AD" w:rsidRDefault="002D29AD" w:rsidP="00BD0E56">
            <w:pPr>
              <w:rPr>
                <w:noProof/>
              </w:rPr>
            </w:pPr>
            <w:r>
              <w:rPr>
                <w:noProof/>
              </w:rPr>
              <w:drawing>
                <wp:inline distT="0" distB="0" distL="0" distR="0" wp14:anchorId="0B696FFC" wp14:editId="66F9DD34">
                  <wp:extent cx="2125980" cy="1327389"/>
                  <wp:effectExtent l="0" t="0" r="762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A0A972A" w14:textId="0F126D13" w:rsidR="002D29AD" w:rsidRDefault="002D29AD" w:rsidP="00BD0E56">
            <w:pPr>
              <w:rPr>
                <w:noProof/>
              </w:rPr>
            </w:pPr>
            <w:r>
              <w:rPr>
                <w:noProof/>
              </w:rPr>
              <w:drawing>
                <wp:inline distT="0" distB="0" distL="0" distR="0" wp14:anchorId="50EF1F62" wp14:editId="2B8CCF63">
                  <wp:extent cx="2103120" cy="131645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extLst>
                              <a:ext uri="{28A0092B-C50C-407E-A947-70E740481C1C}">
                                <a14:useLocalDpi xmlns:a14="http://schemas.microsoft.com/office/drawing/2010/main"/>
                              </a:ext>
                            </a:extLst>
                          </a:blip>
                          <a:srcRect/>
                          <a:stretch/>
                        </pic:blipFill>
                        <pic:spPr bwMode="auto">
                          <a:xfrm>
                            <a:off x="0" y="0"/>
                            <a:ext cx="2108365" cy="1319740"/>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00C09840" w14:textId="77777777" w:rsidTr="00A62D22">
        <w:tc>
          <w:tcPr>
            <w:tcW w:w="1060" w:type="dxa"/>
            <w:tcBorders>
              <w:top w:val="single" w:sz="6" w:space="0" w:color="auto"/>
              <w:left w:val="single" w:sz="4" w:space="0" w:color="auto"/>
              <w:bottom w:val="single" w:sz="6" w:space="0" w:color="auto"/>
              <w:right w:val="single" w:sz="6" w:space="0" w:color="auto"/>
            </w:tcBorders>
          </w:tcPr>
          <w:p w14:paraId="74BCEC47" w14:textId="44F997D1" w:rsidR="002D29AD" w:rsidRDefault="002D29AD" w:rsidP="00BD0E56">
            <w:r>
              <w:t>128</w:t>
            </w:r>
          </w:p>
        </w:tc>
        <w:tc>
          <w:tcPr>
            <w:tcW w:w="3750" w:type="dxa"/>
            <w:tcBorders>
              <w:top w:val="single" w:sz="6" w:space="0" w:color="auto"/>
              <w:left w:val="single" w:sz="6" w:space="0" w:color="auto"/>
              <w:bottom w:val="single" w:sz="6" w:space="0" w:color="auto"/>
              <w:right w:val="single" w:sz="6" w:space="0" w:color="auto"/>
            </w:tcBorders>
          </w:tcPr>
          <w:p w14:paraId="0EC16757" w14:textId="6C4DA79A" w:rsidR="002D29AD" w:rsidRDefault="002D29AD" w:rsidP="00BD0E56">
            <w:pPr>
              <w:rPr>
                <w:noProof/>
              </w:rPr>
            </w:pPr>
            <w:r>
              <w:rPr>
                <w:noProof/>
              </w:rPr>
              <w:drawing>
                <wp:inline distT="0" distB="0" distL="0" distR="0" wp14:anchorId="7A23AD76" wp14:editId="45C28513">
                  <wp:extent cx="2125980" cy="1327389"/>
                  <wp:effectExtent l="0" t="0" r="762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CA63EB6" w14:textId="610FD30A" w:rsidR="002D29AD" w:rsidRDefault="009A6D9D" w:rsidP="00BD0E56">
            <w:pPr>
              <w:rPr>
                <w:noProof/>
              </w:rPr>
            </w:pPr>
            <w:r>
              <w:rPr>
                <w:noProof/>
              </w:rPr>
              <w:drawing>
                <wp:inline distT="0" distB="0" distL="0" distR="0" wp14:anchorId="372007D1" wp14:editId="47147338">
                  <wp:extent cx="2148840" cy="1345075"/>
                  <wp:effectExtent l="0" t="0" r="381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extLst>
                              <a:ext uri="{28A0092B-C50C-407E-A947-70E740481C1C}">
                                <a14:useLocalDpi xmlns:a14="http://schemas.microsoft.com/office/drawing/2010/main"/>
                              </a:ext>
                            </a:extLst>
                          </a:blip>
                          <a:srcRect/>
                          <a:stretch/>
                        </pic:blipFill>
                        <pic:spPr bwMode="auto">
                          <a:xfrm>
                            <a:off x="0" y="0"/>
                            <a:ext cx="2154507" cy="1348622"/>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082B96C1" w14:textId="77777777" w:rsidTr="00A62D22">
        <w:tc>
          <w:tcPr>
            <w:tcW w:w="1060" w:type="dxa"/>
            <w:tcBorders>
              <w:top w:val="single" w:sz="6" w:space="0" w:color="auto"/>
              <w:left w:val="single" w:sz="4" w:space="0" w:color="auto"/>
              <w:bottom w:val="single" w:sz="6" w:space="0" w:color="auto"/>
              <w:right w:val="single" w:sz="6" w:space="0" w:color="auto"/>
            </w:tcBorders>
          </w:tcPr>
          <w:p w14:paraId="503A1F64" w14:textId="0D08C1C9" w:rsidR="009A6D9D" w:rsidRDefault="009A6D9D" w:rsidP="00BD0E56">
            <w:r>
              <w:t>129</w:t>
            </w:r>
          </w:p>
        </w:tc>
        <w:tc>
          <w:tcPr>
            <w:tcW w:w="3750" w:type="dxa"/>
            <w:tcBorders>
              <w:top w:val="single" w:sz="6" w:space="0" w:color="auto"/>
              <w:left w:val="single" w:sz="6" w:space="0" w:color="auto"/>
              <w:bottom w:val="single" w:sz="6" w:space="0" w:color="auto"/>
              <w:right w:val="single" w:sz="6" w:space="0" w:color="auto"/>
            </w:tcBorders>
          </w:tcPr>
          <w:p w14:paraId="60D322AE" w14:textId="23FEFFE8" w:rsidR="009A6D9D" w:rsidRDefault="009A6D9D" w:rsidP="00BD0E56">
            <w:pPr>
              <w:rPr>
                <w:noProof/>
              </w:rPr>
            </w:pPr>
            <w:r>
              <w:rPr>
                <w:noProof/>
              </w:rPr>
              <w:drawing>
                <wp:inline distT="0" distB="0" distL="0" distR="0" wp14:anchorId="08AC307D" wp14:editId="50CCF0A5">
                  <wp:extent cx="2125980" cy="1327389"/>
                  <wp:effectExtent l="0" t="0" r="762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1EE667DF" w14:textId="379819C3" w:rsidR="009A6D9D" w:rsidRDefault="009A6D9D" w:rsidP="00BD0E56">
            <w:pPr>
              <w:rPr>
                <w:noProof/>
              </w:rPr>
            </w:pPr>
            <w:r>
              <w:rPr>
                <w:noProof/>
              </w:rPr>
              <w:drawing>
                <wp:inline distT="0" distB="0" distL="0" distR="0" wp14:anchorId="61210FB3" wp14:editId="37CED8AD">
                  <wp:extent cx="2103120" cy="1328569"/>
                  <wp:effectExtent l="0" t="0" r="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extLst>
                              <a:ext uri="{28A0092B-C50C-407E-A947-70E740481C1C}">
                                <a14:useLocalDpi xmlns:a14="http://schemas.microsoft.com/office/drawing/2010/main"/>
                              </a:ext>
                            </a:extLst>
                          </a:blip>
                          <a:srcRect/>
                          <a:stretch/>
                        </pic:blipFill>
                        <pic:spPr bwMode="auto">
                          <a:xfrm>
                            <a:off x="0" y="0"/>
                            <a:ext cx="2116491" cy="1337016"/>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7C949263" w14:textId="77777777" w:rsidTr="00A62D22">
        <w:tc>
          <w:tcPr>
            <w:tcW w:w="1060" w:type="dxa"/>
            <w:tcBorders>
              <w:top w:val="single" w:sz="6" w:space="0" w:color="auto"/>
              <w:left w:val="single" w:sz="4" w:space="0" w:color="auto"/>
              <w:bottom w:val="single" w:sz="6" w:space="0" w:color="auto"/>
              <w:right w:val="single" w:sz="6" w:space="0" w:color="auto"/>
            </w:tcBorders>
          </w:tcPr>
          <w:p w14:paraId="700DB6F7" w14:textId="17B8267C" w:rsidR="009A6D9D" w:rsidRDefault="009A6D9D" w:rsidP="00BD0E56">
            <w:r>
              <w:t>130</w:t>
            </w:r>
          </w:p>
        </w:tc>
        <w:tc>
          <w:tcPr>
            <w:tcW w:w="3750" w:type="dxa"/>
            <w:tcBorders>
              <w:top w:val="single" w:sz="6" w:space="0" w:color="auto"/>
              <w:left w:val="single" w:sz="6" w:space="0" w:color="auto"/>
              <w:bottom w:val="single" w:sz="6" w:space="0" w:color="auto"/>
              <w:right w:val="single" w:sz="6" w:space="0" w:color="auto"/>
            </w:tcBorders>
          </w:tcPr>
          <w:p w14:paraId="59311857" w14:textId="0EA9219E" w:rsidR="009A6D9D" w:rsidRDefault="009A6D9D" w:rsidP="00BD0E56">
            <w:pPr>
              <w:rPr>
                <w:noProof/>
              </w:rPr>
            </w:pPr>
            <w:r>
              <w:rPr>
                <w:noProof/>
              </w:rPr>
              <w:drawing>
                <wp:inline distT="0" distB="0" distL="0" distR="0" wp14:anchorId="097B5137" wp14:editId="5AE761E7">
                  <wp:extent cx="2125980" cy="1327389"/>
                  <wp:effectExtent l="0" t="0" r="762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133208" cy="133190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B7FB020" w14:textId="50774BC2" w:rsidR="009A6D9D" w:rsidRDefault="009A6D9D" w:rsidP="00BD0E56">
            <w:pPr>
              <w:rPr>
                <w:noProof/>
              </w:rPr>
            </w:pPr>
            <w:r>
              <w:rPr>
                <w:noProof/>
              </w:rPr>
              <w:drawing>
                <wp:inline distT="0" distB="0" distL="0" distR="0" wp14:anchorId="0BA23715" wp14:editId="64B58A55">
                  <wp:extent cx="2148840" cy="133414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cstate="print">
                            <a:extLst>
                              <a:ext uri="{28A0092B-C50C-407E-A947-70E740481C1C}">
                                <a14:useLocalDpi xmlns:a14="http://schemas.microsoft.com/office/drawing/2010/main"/>
                              </a:ext>
                            </a:extLst>
                          </a:blip>
                          <a:srcRect/>
                          <a:stretch/>
                        </pic:blipFill>
                        <pic:spPr bwMode="auto">
                          <a:xfrm>
                            <a:off x="0" y="0"/>
                            <a:ext cx="2155265" cy="1338129"/>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440F323" w14:textId="77777777" w:rsidTr="00A62D22">
        <w:tc>
          <w:tcPr>
            <w:tcW w:w="1060" w:type="dxa"/>
            <w:tcBorders>
              <w:top w:val="single" w:sz="6" w:space="0" w:color="auto"/>
              <w:left w:val="single" w:sz="4" w:space="0" w:color="auto"/>
              <w:bottom w:val="single" w:sz="6" w:space="0" w:color="auto"/>
              <w:right w:val="single" w:sz="6" w:space="0" w:color="auto"/>
            </w:tcBorders>
          </w:tcPr>
          <w:p w14:paraId="5399CEF4" w14:textId="7B181DC0" w:rsidR="009A6D9D" w:rsidRDefault="009A6D9D" w:rsidP="00BD0E56">
            <w:r>
              <w:lastRenderedPageBreak/>
              <w:t>131</w:t>
            </w:r>
          </w:p>
        </w:tc>
        <w:tc>
          <w:tcPr>
            <w:tcW w:w="3750" w:type="dxa"/>
            <w:tcBorders>
              <w:top w:val="single" w:sz="6" w:space="0" w:color="auto"/>
              <w:left w:val="single" w:sz="6" w:space="0" w:color="auto"/>
              <w:bottom w:val="single" w:sz="6" w:space="0" w:color="auto"/>
              <w:right w:val="single" w:sz="6" w:space="0" w:color="auto"/>
            </w:tcBorders>
          </w:tcPr>
          <w:p w14:paraId="4EA54161" w14:textId="5ACD78BC" w:rsidR="009A6D9D" w:rsidRDefault="009A6D9D" w:rsidP="00BD0E56">
            <w:pPr>
              <w:rPr>
                <w:noProof/>
              </w:rPr>
            </w:pPr>
            <w:r>
              <w:rPr>
                <w:noProof/>
              </w:rPr>
              <w:drawing>
                <wp:inline distT="0" distB="0" distL="0" distR="0" wp14:anchorId="179DA94E" wp14:editId="1674C31F">
                  <wp:extent cx="2148840" cy="1334140"/>
                  <wp:effectExtent l="0" t="0" r="381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cstate="print">
                            <a:extLst>
                              <a:ext uri="{28A0092B-C50C-407E-A947-70E740481C1C}">
                                <a14:useLocalDpi xmlns:a14="http://schemas.microsoft.com/office/drawing/2010/main"/>
                              </a:ext>
                            </a:extLst>
                          </a:blip>
                          <a:srcRect/>
                          <a:stretch/>
                        </pic:blipFill>
                        <pic:spPr bwMode="auto">
                          <a:xfrm>
                            <a:off x="0" y="0"/>
                            <a:ext cx="2155265" cy="1338129"/>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4C9FECE" w14:textId="1518F277" w:rsidR="009A6D9D" w:rsidRDefault="009A6D9D" w:rsidP="00BD0E56">
            <w:pPr>
              <w:rPr>
                <w:noProof/>
              </w:rPr>
            </w:pPr>
            <w:r>
              <w:rPr>
                <w:noProof/>
              </w:rPr>
              <w:drawing>
                <wp:inline distT="0" distB="0" distL="0" distR="0" wp14:anchorId="791A81FD" wp14:editId="174EBC0C">
                  <wp:extent cx="2103120" cy="132319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extLst>
                              <a:ext uri="{28A0092B-C50C-407E-A947-70E740481C1C}">
                                <a14:useLocalDpi xmlns:a14="http://schemas.microsoft.com/office/drawing/2010/main"/>
                              </a:ext>
                            </a:extLst>
                          </a:blip>
                          <a:srcRect/>
                          <a:stretch/>
                        </pic:blipFill>
                        <pic:spPr bwMode="auto">
                          <a:xfrm>
                            <a:off x="0" y="0"/>
                            <a:ext cx="2113872" cy="1329955"/>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7C962836" w14:textId="77777777" w:rsidTr="00A62D22">
        <w:tc>
          <w:tcPr>
            <w:tcW w:w="1060" w:type="dxa"/>
            <w:tcBorders>
              <w:top w:val="single" w:sz="6" w:space="0" w:color="auto"/>
              <w:left w:val="single" w:sz="4" w:space="0" w:color="auto"/>
              <w:bottom w:val="single" w:sz="6" w:space="0" w:color="auto"/>
              <w:right w:val="single" w:sz="6" w:space="0" w:color="auto"/>
            </w:tcBorders>
          </w:tcPr>
          <w:p w14:paraId="09007BD7" w14:textId="0127EBC3" w:rsidR="00425AD8" w:rsidRDefault="00425AD8" w:rsidP="00BD0E56">
            <w:r>
              <w:t>132</w:t>
            </w:r>
          </w:p>
        </w:tc>
        <w:tc>
          <w:tcPr>
            <w:tcW w:w="3750" w:type="dxa"/>
            <w:tcBorders>
              <w:top w:val="single" w:sz="6" w:space="0" w:color="auto"/>
              <w:left w:val="single" w:sz="6" w:space="0" w:color="auto"/>
              <w:bottom w:val="single" w:sz="6" w:space="0" w:color="auto"/>
              <w:right w:val="single" w:sz="6" w:space="0" w:color="auto"/>
            </w:tcBorders>
          </w:tcPr>
          <w:p w14:paraId="729BAFA2" w14:textId="2936C24E" w:rsidR="00425AD8" w:rsidRDefault="00425AD8" w:rsidP="00BD0E56">
            <w:pPr>
              <w:rPr>
                <w:noProof/>
              </w:rPr>
            </w:pPr>
            <w:r>
              <w:rPr>
                <w:noProof/>
              </w:rPr>
              <w:drawing>
                <wp:inline distT="0" distB="0" distL="0" distR="0" wp14:anchorId="34C8FA23" wp14:editId="1D30D55A">
                  <wp:extent cx="2103120" cy="13164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extLst>
                              <a:ext uri="{28A0092B-C50C-407E-A947-70E740481C1C}">
                                <a14:useLocalDpi xmlns:a14="http://schemas.microsoft.com/office/drawing/2010/main"/>
                              </a:ext>
                            </a:extLst>
                          </a:blip>
                          <a:srcRect/>
                          <a:stretch/>
                        </pic:blipFill>
                        <pic:spPr bwMode="auto">
                          <a:xfrm>
                            <a:off x="0" y="0"/>
                            <a:ext cx="2108365" cy="131974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9ADD375" w14:textId="077AE43C" w:rsidR="00425AD8" w:rsidRDefault="00425AD8" w:rsidP="00BD0E56">
            <w:pPr>
              <w:rPr>
                <w:noProof/>
              </w:rPr>
            </w:pPr>
            <w:r>
              <w:rPr>
                <w:noProof/>
              </w:rPr>
              <w:drawing>
                <wp:inline distT="0" distB="0" distL="0" distR="0" wp14:anchorId="10928294" wp14:editId="72629726">
                  <wp:extent cx="2107062" cy="131635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a:ext>
                            </a:extLst>
                          </a:blip>
                          <a:srcRect/>
                          <a:stretch/>
                        </pic:blipFill>
                        <pic:spPr bwMode="auto">
                          <a:xfrm>
                            <a:off x="0" y="0"/>
                            <a:ext cx="2111570" cy="1319171"/>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6B5DE0C5" w14:textId="77777777" w:rsidTr="00A62D22">
        <w:tc>
          <w:tcPr>
            <w:tcW w:w="1060" w:type="dxa"/>
            <w:tcBorders>
              <w:top w:val="single" w:sz="6" w:space="0" w:color="auto"/>
              <w:left w:val="single" w:sz="4" w:space="0" w:color="auto"/>
              <w:bottom w:val="single" w:sz="6" w:space="0" w:color="auto"/>
              <w:right w:val="single" w:sz="6" w:space="0" w:color="auto"/>
            </w:tcBorders>
          </w:tcPr>
          <w:p w14:paraId="30DE64A4" w14:textId="055647D2" w:rsidR="00425AD8" w:rsidRDefault="00425AD8" w:rsidP="00BD0E56">
            <w:r>
              <w:t>133</w:t>
            </w:r>
          </w:p>
        </w:tc>
        <w:tc>
          <w:tcPr>
            <w:tcW w:w="3750" w:type="dxa"/>
            <w:tcBorders>
              <w:top w:val="single" w:sz="6" w:space="0" w:color="auto"/>
              <w:left w:val="single" w:sz="6" w:space="0" w:color="auto"/>
              <w:bottom w:val="single" w:sz="6" w:space="0" w:color="auto"/>
              <w:right w:val="single" w:sz="6" w:space="0" w:color="auto"/>
            </w:tcBorders>
          </w:tcPr>
          <w:p w14:paraId="5EC7B7E6" w14:textId="5A0DF1F8" w:rsidR="00425AD8" w:rsidRDefault="00425AD8" w:rsidP="00BD0E56">
            <w:pPr>
              <w:rPr>
                <w:noProof/>
              </w:rPr>
            </w:pPr>
            <w:r>
              <w:rPr>
                <w:noProof/>
              </w:rPr>
              <w:drawing>
                <wp:inline distT="0" distB="0" distL="0" distR="0" wp14:anchorId="6408A2A6" wp14:editId="3A5495F1">
                  <wp:extent cx="2148840" cy="134507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extLst>
                              <a:ext uri="{28A0092B-C50C-407E-A947-70E740481C1C}">
                                <a14:useLocalDpi xmlns:a14="http://schemas.microsoft.com/office/drawing/2010/main"/>
                              </a:ext>
                            </a:extLst>
                          </a:blip>
                          <a:srcRect/>
                          <a:stretch/>
                        </pic:blipFill>
                        <pic:spPr bwMode="auto">
                          <a:xfrm>
                            <a:off x="0" y="0"/>
                            <a:ext cx="2154507" cy="134862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EE6E7F8" w14:textId="24B9016A" w:rsidR="00425AD8" w:rsidRDefault="00425AD8" w:rsidP="00BD0E56">
            <w:pPr>
              <w:rPr>
                <w:noProof/>
              </w:rPr>
            </w:pPr>
            <w:r>
              <w:rPr>
                <w:noProof/>
              </w:rPr>
              <w:drawing>
                <wp:inline distT="0" distB="0" distL="0" distR="0" wp14:anchorId="687813A6" wp14:editId="3E90DC88">
                  <wp:extent cx="2148840" cy="1348507"/>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a:ext>
                            </a:extLst>
                          </a:blip>
                          <a:srcRect/>
                          <a:stretch/>
                        </pic:blipFill>
                        <pic:spPr bwMode="auto">
                          <a:xfrm>
                            <a:off x="0" y="0"/>
                            <a:ext cx="2157538" cy="1353966"/>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779ECE55" w14:textId="77777777" w:rsidTr="00A62D22">
        <w:tc>
          <w:tcPr>
            <w:tcW w:w="1060" w:type="dxa"/>
            <w:tcBorders>
              <w:top w:val="single" w:sz="6" w:space="0" w:color="auto"/>
              <w:left w:val="single" w:sz="4" w:space="0" w:color="auto"/>
              <w:bottom w:val="single" w:sz="6" w:space="0" w:color="auto"/>
              <w:right w:val="single" w:sz="6" w:space="0" w:color="auto"/>
            </w:tcBorders>
          </w:tcPr>
          <w:p w14:paraId="3A44AF12" w14:textId="62807A4D" w:rsidR="00425AD8" w:rsidRDefault="00425AD8" w:rsidP="00BD0E56">
            <w:r>
              <w:t>134</w:t>
            </w:r>
          </w:p>
        </w:tc>
        <w:tc>
          <w:tcPr>
            <w:tcW w:w="3750" w:type="dxa"/>
            <w:tcBorders>
              <w:top w:val="single" w:sz="6" w:space="0" w:color="auto"/>
              <w:left w:val="single" w:sz="6" w:space="0" w:color="auto"/>
              <w:bottom w:val="single" w:sz="6" w:space="0" w:color="auto"/>
              <w:right w:val="single" w:sz="6" w:space="0" w:color="auto"/>
            </w:tcBorders>
          </w:tcPr>
          <w:p w14:paraId="77FD0CB8" w14:textId="75E0D9A0" w:rsidR="00425AD8" w:rsidRDefault="00425AD8" w:rsidP="00BD0E56">
            <w:pPr>
              <w:rPr>
                <w:noProof/>
              </w:rPr>
            </w:pPr>
            <w:r>
              <w:rPr>
                <w:noProof/>
              </w:rPr>
              <w:drawing>
                <wp:inline distT="0" distB="0" distL="0" distR="0" wp14:anchorId="4E09C06B" wp14:editId="672794EC">
                  <wp:extent cx="2103120" cy="132856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extLst>
                              <a:ext uri="{28A0092B-C50C-407E-A947-70E740481C1C}">
                                <a14:useLocalDpi xmlns:a14="http://schemas.microsoft.com/office/drawing/2010/main"/>
                              </a:ext>
                            </a:extLst>
                          </a:blip>
                          <a:srcRect/>
                          <a:stretch/>
                        </pic:blipFill>
                        <pic:spPr bwMode="auto">
                          <a:xfrm>
                            <a:off x="0" y="0"/>
                            <a:ext cx="2116491" cy="133701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1DDDE1D" w14:textId="7A0BF369" w:rsidR="00425AD8" w:rsidRDefault="009B7E9F" w:rsidP="00BD0E56">
            <w:pPr>
              <w:rPr>
                <w:noProof/>
              </w:rPr>
            </w:pPr>
            <w:r>
              <w:rPr>
                <w:noProof/>
              </w:rPr>
              <w:drawing>
                <wp:inline distT="0" distB="0" distL="0" distR="0" wp14:anchorId="3785EC92" wp14:editId="733412E3">
                  <wp:extent cx="2148840" cy="13253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a:ext>
                            </a:extLst>
                          </a:blip>
                          <a:srcRect/>
                          <a:stretch/>
                        </pic:blipFill>
                        <pic:spPr bwMode="auto">
                          <a:xfrm>
                            <a:off x="0" y="0"/>
                            <a:ext cx="2155598" cy="1329468"/>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12E0A7AF" w14:textId="77777777" w:rsidTr="00A62D22">
        <w:tc>
          <w:tcPr>
            <w:tcW w:w="1060" w:type="dxa"/>
            <w:tcBorders>
              <w:top w:val="single" w:sz="6" w:space="0" w:color="auto"/>
              <w:left w:val="single" w:sz="4" w:space="0" w:color="auto"/>
              <w:bottom w:val="single" w:sz="6" w:space="0" w:color="auto"/>
              <w:right w:val="single" w:sz="6" w:space="0" w:color="auto"/>
            </w:tcBorders>
          </w:tcPr>
          <w:p w14:paraId="6B57661F" w14:textId="0B46DBC9" w:rsidR="009B7E9F" w:rsidRDefault="009B7E9F" w:rsidP="00BD0E56">
            <w:r>
              <w:t>135</w:t>
            </w:r>
          </w:p>
        </w:tc>
        <w:tc>
          <w:tcPr>
            <w:tcW w:w="3750" w:type="dxa"/>
            <w:tcBorders>
              <w:top w:val="single" w:sz="6" w:space="0" w:color="auto"/>
              <w:left w:val="single" w:sz="6" w:space="0" w:color="auto"/>
              <w:bottom w:val="single" w:sz="6" w:space="0" w:color="auto"/>
              <w:right w:val="single" w:sz="6" w:space="0" w:color="auto"/>
            </w:tcBorders>
          </w:tcPr>
          <w:p w14:paraId="12F5945F" w14:textId="48B5E842" w:rsidR="009B7E9F" w:rsidRDefault="009B7E9F" w:rsidP="00BD0E56">
            <w:pPr>
              <w:rPr>
                <w:noProof/>
              </w:rPr>
            </w:pPr>
            <w:r>
              <w:rPr>
                <w:noProof/>
              </w:rPr>
              <w:drawing>
                <wp:inline distT="0" distB="0" distL="0" distR="0" wp14:anchorId="059C0991" wp14:editId="4E27AE21">
                  <wp:extent cx="2148840" cy="1348507"/>
                  <wp:effectExtent l="0" t="0" r="3810"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a:ext>
                            </a:extLst>
                          </a:blip>
                          <a:srcRect/>
                          <a:stretch/>
                        </pic:blipFill>
                        <pic:spPr bwMode="auto">
                          <a:xfrm>
                            <a:off x="0" y="0"/>
                            <a:ext cx="2157538" cy="135396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249C392" w14:textId="08E49A0E" w:rsidR="009B7E9F" w:rsidRDefault="009B7E9F" w:rsidP="00BD0E56">
            <w:pPr>
              <w:rPr>
                <w:noProof/>
              </w:rPr>
            </w:pPr>
            <w:r>
              <w:rPr>
                <w:noProof/>
              </w:rPr>
              <w:drawing>
                <wp:inline distT="0" distB="0" distL="0" distR="0" wp14:anchorId="44F6B532" wp14:editId="4D598F2A">
                  <wp:extent cx="2148840" cy="1345075"/>
                  <wp:effectExtent l="0" t="0" r="381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10E578DD" w14:textId="77777777" w:rsidTr="00A62D22">
        <w:tc>
          <w:tcPr>
            <w:tcW w:w="1060" w:type="dxa"/>
            <w:tcBorders>
              <w:top w:val="single" w:sz="6" w:space="0" w:color="auto"/>
              <w:left w:val="single" w:sz="4" w:space="0" w:color="auto"/>
              <w:bottom w:val="single" w:sz="6" w:space="0" w:color="auto"/>
              <w:right w:val="single" w:sz="6" w:space="0" w:color="auto"/>
            </w:tcBorders>
          </w:tcPr>
          <w:p w14:paraId="75DBA4CB" w14:textId="7F9768BA" w:rsidR="009B7E9F" w:rsidRDefault="009B7E9F" w:rsidP="00BD0E56">
            <w:r>
              <w:t>136</w:t>
            </w:r>
          </w:p>
        </w:tc>
        <w:tc>
          <w:tcPr>
            <w:tcW w:w="3750" w:type="dxa"/>
            <w:tcBorders>
              <w:top w:val="single" w:sz="6" w:space="0" w:color="auto"/>
              <w:left w:val="single" w:sz="6" w:space="0" w:color="auto"/>
              <w:bottom w:val="single" w:sz="6" w:space="0" w:color="auto"/>
              <w:right w:val="single" w:sz="6" w:space="0" w:color="auto"/>
            </w:tcBorders>
          </w:tcPr>
          <w:p w14:paraId="064DEBF2" w14:textId="6E99AE37" w:rsidR="009B7E9F" w:rsidRDefault="009B7E9F" w:rsidP="00BD0E56">
            <w:pPr>
              <w:rPr>
                <w:noProof/>
              </w:rPr>
            </w:pPr>
            <w:r>
              <w:rPr>
                <w:noProof/>
              </w:rPr>
              <w:drawing>
                <wp:inline distT="0" distB="0" distL="0" distR="0" wp14:anchorId="18BD5D8F" wp14:editId="33BAE7E1">
                  <wp:extent cx="2148840" cy="1348507"/>
                  <wp:effectExtent l="0" t="0" r="381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a:ext>
                            </a:extLst>
                          </a:blip>
                          <a:srcRect/>
                          <a:stretch/>
                        </pic:blipFill>
                        <pic:spPr bwMode="auto">
                          <a:xfrm>
                            <a:off x="0" y="0"/>
                            <a:ext cx="2157538" cy="1353966"/>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661617A" w14:textId="43AD50D6" w:rsidR="009B7E9F" w:rsidRDefault="009B7E9F" w:rsidP="00BD0E56">
            <w:pPr>
              <w:rPr>
                <w:noProof/>
              </w:rPr>
            </w:pPr>
            <w:r>
              <w:rPr>
                <w:noProof/>
              </w:rPr>
              <w:drawing>
                <wp:inline distT="0" distB="0" distL="0" distR="0" wp14:anchorId="6B02F223" wp14:editId="6B102518">
                  <wp:extent cx="2148840" cy="1348507"/>
                  <wp:effectExtent l="0" t="0" r="381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a:ext>
                            </a:extLst>
                          </a:blip>
                          <a:srcRect/>
                          <a:stretch/>
                        </pic:blipFill>
                        <pic:spPr bwMode="auto">
                          <a:xfrm>
                            <a:off x="0" y="0"/>
                            <a:ext cx="2157538" cy="1353966"/>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2C4C0995" w14:textId="77777777" w:rsidTr="00A62D22">
        <w:tc>
          <w:tcPr>
            <w:tcW w:w="1060" w:type="dxa"/>
            <w:tcBorders>
              <w:top w:val="single" w:sz="6" w:space="0" w:color="auto"/>
              <w:left w:val="single" w:sz="4" w:space="0" w:color="auto"/>
              <w:bottom w:val="single" w:sz="6" w:space="0" w:color="auto"/>
              <w:right w:val="single" w:sz="6" w:space="0" w:color="auto"/>
            </w:tcBorders>
          </w:tcPr>
          <w:p w14:paraId="6CC8FD45" w14:textId="14DF8A3E" w:rsidR="00B71E3C" w:rsidRDefault="00B71E3C" w:rsidP="00BD0E56">
            <w:r>
              <w:lastRenderedPageBreak/>
              <w:t>137</w:t>
            </w:r>
          </w:p>
        </w:tc>
        <w:tc>
          <w:tcPr>
            <w:tcW w:w="3750" w:type="dxa"/>
            <w:tcBorders>
              <w:top w:val="single" w:sz="6" w:space="0" w:color="auto"/>
              <w:left w:val="single" w:sz="6" w:space="0" w:color="auto"/>
              <w:bottom w:val="single" w:sz="6" w:space="0" w:color="auto"/>
              <w:right w:val="single" w:sz="6" w:space="0" w:color="auto"/>
            </w:tcBorders>
          </w:tcPr>
          <w:p w14:paraId="75A92EBC" w14:textId="5EC72551" w:rsidR="00B71E3C" w:rsidRDefault="00B71E3C" w:rsidP="00BD0E56">
            <w:pPr>
              <w:rPr>
                <w:noProof/>
              </w:rPr>
            </w:pPr>
            <w:r>
              <w:rPr>
                <w:noProof/>
              </w:rPr>
              <w:drawing>
                <wp:inline distT="0" distB="0" distL="0" distR="0" wp14:anchorId="18EF887E" wp14:editId="38540B1D">
                  <wp:extent cx="2148840" cy="1345075"/>
                  <wp:effectExtent l="0" t="0" r="381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7672C713" w14:textId="2B91235D" w:rsidR="00B71E3C" w:rsidRDefault="00B71E3C" w:rsidP="00BD0E56">
            <w:pPr>
              <w:rPr>
                <w:noProof/>
              </w:rPr>
            </w:pPr>
            <w:r>
              <w:rPr>
                <w:noProof/>
              </w:rPr>
              <w:drawing>
                <wp:inline distT="0" distB="0" distL="0" distR="0" wp14:anchorId="7A067349" wp14:editId="6481A2D1">
                  <wp:extent cx="2148840" cy="1345075"/>
                  <wp:effectExtent l="0" t="0" r="381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6EFAB723" w14:textId="77777777" w:rsidTr="00A62D22">
        <w:tc>
          <w:tcPr>
            <w:tcW w:w="1060" w:type="dxa"/>
            <w:tcBorders>
              <w:top w:val="single" w:sz="6" w:space="0" w:color="auto"/>
              <w:left w:val="single" w:sz="4" w:space="0" w:color="auto"/>
              <w:bottom w:val="single" w:sz="6" w:space="0" w:color="auto"/>
              <w:right w:val="single" w:sz="6" w:space="0" w:color="auto"/>
            </w:tcBorders>
          </w:tcPr>
          <w:p w14:paraId="1598B817" w14:textId="4E258146" w:rsidR="00B71E3C" w:rsidRDefault="00B71E3C" w:rsidP="00BD0E56">
            <w:r>
              <w:t>138</w:t>
            </w:r>
          </w:p>
        </w:tc>
        <w:tc>
          <w:tcPr>
            <w:tcW w:w="3750" w:type="dxa"/>
            <w:tcBorders>
              <w:top w:val="single" w:sz="6" w:space="0" w:color="auto"/>
              <w:left w:val="single" w:sz="6" w:space="0" w:color="auto"/>
              <w:bottom w:val="single" w:sz="6" w:space="0" w:color="auto"/>
              <w:right w:val="single" w:sz="6" w:space="0" w:color="auto"/>
            </w:tcBorders>
          </w:tcPr>
          <w:p w14:paraId="1EDB11B1" w14:textId="6C1A78FB" w:rsidR="00B71E3C" w:rsidRDefault="00B71E3C" w:rsidP="00BD0E56">
            <w:pPr>
              <w:rPr>
                <w:noProof/>
              </w:rPr>
            </w:pPr>
            <w:r>
              <w:rPr>
                <w:noProof/>
              </w:rPr>
              <w:drawing>
                <wp:inline distT="0" distB="0" distL="0" distR="0" wp14:anchorId="4EA01C22" wp14:editId="6F64345E">
                  <wp:extent cx="2148840" cy="1345075"/>
                  <wp:effectExtent l="0" t="0" r="3810"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54263C7" w14:textId="0D6DD8CE" w:rsidR="00B71E3C" w:rsidRDefault="00B71E3C" w:rsidP="00BD0E56">
            <w:pPr>
              <w:rPr>
                <w:noProof/>
              </w:rPr>
            </w:pPr>
            <w:r>
              <w:rPr>
                <w:noProof/>
              </w:rPr>
              <w:drawing>
                <wp:inline distT="0" distB="0" distL="0" distR="0" wp14:anchorId="4A22FEEC" wp14:editId="6D293188">
                  <wp:extent cx="2148840" cy="1343025"/>
                  <wp:effectExtent l="0" t="0" r="381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a:ext>
                            </a:extLst>
                          </a:blip>
                          <a:srcRect/>
                          <a:stretch/>
                        </pic:blipFill>
                        <pic:spPr bwMode="auto">
                          <a:xfrm>
                            <a:off x="0" y="0"/>
                            <a:ext cx="2151638" cy="1344774"/>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0B600B39" w14:textId="77777777" w:rsidTr="00A62D22">
        <w:tc>
          <w:tcPr>
            <w:tcW w:w="1060" w:type="dxa"/>
            <w:tcBorders>
              <w:top w:val="single" w:sz="6" w:space="0" w:color="auto"/>
              <w:left w:val="single" w:sz="4" w:space="0" w:color="auto"/>
              <w:bottom w:val="single" w:sz="6" w:space="0" w:color="auto"/>
              <w:right w:val="single" w:sz="6" w:space="0" w:color="auto"/>
            </w:tcBorders>
          </w:tcPr>
          <w:p w14:paraId="67EC3C17" w14:textId="13FD0528" w:rsidR="00B71E3C" w:rsidRDefault="00B71E3C" w:rsidP="00BD0E56">
            <w:r>
              <w:t>139</w:t>
            </w:r>
          </w:p>
        </w:tc>
        <w:tc>
          <w:tcPr>
            <w:tcW w:w="3750" w:type="dxa"/>
            <w:tcBorders>
              <w:top w:val="single" w:sz="6" w:space="0" w:color="auto"/>
              <w:left w:val="single" w:sz="6" w:space="0" w:color="auto"/>
              <w:bottom w:val="single" w:sz="6" w:space="0" w:color="auto"/>
              <w:right w:val="single" w:sz="6" w:space="0" w:color="auto"/>
            </w:tcBorders>
          </w:tcPr>
          <w:p w14:paraId="6CCA1A4A" w14:textId="6CBB980F" w:rsidR="00B71E3C" w:rsidRDefault="00B71E3C" w:rsidP="00BD0E56">
            <w:pPr>
              <w:rPr>
                <w:noProof/>
              </w:rPr>
            </w:pPr>
            <w:r>
              <w:rPr>
                <w:noProof/>
              </w:rPr>
              <w:drawing>
                <wp:inline distT="0" distB="0" distL="0" distR="0" wp14:anchorId="73C5710E" wp14:editId="788F1ECB">
                  <wp:extent cx="2148840" cy="1345075"/>
                  <wp:effectExtent l="0" t="0" r="381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205F8438" w14:textId="3BAA2E04" w:rsidR="00B71E3C" w:rsidRDefault="00B71E3C" w:rsidP="00BD0E56">
            <w:pPr>
              <w:rPr>
                <w:noProof/>
              </w:rPr>
            </w:pPr>
            <w:r>
              <w:rPr>
                <w:noProof/>
              </w:rPr>
              <w:drawing>
                <wp:inline distT="0" distB="0" distL="0" distR="0" wp14:anchorId="0AB41FEE" wp14:editId="6FEA7D6E">
                  <wp:extent cx="2164080" cy="1347029"/>
                  <wp:effectExtent l="0" t="0" r="762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a:ext>
                            </a:extLst>
                          </a:blip>
                          <a:srcRect/>
                          <a:stretch/>
                        </pic:blipFill>
                        <pic:spPr bwMode="auto">
                          <a:xfrm>
                            <a:off x="0" y="0"/>
                            <a:ext cx="2173054" cy="1352615"/>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79717EA8" w14:textId="77777777" w:rsidTr="00A62D22">
        <w:tc>
          <w:tcPr>
            <w:tcW w:w="1060" w:type="dxa"/>
            <w:tcBorders>
              <w:top w:val="single" w:sz="6" w:space="0" w:color="auto"/>
              <w:left w:val="single" w:sz="4" w:space="0" w:color="auto"/>
              <w:bottom w:val="single" w:sz="6" w:space="0" w:color="auto"/>
              <w:right w:val="single" w:sz="6" w:space="0" w:color="auto"/>
            </w:tcBorders>
          </w:tcPr>
          <w:p w14:paraId="36C14072" w14:textId="42FFFBB1" w:rsidR="00B71E3C" w:rsidRDefault="00B71E3C" w:rsidP="00BD0E56">
            <w:r>
              <w:t>140</w:t>
            </w:r>
          </w:p>
        </w:tc>
        <w:tc>
          <w:tcPr>
            <w:tcW w:w="3750" w:type="dxa"/>
            <w:tcBorders>
              <w:top w:val="single" w:sz="6" w:space="0" w:color="auto"/>
              <w:left w:val="single" w:sz="6" w:space="0" w:color="auto"/>
              <w:bottom w:val="single" w:sz="6" w:space="0" w:color="auto"/>
              <w:right w:val="single" w:sz="6" w:space="0" w:color="auto"/>
            </w:tcBorders>
          </w:tcPr>
          <w:p w14:paraId="2ED232DA" w14:textId="71677D01" w:rsidR="00B71E3C" w:rsidRDefault="00B71E3C" w:rsidP="00BD0E56">
            <w:pPr>
              <w:rPr>
                <w:noProof/>
              </w:rPr>
            </w:pPr>
            <w:r>
              <w:rPr>
                <w:noProof/>
              </w:rPr>
              <w:drawing>
                <wp:inline distT="0" distB="0" distL="0" distR="0" wp14:anchorId="2A33890C" wp14:editId="161D6A9A">
                  <wp:extent cx="2148840" cy="1343025"/>
                  <wp:effectExtent l="0" t="0" r="381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a:ext>
                            </a:extLst>
                          </a:blip>
                          <a:srcRect/>
                          <a:stretch/>
                        </pic:blipFill>
                        <pic:spPr bwMode="auto">
                          <a:xfrm>
                            <a:off x="0" y="0"/>
                            <a:ext cx="2151638" cy="1344774"/>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0F59C14" w14:textId="448F7E3A" w:rsidR="00B71E3C" w:rsidRDefault="00670458" w:rsidP="00BD0E56">
            <w:pPr>
              <w:rPr>
                <w:noProof/>
              </w:rPr>
            </w:pPr>
            <w:r>
              <w:rPr>
                <w:noProof/>
              </w:rPr>
              <w:drawing>
                <wp:inline distT="0" distB="0" distL="0" distR="0" wp14:anchorId="4FEA3E40" wp14:editId="0357E266">
                  <wp:extent cx="2164080" cy="1349108"/>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a:ext>
                            </a:extLst>
                          </a:blip>
                          <a:srcRect/>
                          <a:stretch/>
                        </pic:blipFill>
                        <pic:spPr bwMode="auto">
                          <a:xfrm>
                            <a:off x="0" y="0"/>
                            <a:ext cx="2179042" cy="1358436"/>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12E76FCF" w14:textId="77777777" w:rsidTr="00A62D22">
        <w:tc>
          <w:tcPr>
            <w:tcW w:w="1060" w:type="dxa"/>
            <w:tcBorders>
              <w:top w:val="single" w:sz="6" w:space="0" w:color="auto"/>
              <w:left w:val="single" w:sz="4" w:space="0" w:color="auto"/>
              <w:bottom w:val="single" w:sz="6" w:space="0" w:color="auto"/>
              <w:right w:val="single" w:sz="6" w:space="0" w:color="auto"/>
            </w:tcBorders>
          </w:tcPr>
          <w:p w14:paraId="2F20899B" w14:textId="50720222" w:rsidR="00670458" w:rsidRDefault="00670458" w:rsidP="00BD0E56">
            <w:r>
              <w:t>141</w:t>
            </w:r>
          </w:p>
        </w:tc>
        <w:tc>
          <w:tcPr>
            <w:tcW w:w="3750" w:type="dxa"/>
            <w:tcBorders>
              <w:top w:val="single" w:sz="6" w:space="0" w:color="auto"/>
              <w:left w:val="single" w:sz="6" w:space="0" w:color="auto"/>
              <w:bottom w:val="single" w:sz="6" w:space="0" w:color="auto"/>
              <w:right w:val="single" w:sz="6" w:space="0" w:color="auto"/>
            </w:tcBorders>
          </w:tcPr>
          <w:p w14:paraId="0E4BDD32" w14:textId="69950DFA" w:rsidR="00670458" w:rsidRDefault="00670458" w:rsidP="00BD0E56">
            <w:pPr>
              <w:rPr>
                <w:noProof/>
              </w:rPr>
            </w:pPr>
            <w:r>
              <w:rPr>
                <w:noProof/>
              </w:rPr>
              <w:drawing>
                <wp:inline distT="0" distB="0" distL="0" distR="0" wp14:anchorId="164613A1" wp14:editId="196BB8DE">
                  <wp:extent cx="2164080" cy="1347029"/>
                  <wp:effectExtent l="0" t="0" r="762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a:ext>
                            </a:extLst>
                          </a:blip>
                          <a:srcRect/>
                          <a:stretch/>
                        </pic:blipFill>
                        <pic:spPr bwMode="auto">
                          <a:xfrm>
                            <a:off x="0" y="0"/>
                            <a:ext cx="2173054" cy="1352615"/>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0F71917F" w14:textId="7654DF02" w:rsidR="00670458" w:rsidRDefault="00670458" w:rsidP="00BD0E56">
            <w:pPr>
              <w:rPr>
                <w:noProof/>
              </w:rPr>
            </w:pPr>
            <w:r>
              <w:rPr>
                <w:noProof/>
              </w:rPr>
              <w:drawing>
                <wp:inline distT="0" distB="0" distL="0" distR="0" wp14:anchorId="30FC351B" wp14:editId="0F55607F">
                  <wp:extent cx="2164080" cy="1343602"/>
                  <wp:effectExtent l="0" t="0" r="762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a:ext>
                            </a:extLst>
                          </a:blip>
                          <a:srcRect/>
                          <a:stretch/>
                        </pic:blipFill>
                        <pic:spPr bwMode="auto">
                          <a:xfrm>
                            <a:off x="0" y="0"/>
                            <a:ext cx="2172917" cy="1349088"/>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6EE66F3C" w14:textId="77777777" w:rsidTr="00A62D22">
        <w:tc>
          <w:tcPr>
            <w:tcW w:w="1060" w:type="dxa"/>
            <w:tcBorders>
              <w:top w:val="single" w:sz="6" w:space="0" w:color="auto"/>
              <w:left w:val="single" w:sz="4" w:space="0" w:color="auto"/>
              <w:bottom w:val="single" w:sz="6" w:space="0" w:color="auto"/>
              <w:right w:val="single" w:sz="6" w:space="0" w:color="auto"/>
            </w:tcBorders>
          </w:tcPr>
          <w:p w14:paraId="3F4A96BA" w14:textId="2E59344E" w:rsidR="001867BB" w:rsidRDefault="001867BB" w:rsidP="00BD0E56">
            <w:r>
              <w:lastRenderedPageBreak/>
              <w:t>142</w:t>
            </w:r>
          </w:p>
        </w:tc>
        <w:tc>
          <w:tcPr>
            <w:tcW w:w="3750" w:type="dxa"/>
            <w:tcBorders>
              <w:top w:val="single" w:sz="6" w:space="0" w:color="auto"/>
              <w:left w:val="single" w:sz="6" w:space="0" w:color="auto"/>
              <w:bottom w:val="single" w:sz="6" w:space="0" w:color="auto"/>
              <w:right w:val="single" w:sz="6" w:space="0" w:color="auto"/>
            </w:tcBorders>
          </w:tcPr>
          <w:p w14:paraId="2B8538D6" w14:textId="031C0B2E" w:rsidR="001867BB" w:rsidRDefault="001867BB" w:rsidP="00BD0E56">
            <w:pPr>
              <w:rPr>
                <w:noProof/>
              </w:rPr>
            </w:pPr>
            <w:r>
              <w:rPr>
                <w:noProof/>
              </w:rPr>
              <w:drawing>
                <wp:inline distT="0" distB="0" distL="0" distR="0" wp14:anchorId="65E5867A" wp14:editId="3164DAF4">
                  <wp:extent cx="2148840" cy="1345075"/>
                  <wp:effectExtent l="0" t="0" r="381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a:ext>
                            </a:extLst>
                          </a:blip>
                          <a:srcRect/>
                          <a:stretch/>
                        </pic:blipFill>
                        <pic:spPr bwMode="auto">
                          <a:xfrm>
                            <a:off x="0" y="0"/>
                            <a:ext cx="2155878" cy="1349480"/>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6A021F9" w14:textId="77777777" w:rsidR="001867BB" w:rsidRDefault="001867BB" w:rsidP="00BD0E56">
            <w:pPr>
              <w:rPr>
                <w:noProof/>
              </w:rPr>
            </w:pPr>
            <w:r>
              <w:rPr>
                <w:noProof/>
              </w:rPr>
              <w:drawing>
                <wp:inline distT="0" distB="0" distL="0" distR="0" wp14:anchorId="26D8C7A3" wp14:editId="6A0898D5">
                  <wp:extent cx="2164080" cy="1367079"/>
                  <wp:effectExtent l="0" t="0" r="7620" b="508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cstate="print">
                            <a:extLst>
                              <a:ext uri="{28A0092B-C50C-407E-A947-70E740481C1C}">
                                <a14:useLocalDpi xmlns:a14="http://schemas.microsoft.com/office/drawing/2010/main"/>
                              </a:ext>
                            </a:extLst>
                          </a:blip>
                          <a:srcRect/>
                          <a:stretch/>
                        </pic:blipFill>
                        <pic:spPr bwMode="auto">
                          <a:xfrm>
                            <a:off x="0" y="0"/>
                            <a:ext cx="2172348" cy="1372302"/>
                          </a:xfrm>
                          <a:prstGeom prst="rect">
                            <a:avLst/>
                          </a:prstGeom>
                          <a:ln>
                            <a:noFill/>
                          </a:ln>
                          <a:extLst>
                            <a:ext uri="{53640926-AAD7-44D8-BBD7-CCE9431645EC}">
                              <a14:shadowObscured xmlns:a14="http://schemas.microsoft.com/office/drawing/2010/main"/>
                            </a:ext>
                          </a:extLst>
                        </pic:spPr>
                      </pic:pic>
                    </a:graphicData>
                  </a:graphic>
                </wp:inline>
              </w:drawing>
            </w:r>
          </w:p>
          <w:p w14:paraId="30E2265C" w14:textId="38442041" w:rsidR="001867BB" w:rsidRDefault="001867BB" w:rsidP="00BD0E56">
            <w:pPr>
              <w:rPr>
                <w:noProof/>
              </w:rPr>
            </w:pPr>
            <w:r>
              <w:rPr>
                <w:noProof/>
              </w:rPr>
              <w:drawing>
                <wp:inline distT="0" distB="0" distL="0" distR="0" wp14:anchorId="28962C71" wp14:editId="751D419A">
                  <wp:extent cx="2164080" cy="1361544"/>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a:ext>
                            </a:extLst>
                          </a:blip>
                          <a:srcRect/>
                          <a:stretch/>
                        </pic:blipFill>
                        <pic:spPr bwMode="auto">
                          <a:xfrm>
                            <a:off x="0" y="0"/>
                            <a:ext cx="2167827" cy="1363901"/>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5E5C7EEC" w14:textId="77777777" w:rsidTr="00A62D22">
        <w:tc>
          <w:tcPr>
            <w:tcW w:w="1060" w:type="dxa"/>
            <w:tcBorders>
              <w:top w:val="single" w:sz="6" w:space="0" w:color="auto"/>
              <w:left w:val="single" w:sz="4" w:space="0" w:color="auto"/>
              <w:bottom w:val="single" w:sz="6" w:space="0" w:color="auto"/>
              <w:right w:val="single" w:sz="6" w:space="0" w:color="auto"/>
            </w:tcBorders>
          </w:tcPr>
          <w:p w14:paraId="6FD71765" w14:textId="7D672095" w:rsidR="001867BB" w:rsidRDefault="001867BB" w:rsidP="00BD0E56">
            <w:r>
              <w:t>143</w:t>
            </w:r>
          </w:p>
        </w:tc>
        <w:tc>
          <w:tcPr>
            <w:tcW w:w="3750" w:type="dxa"/>
            <w:tcBorders>
              <w:top w:val="single" w:sz="6" w:space="0" w:color="auto"/>
              <w:left w:val="single" w:sz="6" w:space="0" w:color="auto"/>
              <w:bottom w:val="single" w:sz="6" w:space="0" w:color="auto"/>
              <w:right w:val="single" w:sz="6" w:space="0" w:color="auto"/>
            </w:tcBorders>
          </w:tcPr>
          <w:p w14:paraId="29A95E33" w14:textId="7859E245" w:rsidR="001867BB" w:rsidRDefault="001867BB" w:rsidP="00BD0E56">
            <w:pPr>
              <w:rPr>
                <w:noProof/>
              </w:rPr>
            </w:pPr>
            <w:r>
              <w:rPr>
                <w:noProof/>
              </w:rPr>
              <w:drawing>
                <wp:inline distT="0" distB="0" distL="0" distR="0" wp14:anchorId="2B4A71DF" wp14:editId="61FF34C7">
                  <wp:extent cx="2164080" cy="1361544"/>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a:ext>
                            </a:extLst>
                          </a:blip>
                          <a:srcRect/>
                          <a:stretch/>
                        </pic:blipFill>
                        <pic:spPr bwMode="auto">
                          <a:xfrm>
                            <a:off x="0" y="0"/>
                            <a:ext cx="2167827" cy="136390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618FA291" w14:textId="71139D42" w:rsidR="001867BB" w:rsidRDefault="001867BB" w:rsidP="00BD0E56">
            <w:pPr>
              <w:rPr>
                <w:noProof/>
              </w:rPr>
            </w:pPr>
            <w:r>
              <w:rPr>
                <w:noProof/>
              </w:rPr>
              <w:drawing>
                <wp:inline distT="0" distB="0" distL="0" distR="0" wp14:anchorId="1884EF48" wp14:editId="53139420">
                  <wp:extent cx="2164080" cy="1363591"/>
                  <wp:effectExtent l="0" t="0" r="762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a:ext>
                            </a:extLst>
                          </a:blip>
                          <a:srcRect/>
                          <a:stretch/>
                        </pic:blipFill>
                        <pic:spPr bwMode="auto">
                          <a:xfrm>
                            <a:off x="0" y="0"/>
                            <a:ext cx="2172348" cy="1368801"/>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73099AE9" w14:textId="77777777" w:rsidTr="00A62D22">
        <w:tc>
          <w:tcPr>
            <w:tcW w:w="1060" w:type="dxa"/>
            <w:tcBorders>
              <w:top w:val="single" w:sz="6" w:space="0" w:color="auto"/>
              <w:left w:val="single" w:sz="4" w:space="0" w:color="auto"/>
              <w:bottom w:val="single" w:sz="6" w:space="0" w:color="auto"/>
              <w:right w:val="single" w:sz="6" w:space="0" w:color="auto"/>
            </w:tcBorders>
          </w:tcPr>
          <w:p w14:paraId="2495A698" w14:textId="5C9129CC" w:rsidR="001867BB" w:rsidRDefault="001867BB" w:rsidP="00BD0E56">
            <w:r>
              <w:t>144</w:t>
            </w:r>
          </w:p>
        </w:tc>
        <w:tc>
          <w:tcPr>
            <w:tcW w:w="3750" w:type="dxa"/>
            <w:tcBorders>
              <w:top w:val="single" w:sz="6" w:space="0" w:color="auto"/>
              <w:left w:val="single" w:sz="6" w:space="0" w:color="auto"/>
              <w:bottom w:val="single" w:sz="6" w:space="0" w:color="auto"/>
              <w:right w:val="single" w:sz="6" w:space="0" w:color="auto"/>
            </w:tcBorders>
          </w:tcPr>
          <w:p w14:paraId="1C24CB3F" w14:textId="47FD603C" w:rsidR="001867BB" w:rsidRDefault="001867BB" w:rsidP="00BD0E56">
            <w:pPr>
              <w:rPr>
                <w:noProof/>
              </w:rPr>
            </w:pPr>
            <w:r>
              <w:rPr>
                <w:noProof/>
              </w:rPr>
              <w:drawing>
                <wp:inline distT="0" distB="0" distL="0" distR="0" wp14:anchorId="5E61B191" wp14:editId="64E5E45C">
                  <wp:extent cx="2164080" cy="1363591"/>
                  <wp:effectExtent l="0" t="0" r="762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a:ext>
                            </a:extLst>
                          </a:blip>
                          <a:srcRect/>
                          <a:stretch/>
                        </pic:blipFill>
                        <pic:spPr bwMode="auto">
                          <a:xfrm>
                            <a:off x="0" y="0"/>
                            <a:ext cx="2172348" cy="136880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4A95E1F0" w14:textId="2EABB7C6" w:rsidR="001867BB" w:rsidRDefault="001867BB" w:rsidP="00BD0E56">
            <w:pPr>
              <w:rPr>
                <w:noProof/>
              </w:rPr>
            </w:pPr>
            <w:r>
              <w:rPr>
                <w:noProof/>
              </w:rPr>
              <w:drawing>
                <wp:inline distT="0" distB="0" distL="0" distR="0" wp14:anchorId="0CB603B2" wp14:editId="62383EC6">
                  <wp:extent cx="2179320" cy="135651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a:ext>
                            </a:extLst>
                          </a:blip>
                          <a:srcRect/>
                          <a:stretch/>
                        </pic:blipFill>
                        <pic:spPr bwMode="auto">
                          <a:xfrm>
                            <a:off x="0" y="0"/>
                            <a:ext cx="2197873" cy="1368064"/>
                          </a:xfrm>
                          <a:prstGeom prst="rect">
                            <a:avLst/>
                          </a:prstGeom>
                          <a:ln>
                            <a:noFill/>
                          </a:ln>
                          <a:extLst>
                            <a:ext uri="{53640926-AAD7-44D8-BBD7-CCE9431645EC}">
                              <a14:shadowObscured xmlns:a14="http://schemas.microsoft.com/office/drawing/2010/main"/>
                            </a:ext>
                          </a:extLst>
                        </pic:spPr>
                      </pic:pic>
                    </a:graphicData>
                  </a:graphic>
                </wp:inline>
              </w:drawing>
            </w:r>
          </w:p>
        </w:tc>
      </w:tr>
      <w:tr w:rsidR="001867BB" w14:paraId="2140E768" w14:textId="77777777" w:rsidTr="00A62D22">
        <w:tc>
          <w:tcPr>
            <w:tcW w:w="1060" w:type="dxa"/>
            <w:tcBorders>
              <w:top w:val="single" w:sz="6" w:space="0" w:color="auto"/>
              <w:left w:val="single" w:sz="4" w:space="0" w:color="auto"/>
              <w:bottom w:val="single" w:sz="6" w:space="0" w:color="auto"/>
              <w:right w:val="single" w:sz="6" w:space="0" w:color="auto"/>
            </w:tcBorders>
          </w:tcPr>
          <w:p w14:paraId="156E4761" w14:textId="1EBF25E2" w:rsidR="001867BB" w:rsidRDefault="001867BB" w:rsidP="00BD0E56">
            <w:r>
              <w:t>145</w:t>
            </w:r>
          </w:p>
        </w:tc>
        <w:tc>
          <w:tcPr>
            <w:tcW w:w="3750" w:type="dxa"/>
            <w:tcBorders>
              <w:top w:val="single" w:sz="6" w:space="0" w:color="auto"/>
              <w:left w:val="single" w:sz="6" w:space="0" w:color="auto"/>
              <w:bottom w:val="single" w:sz="6" w:space="0" w:color="auto"/>
              <w:right w:val="single" w:sz="6" w:space="0" w:color="auto"/>
            </w:tcBorders>
          </w:tcPr>
          <w:p w14:paraId="42B50F5B" w14:textId="261D08E0" w:rsidR="001867BB" w:rsidRDefault="001867BB" w:rsidP="00BD0E56">
            <w:pPr>
              <w:rPr>
                <w:noProof/>
              </w:rPr>
            </w:pPr>
            <w:r>
              <w:rPr>
                <w:noProof/>
              </w:rPr>
              <w:drawing>
                <wp:inline distT="0" distB="0" distL="0" distR="0" wp14:anchorId="42EA2E93" wp14:editId="2D0995E5">
                  <wp:extent cx="2164080" cy="1363591"/>
                  <wp:effectExtent l="0" t="0" r="7620" b="825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a:ext>
                            </a:extLst>
                          </a:blip>
                          <a:srcRect/>
                          <a:stretch/>
                        </pic:blipFill>
                        <pic:spPr bwMode="auto">
                          <a:xfrm>
                            <a:off x="0" y="0"/>
                            <a:ext cx="2172348" cy="136880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71AFBF6" w14:textId="4F5F6990" w:rsidR="001867BB" w:rsidRDefault="00EC6235" w:rsidP="00BD0E56">
            <w:pPr>
              <w:rPr>
                <w:noProof/>
              </w:rPr>
            </w:pPr>
            <w:r>
              <w:rPr>
                <w:noProof/>
              </w:rPr>
              <w:drawing>
                <wp:inline distT="0" distB="0" distL="0" distR="0" wp14:anchorId="1A61963A" wp14:editId="7E583B56">
                  <wp:extent cx="2179320" cy="1350956"/>
                  <wp:effectExtent l="0" t="0" r="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a:ext>
                            </a:extLst>
                          </a:blip>
                          <a:srcRect/>
                          <a:stretch/>
                        </pic:blipFill>
                        <pic:spPr bwMode="auto">
                          <a:xfrm>
                            <a:off x="0" y="0"/>
                            <a:ext cx="2190123" cy="1357653"/>
                          </a:xfrm>
                          <a:prstGeom prst="rect">
                            <a:avLst/>
                          </a:prstGeom>
                          <a:ln>
                            <a:noFill/>
                          </a:ln>
                          <a:extLst>
                            <a:ext uri="{53640926-AAD7-44D8-BBD7-CCE9431645EC}">
                              <a14:shadowObscured xmlns:a14="http://schemas.microsoft.com/office/drawing/2010/main"/>
                            </a:ext>
                          </a:extLst>
                        </pic:spPr>
                      </pic:pic>
                    </a:graphicData>
                  </a:graphic>
                </wp:inline>
              </w:drawing>
            </w:r>
          </w:p>
        </w:tc>
      </w:tr>
      <w:tr w:rsidR="00EC6235" w14:paraId="4688ED92" w14:textId="77777777" w:rsidTr="00A62D22">
        <w:tc>
          <w:tcPr>
            <w:tcW w:w="1060" w:type="dxa"/>
            <w:tcBorders>
              <w:top w:val="single" w:sz="6" w:space="0" w:color="auto"/>
              <w:left w:val="single" w:sz="4" w:space="0" w:color="auto"/>
              <w:bottom w:val="single" w:sz="6" w:space="0" w:color="auto"/>
              <w:right w:val="single" w:sz="6" w:space="0" w:color="auto"/>
            </w:tcBorders>
          </w:tcPr>
          <w:p w14:paraId="5865B383" w14:textId="1102B420" w:rsidR="00EC6235" w:rsidRDefault="00EC6235" w:rsidP="00BD0E56">
            <w:r>
              <w:lastRenderedPageBreak/>
              <w:t>146</w:t>
            </w:r>
          </w:p>
        </w:tc>
        <w:tc>
          <w:tcPr>
            <w:tcW w:w="3750" w:type="dxa"/>
            <w:tcBorders>
              <w:top w:val="single" w:sz="6" w:space="0" w:color="auto"/>
              <w:left w:val="single" w:sz="6" w:space="0" w:color="auto"/>
              <w:bottom w:val="single" w:sz="6" w:space="0" w:color="auto"/>
              <w:right w:val="single" w:sz="6" w:space="0" w:color="auto"/>
            </w:tcBorders>
          </w:tcPr>
          <w:p w14:paraId="50A48234" w14:textId="630F3B97" w:rsidR="00EC6235" w:rsidRDefault="00EC6235" w:rsidP="00BD0E56">
            <w:pPr>
              <w:rPr>
                <w:noProof/>
              </w:rPr>
            </w:pPr>
            <w:r>
              <w:rPr>
                <w:noProof/>
              </w:rPr>
              <w:drawing>
                <wp:inline distT="0" distB="0" distL="0" distR="0" wp14:anchorId="5A6DFD2D" wp14:editId="363EDA19">
                  <wp:extent cx="2164080" cy="1339405"/>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a:ext>
                            </a:extLst>
                          </a:blip>
                          <a:srcRect/>
                          <a:stretch/>
                        </pic:blipFill>
                        <pic:spPr bwMode="auto">
                          <a:xfrm>
                            <a:off x="0" y="0"/>
                            <a:ext cx="2174220" cy="134568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5223E805" w14:textId="4F8C1A94" w:rsidR="00EC6235" w:rsidRDefault="0094296F" w:rsidP="00BD0E56">
            <w:pPr>
              <w:rPr>
                <w:noProof/>
              </w:rPr>
            </w:pPr>
            <w:r>
              <w:rPr>
                <w:noProof/>
              </w:rPr>
              <w:drawing>
                <wp:inline distT="0" distB="0" distL="0" distR="0" wp14:anchorId="4CE48751" wp14:editId="33235E26">
                  <wp:extent cx="2437900" cy="518160"/>
                  <wp:effectExtent l="0" t="0" r="63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extLst>
                              <a:ext uri="{28A0092B-C50C-407E-A947-70E740481C1C}">
                                <a14:useLocalDpi xmlns:a14="http://schemas.microsoft.com/office/drawing/2010/main"/>
                              </a:ext>
                            </a:extLst>
                          </a:blip>
                          <a:srcRect/>
                          <a:stretch/>
                        </pic:blipFill>
                        <pic:spPr bwMode="auto">
                          <a:xfrm>
                            <a:off x="0" y="0"/>
                            <a:ext cx="2446751" cy="520041"/>
                          </a:xfrm>
                          <a:prstGeom prst="rect">
                            <a:avLst/>
                          </a:prstGeom>
                          <a:ln>
                            <a:noFill/>
                          </a:ln>
                          <a:extLst>
                            <a:ext uri="{53640926-AAD7-44D8-BBD7-CCE9431645EC}">
                              <a14:shadowObscured xmlns:a14="http://schemas.microsoft.com/office/drawing/2010/main"/>
                            </a:ext>
                          </a:extLst>
                        </pic:spPr>
                      </pic:pic>
                    </a:graphicData>
                  </a:graphic>
                </wp:inline>
              </w:drawing>
            </w:r>
          </w:p>
        </w:tc>
      </w:tr>
      <w:tr w:rsidR="0094296F" w14:paraId="00A32DE7" w14:textId="77777777" w:rsidTr="00A62D22">
        <w:tc>
          <w:tcPr>
            <w:tcW w:w="1060" w:type="dxa"/>
            <w:tcBorders>
              <w:top w:val="single" w:sz="6" w:space="0" w:color="auto"/>
              <w:left w:val="single" w:sz="4" w:space="0" w:color="auto"/>
              <w:bottom w:val="single" w:sz="6" w:space="0" w:color="auto"/>
              <w:right w:val="single" w:sz="6" w:space="0" w:color="auto"/>
            </w:tcBorders>
          </w:tcPr>
          <w:p w14:paraId="5102EA43" w14:textId="160174CA" w:rsidR="0094296F" w:rsidRDefault="0094296F" w:rsidP="00BD0E56">
            <w:r>
              <w:t>147</w:t>
            </w:r>
          </w:p>
        </w:tc>
        <w:tc>
          <w:tcPr>
            <w:tcW w:w="3750" w:type="dxa"/>
            <w:tcBorders>
              <w:top w:val="single" w:sz="6" w:space="0" w:color="auto"/>
              <w:left w:val="single" w:sz="6" w:space="0" w:color="auto"/>
              <w:bottom w:val="single" w:sz="6" w:space="0" w:color="auto"/>
              <w:right w:val="single" w:sz="6" w:space="0" w:color="auto"/>
            </w:tcBorders>
          </w:tcPr>
          <w:p w14:paraId="77E1F1F1" w14:textId="0B4CDF7E" w:rsidR="0094296F" w:rsidRDefault="004B2744" w:rsidP="00BD0E56">
            <w:pPr>
              <w:rPr>
                <w:noProof/>
              </w:rPr>
            </w:pPr>
            <w:r>
              <w:rPr>
                <w:noProof/>
              </w:rPr>
              <w:drawing>
                <wp:inline distT="0" distB="0" distL="0" distR="0" wp14:anchorId="1F269481" wp14:editId="261BE764">
                  <wp:extent cx="2164080" cy="1339405"/>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a:ext>
                            </a:extLst>
                          </a:blip>
                          <a:srcRect/>
                          <a:stretch/>
                        </pic:blipFill>
                        <pic:spPr bwMode="auto">
                          <a:xfrm>
                            <a:off x="0" y="0"/>
                            <a:ext cx="2174220" cy="1345681"/>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6" w:space="0" w:color="auto"/>
              <w:right w:val="single" w:sz="4" w:space="0" w:color="auto"/>
            </w:tcBorders>
          </w:tcPr>
          <w:p w14:paraId="320B9014" w14:textId="2AFF399E" w:rsidR="0094296F" w:rsidRDefault="0094296F" w:rsidP="00BD0E56">
            <w:pPr>
              <w:rPr>
                <w:noProof/>
              </w:rPr>
            </w:pPr>
            <w:r>
              <w:rPr>
                <w:noProof/>
              </w:rPr>
              <w:drawing>
                <wp:inline distT="0" distB="0" distL="0" distR="0" wp14:anchorId="1C521BB9" wp14:editId="566EE2DF">
                  <wp:extent cx="2179320" cy="135441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extLst>
                              <a:ext uri="{28A0092B-C50C-407E-A947-70E740481C1C}">
                                <a14:useLocalDpi xmlns:a14="http://schemas.microsoft.com/office/drawing/2010/main"/>
                              </a:ext>
                            </a:extLst>
                          </a:blip>
                          <a:srcRect/>
                          <a:stretch/>
                        </pic:blipFill>
                        <pic:spPr bwMode="auto">
                          <a:xfrm>
                            <a:off x="0" y="0"/>
                            <a:ext cx="2186783" cy="1359049"/>
                          </a:xfrm>
                          <a:prstGeom prst="rect">
                            <a:avLst/>
                          </a:prstGeom>
                          <a:ln>
                            <a:noFill/>
                          </a:ln>
                          <a:extLst>
                            <a:ext uri="{53640926-AAD7-44D8-BBD7-CCE9431645EC}">
                              <a14:shadowObscured xmlns:a14="http://schemas.microsoft.com/office/drawing/2010/main"/>
                            </a:ext>
                          </a:extLst>
                        </pic:spPr>
                      </pic:pic>
                    </a:graphicData>
                  </a:graphic>
                </wp:inline>
              </w:drawing>
            </w:r>
          </w:p>
        </w:tc>
      </w:tr>
      <w:tr w:rsidR="000D70AE" w14:paraId="2CF56E41" w14:textId="77777777" w:rsidTr="00A62D22">
        <w:tc>
          <w:tcPr>
            <w:tcW w:w="1060" w:type="dxa"/>
            <w:tcBorders>
              <w:top w:val="single" w:sz="6" w:space="0" w:color="auto"/>
              <w:left w:val="single" w:sz="4" w:space="0" w:color="auto"/>
              <w:bottom w:val="single" w:sz="6" w:space="0" w:color="auto"/>
              <w:right w:val="single" w:sz="6" w:space="0" w:color="auto"/>
            </w:tcBorders>
          </w:tcPr>
          <w:p w14:paraId="3D59C59D" w14:textId="4CCF767B" w:rsidR="000D70AE" w:rsidRDefault="000D70AE" w:rsidP="00BD0E56">
            <w:r>
              <w:t>148</w:t>
            </w:r>
          </w:p>
        </w:tc>
        <w:tc>
          <w:tcPr>
            <w:tcW w:w="3750" w:type="dxa"/>
            <w:tcBorders>
              <w:top w:val="single" w:sz="6" w:space="0" w:color="auto"/>
              <w:left w:val="single" w:sz="6" w:space="0" w:color="auto"/>
              <w:bottom w:val="single" w:sz="6" w:space="0" w:color="auto"/>
              <w:right w:val="single" w:sz="6" w:space="0" w:color="auto"/>
            </w:tcBorders>
          </w:tcPr>
          <w:p w14:paraId="37FEDCF8" w14:textId="77777777" w:rsidR="000D70AE" w:rsidRDefault="000D70AE" w:rsidP="00BD0E56">
            <w:pPr>
              <w:rPr>
                <w:noProof/>
              </w:rPr>
            </w:pPr>
          </w:p>
        </w:tc>
        <w:tc>
          <w:tcPr>
            <w:tcW w:w="4206" w:type="dxa"/>
            <w:tcBorders>
              <w:top w:val="single" w:sz="6" w:space="0" w:color="auto"/>
              <w:left w:val="single" w:sz="6" w:space="0" w:color="auto"/>
              <w:bottom w:val="single" w:sz="6" w:space="0" w:color="auto"/>
              <w:right w:val="single" w:sz="4" w:space="0" w:color="auto"/>
            </w:tcBorders>
          </w:tcPr>
          <w:p w14:paraId="476FF421" w14:textId="32AA7FDD" w:rsidR="000D70AE" w:rsidRDefault="000D70AE" w:rsidP="00BD0E56">
            <w:pPr>
              <w:rPr>
                <w:noProof/>
              </w:rPr>
            </w:pPr>
            <w:r>
              <w:rPr>
                <w:noProof/>
              </w:rPr>
              <w:drawing>
                <wp:inline distT="0" distB="0" distL="0" distR="0" wp14:anchorId="51F817E7" wp14:editId="08A9907D">
                  <wp:extent cx="2179320" cy="1371132"/>
                  <wp:effectExtent l="0" t="0" r="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a:ext>
                            </a:extLst>
                          </a:blip>
                          <a:srcRect/>
                          <a:stretch/>
                        </pic:blipFill>
                        <pic:spPr bwMode="auto">
                          <a:xfrm>
                            <a:off x="0" y="0"/>
                            <a:ext cx="2191422" cy="1378746"/>
                          </a:xfrm>
                          <a:prstGeom prst="rect">
                            <a:avLst/>
                          </a:prstGeom>
                          <a:ln>
                            <a:noFill/>
                          </a:ln>
                          <a:extLst>
                            <a:ext uri="{53640926-AAD7-44D8-BBD7-CCE9431645EC}">
                              <a14:shadowObscured xmlns:a14="http://schemas.microsoft.com/office/drawing/2010/main"/>
                            </a:ext>
                          </a:extLst>
                        </pic:spPr>
                      </pic:pic>
                    </a:graphicData>
                  </a:graphic>
                </wp:inline>
              </w:drawing>
            </w:r>
          </w:p>
        </w:tc>
      </w:tr>
      <w:tr w:rsidR="00015D99" w14:paraId="4C5188BF" w14:textId="77777777" w:rsidTr="00A62D22">
        <w:tc>
          <w:tcPr>
            <w:tcW w:w="1060" w:type="dxa"/>
            <w:tcBorders>
              <w:top w:val="single" w:sz="6" w:space="0" w:color="auto"/>
              <w:left w:val="single" w:sz="4" w:space="0" w:color="auto"/>
              <w:bottom w:val="single" w:sz="4" w:space="0" w:color="auto"/>
              <w:right w:val="single" w:sz="6" w:space="0" w:color="auto"/>
            </w:tcBorders>
          </w:tcPr>
          <w:p w14:paraId="1B6B9F5C" w14:textId="3F0F2824" w:rsidR="00015D99" w:rsidRDefault="00015D99" w:rsidP="00BD0E56">
            <w:r>
              <w:t>149</w:t>
            </w:r>
          </w:p>
        </w:tc>
        <w:tc>
          <w:tcPr>
            <w:tcW w:w="3750" w:type="dxa"/>
            <w:tcBorders>
              <w:top w:val="single" w:sz="6" w:space="0" w:color="auto"/>
              <w:left w:val="single" w:sz="6" w:space="0" w:color="auto"/>
              <w:bottom w:val="single" w:sz="4" w:space="0" w:color="auto"/>
              <w:right w:val="single" w:sz="6" w:space="0" w:color="auto"/>
            </w:tcBorders>
          </w:tcPr>
          <w:p w14:paraId="0ACD4C0A" w14:textId="5528FDF3" w:rsidR="00015D99" w:rsidRDefault="00015D99" w:rsidP="00BD0E56">
            <w:pPr>
              <w:rPr>
                <w:noProof/>
              </w:rPr>
            </w:pPr>
            <w:r>
              <w:rPr>
                <w:noProof/>
              </w:rPr>
              <w:drawing>
                <wp:inline distT="0" distB="0" distL="0" distR="0" wp14:anchorId="20A330DD" wp14:editId="2F96631B">
                  <wp:extent cx="2179320" cy="1376706"/>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extLst>
                              <a:ext uri="{28A0092B-C50C-407E-A947-70E740481C1C}">
                                <a14:useLocalDpi xmlns:a14="http://schemas.microsoft.com/office/drawing/2010/main"/>
                              </a:ext>
                            </a:extLst>
                          </a:blip>
                          <a:srcRect/>
                          <a:stretch/>
                        </pic:blipFill>
                        <pic:spPr bwMode="auto">
                          <a:xfrm>
                            <a:off x="0" y="0"/>
                            <a:ext cx="2182274" cy="137857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tcBorders>
              <w:top w:val="single" w:sz="6" w:space="0" w:color="auto"/>
              <w:left w:val="single" w:sz="6" w:space="0" w:color="auto"/>
              <w:bottom w:val="single" w:sz="4" w:space="0" w:color="auto"/>
              <w:right w:val="single" w:sz="4" w:space="0" w:color="auto"/>
            </w:tcBorders>
          </w:tcPr>
          <w:p w14:paraId="00EAD748" w14:textId="4BB51647" w:rsidR="00015D99" w:rsidRDefault="00015D99" w:rsidP="00BD0E56">
            <w:pPr>
              <w:rPr>
                <w:noProof/>
              </w:rPr>
            </w:pPr>
            <w:r>
              <w:rPr>
                <w:noProof/>
              </w:rPr>
              <w:drawing>
                <wp:inline distT="0" distB="0" distL="0" distR="0" wp14:anchorId="7D247329" wp14:editId="634879E7">
                  <wp:extent cx="2179320" cy="137524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extLst>
                              <a:ext uri="{28A0092B-C50C-407E-A947-70E740481C1C}">
                                <a14:useLocalDpi xmlns:a14="http://schemas.microsoft.com/office/drawing/2010/main"/>
                              </a:ext>
                            </a:extLst>
                          </a:blip>
                          <a:srcRect/>
                          <a:stretch/>
                        </pic:blipFill>
                        <pic:spPr bwMode="auto">
                          <a:xfrm>
                            <a:off x="0" y="0"/>
                            <a:ext cx="2190592" cy="1382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7C25E5" w14:textId="220CF0D1" w:rsidR="00015D99" w:rsidRDefault="00015D99" w:rsidP="007E4DB6"/>
    <w:p w14:paraId="0C1BBC77" w14:textId="35C9547A" w:rsidR="00F40913" w:rsidRDefault="00F40913">
      <w:r>
        <w:br w:type="page"/>
      </w:r>
    </w:p>
    <w:p w14:paraId="045E4995" w14:textId="29199988" w:rsidR="00F40913" w:rsidRDefault="00F40913" w:rsidP="00F40913">
      <w:pPr>
        <w:pStyle w:val="Heading2"/>
      </w:pPr>
      <w:bookmarkStart w:id="470" w:name="_Toc8207718"/>
      <w:r>
        <w:lastRenderedPageBreak/>
        <w:t>Adjacency List Structure</w:t>
      </w:r>
      <w:bookmarkEnd w:id="470"/>
    </w:p>
    <w:p w14:paraId="5623CBE6" w14:textId="7193E8E6" w:rsidR="005F291F" w:rsidRPr="005F291F" w:rsidRDefault="005F291F" w:rsidP="005F291F">
      <w:r>
        <w:t>Three joints connected by three materials in a triangle shape.</w:t>
      </w:r>
    </w:p>
    <w:p w14:paraId="4B7C1C51" w14:textId="333E9EC9" w:rsidR="00F40913" w:rsidRPr="002C6069" w:rsidRDefault="00F40913" w:rsidP="00F40913">
      <w:pPr>
        <w:contextualSpacing/>
        <w:rPr>
          <w:rFonts w:ascii="Courier New" w:hAnsi="Courier New" w:cs="Courier New"/>
        </w:rPr>
      </w:pPr>
      <w:r w:rsidRPr="002C6069">
        <w:rPr>
          <w:rFonts w:ascii="Courier New" w:hAnsi="Courier New" w:cs="Courier New"/>
        </w:rPr>
        <w:t>{</w:t>
      </w:r>
    </w:p>
    <w:p w14:paraId="7357381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t xml:space="preserve">'A': </w:t>
      </w:r>
      <w:r w:rsidRPr="002C6069">
        <w:rPr>
          <w:rFonts w:ascii="Courier New" w:hAnsi="Courier New" w:cs="Courier New"/>
        </w:rPr>
        <w:tab/>
        <w:t>{</w:t>
      </w:r>
    </w:p>
    <w:p w14:paraId="74100DC4"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'location': (xA,yA),</w:t>
      </w:r>
    </w:p>
    <w:p w14:paraId="26ED0D9E"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 xml:space="preserve">'connectedJoints': </w:t>
      </w:r>
      <w:r w:rsidRPr="002C6069">
        <w:rPr>
          <w:rFonts w:ascii="Courier New" w:hAnsi="Courier New" w:cs="Courier New"/>
        </w:rPr>
        <w:tab/>
        <w:t>[</w:t>
      </w:r>
    </w:p>
    <w:p w14:paraId="6F303226"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2700CE26"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"MaterialA",</w:t>
      </w:r>
    </w:p>
    <w:p w14:paraId="64F1427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"B"</w:t>
      </w:r>
    </w:p>
    <w:p w14:paraId="168FFE6A"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2D1FF5E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3E29B77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"MaterialB",</w:t>
      </w:r>
    </w:p>
    <w:p w14:paraId="61706FE7"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"C"</w:t>
      </w:r>
    </w:p>
    <w:p w14:paraId="3181CDAE"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5BBC611A"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64E61AEE"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t>},</w:t>
      </w:r>
    </w:p>
    <w:p w14:paraId="6AA3F94B" w14:textId="77777777" w:rsidR="00F40913" w:rsidRPr="002C6069" w:rsidRDefault="00F40913" w:rsidP="00F40913">
      <w:pPr>
        <w:contextualSpacing/>
        <w:rPr>
          <w:rFonts w:ascii="Courier New" w:hAnsi="Courier New" w:cs="Courier New"/>
        </w:rPr>
      </w:pPr>
    </w:p>
    <w:p w14:paraId="2F9FB47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t xml:space="preserve">'B' </w:t>
      </w:r>
      <w:r w:rsidRPr="002C6069">
        <w:rPr>
          <w:rFonts w:ascii="Courier New" w:hAnsi="Courier New" w:cs="Courier New"/>
        </w:rPr>
        <w:tab/>
        <w:t>{</w:t>
      </w:r>
    </w:p>
    <w:p w14:paraId="1CDB53F6"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'location': (xB,yB),</w:t>
      </w:r>
    </w:p>
    <w:p w14:paraId="2530BB37"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 xml:space="preserve">'connectedJoints': </w:t>
      </w:r>
      <w:r w:rsidRPr="002C6069">
        <w:rPr>
          <w:rFonts w:ascii="Courier New" w:hAnsi="Courier New" w:cs="Courier New"/>
        </w:rPr>
        <w:tab/>
        <w:t>[</w:t>
      </w:r>
    </w:p>
    <w:p w14:paraId="598B0552"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4557FA8C"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"MaterialA",</w:t>
      </w:r>
    </w:p>
    <w:p w14:paraId="5B33ABF1"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"A"</w:t>
      </w:r>
    </w:p>
    <w:p w14:paraId="685829A5"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19428AC4"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28D2434B"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"MaterialC",</w:t>
      </w:r>
    </w:p>
    <w:p w14:paraId="256C4FAB"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"C"</w:t>
      </w:r>
    </w:p>
    <w:p w14:paraId="4739082C"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71FB4A8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50675FB5"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t>},</w:t>
      </w:r>
    </w:p>
    <w:p w14:paraId="28CF7900" w14:textId="77777777" w:rsidR="00F40913" w:rsidRPr="002C6069" w:rsidRDefault="00F40913" w:rsidP="00F40913">
      <w:pPr>
        <w:contextualSpacing/>
        <w:rPr>
          <w:rFonts w:ascii="Courier New" w:hAnsi="Courier New" w:cs="Courier New"/>
        </w:rPr>
      </w:pPr>
    </w:p>
    <w:p w14:paraId="3A61AB19"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t>'C'</w:t>
      </w:r>
      <w:r w:rsidRPr="002C6069">
        <w:rPr>
          <w:rFonts w:ascii="Courier New" w:hAnsi="Courier New" w:cs="Courier New"/>
        </w:rPr>
        <w:tab/>
        <w:t>{</w:t>
      </w:r>
    </w:p>
    <w:p w14:paraId="4FEDBD77"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'location': (xC,yC),</w:t>
      </w:r>
    </w:p>
    <w:p w14:paraId="6E8A60D5"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'connectedJoints':</w:t>
      </w:r>
      <w:r w:rsidRPr="002C6069">
        <w:rPr>
          <w:rFonts w:ascii="Courier New" w:hAnsi="Courier New" w:cs="Courier New"/>
        </w:rPr>
        <w:tab/>
        <w:t>[</w:t>
      </w:r>
    </w:p>
    <w:p w14:paraId="4DB1CD14"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3915624A"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"MaterialB",</w:t>
      </w:r>
    </w:p>
    <w:p w14:paraId="04688B8D"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"A"</w:t>
      </w:r>
    </w:p>
    <w:p w14:paraId="39BE4B75"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546199ED"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3F5AEB72"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'material': "MaterialC",</w:t>
      </w:r>
    </w:p>
    <w:p w14:paraId="1E073FCB"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'joint': "B"</w:t>
      </w:r>
    </w:p>
    <w:p w14:paraId="17271E3F"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52C02603"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r>
      <w:r w:rsidRPr="002C6069">
        <w:rPr>
          <w:rFonts w:ascii="Courier New" w:hAnsi="Courier New" w:cs="Courier New"/>
        </w:rPr>
        <w:tab/>
        <w:t>}</w:t>
      </w:r>
    </w:p>
    <w:p w14:paraId="307F13BD" w14:textId="77777777" w:rsidR="00F40913" w:rsidRPr="002C6069" w:rsidRDefault="00F40913" w:rsidP="00F40913">
      <w:pPr>
        <w:contextualSpacing/>
        <w:rPr>
          <w:rFonts w:ascii="Courier New" w:hAnsi="Courier New" w:cs="Courier New"/>
        </w:rPr>
      </w:pPr>
      <w:r w:rsidRPr="002C6069">
        <w:rPr>
          <w:rFonts w:ascii="Courier New" w:hAnsi="Courier New" w:cs="Courier New"/>
        </w:rPr>
        <w:tab/>
      </w:r>
      <w:r w:rsidRPr="002C6069">
        <w:rPr>
          <w:rFonts w:ascii="Courier New" w:hAnsi="Courier New" w:cs="Courier New"/>
        </w:rPr>
        <w:tab/>
        <w:t>}</w:t>
      </w:r>
    </w:p>
    <w:p w14:paraId="1624FA8D" w14:textId="77777777" w:rsidR="00F40913" w:rsidRPr="002C6069" w:rsidRDefault="00F40913" w:rsidP="00F40913">
      <w:pPr>
        <w:contextualSpacing/>
        <w:rPr>
          <w:rFonts w:ascii="Courier New" w:hAnsi="Courier New" w:cs="Courier New"/>
        </w:rPr>
      </w:pPr>
      <w:r w:rsidRPr="002C6069">
        <w:rPr>
          <w:rFonts w:ascii="Courier New" w:hAnsi="Courier New" w:cs="Courier New"/>
        </w:rPr>
        <w:t>}</w:t>
      </w:r>
    </w:p>
    <w:p w14:paraId="07BAA3EA" w14:textId="40CC7527" w:rsidR="007E4D5A" w:rsidRDefault="007E4D5A" w:rsidP="00F40913"/>
    <w:p w14:paraId="7EB72272" w14:textId="52B161FB" w:rsidR="00F40913" w:rsidRDefault="00F40913">
      <w:r>
        <w:br w:type="page"/>
      </w:r>
    </w:p>
    <w:p w14:paraId="39626DB3" w14:textId="1FF2567B" w:rsidR="00F40913" w:rsidRDefault="00F40913" w:rsidP="00F40913">
      <w:pPr>
        <w:pStyle w:val="Heading2"/>
      </w:pPr>
      <w:bookmarkStart w:id="471" w:name="_Toc8207719"/>
      <w:r>
        <w:lastRenderedPageBreak/>
        <w:t>Example Bridge File</w:t>
      </w:r>
      <w:bookmarkEnd w:id="471"/>
    </w:p>
    <w:p w14:paraId="2EEC6EFF" w14:textId="0E24C6D4" w:rsidR="00F40913" w:rsidRPr="00F40913" w:rsidRDefault="00F40913" w:rsidP="00F40913">
      <w:pPr>
        <w:contextualSpacing/>
        <w:rPr>
          <w:rFonts w:ascii="Courier New" w:hAnsi="Courier New" w:cs="Courier New"/>
        </w:rPr>
      </w:pPr>
      <w:r w:rsidRPr="00F40913">
        <w:rPr>
          <w:rFonts w:ascii="Courier New" w:hAnsi="Courier New" w:cs="Courier New"/>
        </w:rPr>
        <w:t>{'21': {'location': (5, 16), 'connectedJoints': [{'material': 'Steel', 'joint': 15}, {'material': 'Steel', 'joint': 16}, {'material': 'Steel', 'joint': 22}]}, '15': {'location': (1, 7), 'connectedJoints': [{'material': 'Road', 'joint': 16}, {'material': 'Steel', 'joint': 21}]}, '22': {'location': (13, 17), 'connectedJoints': [{'material': 'Steel', 'joint': 16}, {'material': 'Steel', 'joint': 17}, {'material': 'Cable', 'joint': 23}, {'material': 'Steel', 'joint': 21}]}, '19': {'location': (34, 12), 'connectedJoints': [{'material': 'Road', 'joint': 18}, {'material': 'Road', 'joint': 20}, {'material': 'Steel', 'joint': 24}, {'material': 'Steel', 'joint': 25}]}, '16': {'location': (10, 8), 'connectedJoints': [{'material': 'Road', 'joint': 15}, {'material': 'Road', 'joint': 17}, {'material': 'Steel', 'joint': 21}, {'material': 'Steel', 'joint': 22}]}, '23': {'location': (23, 18), 'connectedJoints': [{'material': 'Steel', 'joint': 17}, {'material': 'Steel', 'joint': 18}, {'material': 'Steel', 'joint': 24}, {'material': 'Cable', 'joint': 22}]}, '24': {'location': (30, 19), 'connectedJoints': [{'material': 'Steel', 'joint': 18}, {'material': 'Steel', 'joint': 19}, {'material': 'Steel', 'joint': 25}, {'material': 'Steel', 'joint': 23}]}, '20': {'location': (43, 14), 'connectedJoints': [{'material': 'Road', 'joint': 19}, {'material': 'Steel', 'joint': 25}]}, '25': {'location': (37, 20), 'connectedJoints': [{'material': 'Steel', 'joint': 19}, {'material': 'Steel', 'joint': 20}, {'material': 'Steel', 'joint': 24}]}, '17': {'location': (19, 10), 'connectedJoints': [{'material': 'Road', 'joint': 16}, {'material': 'Road', 'joint': 18}, {'material': 'Steel', 'joint': 22}, {'material': 'Steel', 'joint': 23}]}, '18': {'location': (28, 11), 'connectedJoints': [{'material': 'Road', 'joint': 17}, {'material': 'Road', 'joint': 19}, {'material': 'Steel', 'joint': 23}, {'material': 'Steel', 'joint': 24}]}}</w:t>
      </w:r>
    </w:p>
    <w:p w14:paraId="3E584101" w14:textId="419DC6D5" w:rsidR="001622E6" w:rsidRDefault="00CA287B" w:rsidP="00F40913">
      <w:r>
        <w:rPr>
          <w:noProof/>
        </w:rPr>
        <w:drawing>
          <wp:inline distT="0" distB="0" distL="0" distR="0" wp14:anchorId="4C7DC573" wp14:editId="489BA824">
            <wp:extent cx="3909060" cy="243941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extLst>
                        <a:ext uri="{28A0092B-C50C-407E-A947-70E740481C1C}">
                          <a14:useLocalDpi xmlns:a14="http://schemas.microsoft.com/office/drawing/2010/main"/>
                        </a:ext>
                      </a:extLst>
                    </a:blip>
                    <a:srcRect/>
                    <a:stretch/>
                  </pic:blipFill>
                  <pic:spPr bwMode="auto">
                    <a:xfrm>
                      <a:off x="0" y="0"/>
                      <a:ext cx="3916038" cy="2443768"/>
                    </a:xfrm>
                    <a:prstGeom prst="rect">
                      <a:avLst/>
                    </a:prstGeom>
                    <a:ln>
                      <a:noFill/>
                    </a:ln>
                    <a:extLst>
                      <a:ext uri="{53640926-AAD7-44D8-BBD7-CCE9431645EC}">
                        <a14:shadowObscured xmlns:a14="http://schemas.microsoft.com/office/drawing/2010/main"/>
                      </a:ext>
                    </a:extLst>
                  </pic:spPr>
                </pic:pic>
              </a:graphicData>
            </a:graphic>
          </wp:inline>
        </w:drawing>
      </w:r>
    </w:p>
    <w:p w14:paraId="5CE1C3DA" w14:textId="77777777" w:rsidR="001622E6" w:rsidRDefault="001622E6">
      <w:r>
        <w:br w:type="page"/>
      </w:r>
    </w:p>
    <w:p w14:paraId="5EB5946D" w14:textId="7B79B26E" w:rsidR="00ED1434" w:rsidRDefault="00ED1434" w:rsidP="00ED1434">
      <w:pPr>
        <w:pStyle w:val="Heading2"/>
      </w:pPr>
      <w:bookmarkStart w:id="472" w:name="_Toc8207720"/>
      <w:r>
        <w:lastRenderedPageBreak/>
        <w:t>References</w:t>
      </w:r>
      <w:bookmarkEnd w:id="472"/>
    </w:p>
    <w:p w14:paraId="06BF2EA2" w14:textId="1A6CAB9A" w:rsidR="00ED1434" w:rsidRPr="008B0CD7" w:rsidRDefault="008B0CD7" w:rsidP="008B0CD7">
      <w:pPr>
        <w:pStyle w:val="ListParagraph"/>
        <w:numPr>
          <w:ilvl w:val="0"/>
          <w:numId w:val="23"/>
        </w:numPr>
        <w:rPr>
          <w:i/>
        </w:rPr>
      </w:pPr>
      <w:r w:rsidRPr="008B0CD7">
        <w:t>Al Sweigart</w:t>
      </w:r>
      <w:r>
        <w:t xml:space="preserve"> -</w:t>
      </w:r>
      <w:r w:rsidRPr="008B0CD7">
        <w:rPr>
          <w:i/>
        </w:rPr>
        <w:t xml:space="preserve"> “Python - Invent your own computer games with python”</w:t>
      </w:r>
    </w:p>
    <w:p w14:paraId="1E2ADAD0" w14:textId="6803A0B1" w:rsidR="008B0CD7" w:rsidRDefault="000C066C" w:rsidP="008B0CD7">
      <w:pPr>
        <w:pStyle w:val="ListParagraph"/>
        <w:numPr>
          <w:ilvl w:val="0"/>
          <w:numId w:val="23"/>
        </w:numPr>
      </w:pPr>
      <w:hyperlink r:id="rId257" w:history="1">
        <w:r w:rsidR="008B0CD7" w:rsidRPr="005E6C3F">
          <w:rPr>
            <w:rStyle w:val="Hyperlink"/>
          </w:rPr>
          <w:t>www.github.com/pybox2d/pybox2d</w:t>
        </w:r>
      </w:hyperlink>
    </w:p>
    <w:p w14:paraId="5047CCA6" w14:textId="5E836CBD" w:rsidR="008B0CD7" w:rsidRDefault="000C066C" w:rsidP="008B0CD7">
      <w:pPr>
        <w:pStyle w:val="ListParagraph"/>
        <w:numPr>
          <w:ilvl w:val="0"/>
          <w:numId w:val="23"/>
        </w:numPr>
      </w:pPr>
      <w:hyperlink r:id="rId258" w:history="1">
        <w:r w:rsidR="008B0CD7" w:rsidRPr="005E6C3F">
          <w:rPr>
            <w:rStyle w:val="Hyperlink"/>
          </w:rPr>
          <w:t>www.stackoverflow.com</w:t>
        </w:r>
      </w:hyperlink>
    </w:p>
    <w:p w14:paraId="65BA4D08" w14:textId="3C8CB724" w:rsidR="008B0CD7" w:rsidRDefault="000C066C" w:rsidP="008B0CD7">
      <w:pPr>
        <w:pStyle w:val="ListParagraph"/>
        <w:numPr>
          <w:ilvl w:val="0"/>
          <w:numId w:val="23"/>
        </w:numPr>
      </w:pPr>
      <w:hyperlink r:id="rId259" w:history="1">
        <w:r w:rsidR="008B0CD7" w:rsidRPr="005E6C3F">
          <w:rPr>
            <w:rStyle w:val="Hyperlink"/>
          </w:rPr>
          <w:t>www.box2d.org</w:t>
        </w:r>
      </w:hyperlink>
    </w:p>
    <w:p w14:paraId="378751E8" w14:textId="1ADB0A73" w:rsidR="008B0CD7" w:rsidRDefault="000C066C" w:rsidP="008B0CD7">
      <w:pPr>
        <w:pStyle w:val="ListParagraph"/>
        <w:numPr>
          <w:ilvl w:val="0"/>
          <w:numId w:val="23"/>
        </w:numPr>
      </w:pPr>
      <w:hyperlink r:id="rId260" w:history="1">
        <w:r w:rsidR="008B0CD7" w:rsidRPr="005E6C3F">
          <w:rPr>
            <w:rStyle w:val="Hyperlink"/>
          </w:rPr>
          <w:t>www.w3schools.com</w:t>
        </w:r>
      </w:hyperlink>
    </w:p>
    <w:p w14:paraId="602CAC73" w14:textId="3D060FB7" w:rsidR="008B0CD7" w:rsidRPr="008B0CD7" w:rsidRDefault="008B0CD7" w:rsidP="008B0CD7">
      <w:pPr>
        <w:pStyle w:val="ListParagraph"/>
        <w:numPr>
          <w:ilvl w:val="0"/>
          <w:numId w:val="23"/>
        </w:numPr>
      </w:pPr>
      <w:r>
        <w:t>P M Heathcote – “</w:t>
      </w:r>
      <w:r>
        <w:rPr>
          <w:i/>
        </w:rPr>
        <w:t>AQA AS and A level Computer Science”</w:t>
      </w:r>
    </w:p>
    <w:p w14:paraId="2C95C0D0" w14:textId="22410981" w:rsidR="008B0CD7" w:rsidRDefault="008B0CD7" w:rsidP="008B0CD7">
      <w:pPr>
        <w:pStyle w:val="ListParagraph"/>
        <w:numPr>
          <w:ilvl w:val="0"/>
          <w:numId w:val="23"/>
        </w:numPr>
      </w:pPr>
      <w:r>
        <w:t>Kevin Roy Bond – “</w:t>
      </w:r>
      <w:r>
        <w:rPr>
          <w:i/>
        </w:rPr>
        <w:t>A Level Computer Science for AQA unit 2</w:t>
      </w:r>
      <w:r>
        <w:t>”</w:t>
      </w:r>
    </w:p>
    <w:p w14:paraId="5EBC5736" w14:textId="75862D5D" w:rsidR="00ED1434" w:rsidRDefault="00ED1434" w:rsidP="008B0CD7">
      <w:pPr>
        <w:pStyle w:val="ListParagraph"/>
        <w:numPr>
          <w:ilvl w:val="0"/>
          <w:numId w:val="23"/>
        </w:numPr>
      </w:pPr>
      <w:r>
        <w:br w:type="page"/>
      </w:r>
    </w:p>
    <w:p w14:paraId="7E98A924" w14:textId="2FC975E3" w:rsidR="001622E6" w:rsidRDefault="001622E6" w:rsidP="001622E6">
      <w:pPr>
        <w:pStyle w:val="Heading2"/>
      </w:pPr>
      <w:bookmarkStart w:id="473" w:name="_Toc8207721"/>
      <w:r>
        <w:lastRenderedPageBreak/>
        <w:t>Source code</w:t>
      </w:r>
      <w:bookmarkEnd w:id="473"/>
    </w:p>
    <w:p w14:paraId="7428B9DC" w14:textId="45DB9C4F" w:rsidR="001622E6" w:rsidRDefault="001622E6" w:rsidP="001622E6">
      <w:pPr>
        <w:pStyle w:val="Heading3"/>
      </w:pPr>
      <w:bookmarkStart w:id="474" w:name="_Toc8207722"/>
      <w:r>
        <w:t>MAIN.py</w:t>
      </w:r>
      <w:bookmarkEnd w:id="474"/>
    </w:p>
    <w:p w14:paraId="6B5936FD" w14:textId="77777777" w:rsidR="001B6145" w:rsidRPr="001B6145" w:rsidRDefault="001B6145" w:rsidP="001B6145">
      <w:pPr>
        <w:contextualSpacing/>
        <w:rPr>
          <w:rFonts w:ascii="Courier New" w:hAnsi="Courier New" w:cs="Courier New"/>
        </w:rPr>
      </w:pPr>
      <w:r w:rsidRPr="001B6145">
        <w:rPr>
          <w:rFonts w:ascii="Courier New" w:hAnsi="Courier New" w:cs="Courier New"/>
        </w:rPr>
        <w:t>import pygame,sys,Graphics,Classes,BridgeData,Build,Test,hashlib</w:t>
      </w:r>
    </w:p>
    <w:p w14:paraId="589F7800" w14:textId="77777777" w:rsidR="001B6145" w:rsidRPr="001B6145" w:rsidRDefault="001B6145" w:rsidP="001B6145">
      <w:pPr>
        <w:contextualSpacing/>
        <w:rPr>
          <w:rFonts w:ascii="Courier New" w:hAnsi="Courier New" w:cs="Courier New"/>
        </w:rPr>
      </w:pPr>
      <w:r w:rsidRPr="001B6145">
        <w:rPr>
          <w:rFonts w:ascii="Courier New" w:hAnsi="Courier New" w:cs="Courier New"/>
        </w:rPr>
        <w:t>from pygame.locals import *</w:t>
      </w:r>
    </w:p>
    <w:p w14:paraId="78CB8E02" w14:textId="77777777" w:rsidR="001B6145" w:rsidRPr="001B6145" w:rsidRDefault="001B6145" w:rsidP="001B6145">
      <w:pPr>
        <w:contextualSpacing/>
        <w:rPr>
          <w:rFonts w:ascii="Courier New" w:hAnsi="Courier New" w:cs="Courier New"/>
        </w:rPr>
      </w:pPr>
    </w:p>
    <w:p w14:paraId="3413E627" w14:textId="77777777" w:rsidR="001B6145" w:rsidRPr="001B6145" w:rsidRDefault="001B6145" w:rsidP="001B6145">
      <w:pPr>
        <w:contextualSpacing/>
        <w:rPr>
          <w:rFonts w:ascii="Courier New" w:hAnsi="Courier New" w:cs="Courier New"/>
        </w:rPr>
      </w:pPr>
      <w:r w:rsidRPr="001B6145">
        <w:rPr>
          <w:rFonts w:ascii="Courier New" w:hAnsi="Courier New" w:cs="Courier New"/>
        </w:rPr>
        <w:t>White = (255,255,255)</w:t>
      </w:r>
    </w:p>
    <w:p w14:paraId="7A7130B8" w14:textId="77777777" w:rsidR="001B6145" w:rsidRPr="001B6145" w:rsidRDefault="001B6145" w:rsidP="001B6145">
      <w:pPr>
        <w:contextualSpacing/>
        <w:rPr>
          <w:rFonts w:ascii="Courier New" w:hAnsi="Courier New" w:cs="Courier New"/>
        </w:rPr>
      </w:pPr>
      <w:r w:rsidRPr="001B6145">
        <w:rPr>
          <w:rFonts w:ascii="Courier New" w:hAnsi="Courier New" w:cs="Courier New"/>
        </w:rPr>
        <w:t>Red = (233,12,12)</w:t>
      </w:r>
    </w:p>
    <w:p w14:paraId="6366F8C7" w14:textId="77777777" w:rsidR="001B6145" w:rsidRPr="001B6145" w:rsidRDefault="001B6145" w:rsidP="001B6145">
      <w:pPr>
        <w:contextualSpacing/>
        <w:rPr>
          <w:rFonts w:ascii="Courier New" w:hAnsi="Courier New" w:cs="Courier New"/>
        </w:rPr>
      </w:pPr>
      <w:r w:rsidRPr="001B6145">
        <w:rPr>
          <w:rFonts w:ascii="Courier New" w:hAnsi="Courier New" w:cs="Courier New"/>
        </w:rPr>
        <w:t>LeafGreen = (97,138,61)</w:t>
      </w:r>
    </w:p>
    <w:p w14:paraId="0062E6E7" w14:textId="77777777" w:rsidR="001B6145" w:rsidRPr="001B6145" w:rsidRDefault="001B6145" w:rsidP="001B6145">
      <w:pPr>
        <w:contextualSpacing/>
        <w:rPr>
          <w:rFonts w:ascii="Courier New" w:hAnsi="Courier New" w:cs="Courier New"/>
        </w:rPr>
      </w:pPr>
      <w:r w:rsidRPr="001B6145">
        <w:rPr>
          <w:rFonts w:ascii="Courier New" w:hAnsi="Courier New" w:cs="Courier New"/>
        </w:rPr>
        <w:t>RoyalPurple = (120,81,169)</w:t>
      </w:r>
    </w:p>
    <w:p w14:paraId="6D40E204" w14:textId="77777777" w:rsidR="001B6145" w:rsidRPr="001B6145" w:rsidRDefault="001B6145" w:rsidP="001B6145">
      <w:pPr>
        <w:contextualSpacing/>
        <w:rPr>
          <w:rFonts w:ascii="Courier New" w:hAnsi="Courier New" w:cs="Courier New"/>
        </w:rPr>
      </w:pPr>
      <w:r w:rsidRPr="001B6145">
        <w:rPr>
          <w:rFonts w:ascii="Courier New" w:hAnsi="Courier New" w:cs="Courier New"/>
        </w:rPr>
        <w:t>WarmBlue = (30,144,255)</w:t>
      </w:r>
    </w:p>
    <w:p w14:paraId="6D2B92D6" w14:textId="77777777" w:rsidR="001B6145" w:rsidRPr="001B6145" w:rsidRDefault="001B6145" w:rsidP="001B6145">
      <w:pPr>
        <w:contextualSpacing/>
        <w:rPr>
          <w:rFonts w:ascii="Courier New" w:hAnsi="Courier New" w:cs="Courier New"/>
        </w:rPr>
      </w:pPr>
      <w:r w:rsidRPr="001B6145">
        <w:rPr>
          <w:rFonts w:ascii="Courier New" w:hAnsi="Courier New" w:cs="Courier New"/>
        </w:rPr>
        <w:t>BirchWhite = (248,223,161)</w:t>
      </w:r>
    </w:p>
    <w:p w14:paraId="3BAD0CCF" w14:textId="77777777" w:rsidR="001B6145" w:rsidRPr="001B6145" w:rsidRDefault="001B6145" w:rsidP="001B6145">
      <w:pPr>
        <w:contextualSpacing/>
        <w:rPr>
          <w:rFonts w:ascii="Courier New" w:hAnsi="Courier New" w:cs="Courier New"/>
        </w:rPr>
      </w:pPr>
      <w:r w:rsidRPr="001B6145">
        <w:rPr>
          <w:rFonts w:ascii="Courier New" w:hAnsi="Courier New" w:cs="Courier New"/>
        </w:rPr>
        <w:t>Pink = (255,105,180)</w:t>
      </w:r>
    </w:p>
    <w:p w14:paraId="78D13EC8" w14:textId="77777777" w:rsidR="001B6145" w:rsidRPr="001B6145" w:rsidRDefault="001B6145" w:rsidP="001B6145">
      <w:pPr>
        <w:contextualSpacing/>
        <w:rPr>
          <w:rFonts w:ascii="Courier New" w:hAnsi="Courier New" w:cs="Courier New"/>
        </w:rPr>
      </w:pPr>
    </w:p>
    <w:p w14:paraId="0E6279D7" w14:textId="77777777" w:rsidR="001B6145" w:rsidRPr="001B6145" w:rsidRDefault="001B6145" w:rsidP="001B6145">
      <w:pPr>
        <w:contextualSpacing/>
        <w:rPr>
          <w:rFonts w:ascii="Courier New" w:hAnsi="Courier New" w:cs="Courier New"/>
        </w:rPr>
      </w:pPr>
      <w:r w:rsidRPr="001B6145">
        <w:rPr>
          <w:rFonts w:ascii="Courier New" w:hAnsi="Courier New" w:cs="Courier New"/>
        </w:rPr>
        <w:t># produces a message on screen</w:t>
      </w:r>
    </w:p>
    <w:p w14:paraId="72E8F841" w14:textId="77777777" w:rsidR="001B6145" w:rsidRPr="001B6145" w:rsidRDefault="001B6145" w:rsidP="001B6145">
      <w:pPr>
        <w:contextualSpacing/>
        <w:rPr>
          <w:rFonts w:ascii="Courier New" w:hAnsi="Courier New" w:cs="Courier New"/>
        </w:rPr>
      </w:pPr>
      <w:r w:rsidRPr="001B6145">
        <w:rPr>
          <w:rFonts w:ascii="Courier New" w:hAnsi="Courier New" w:cs="Courier New"/>
        </w:rPr>
        <w:t>def PopUpMessage(text,window):</w:t>
      </w:r>
    </w:p>
    <w:p w14:paraId="6E88DCE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center = (window.get_rect().centerx, window.get_rect().centery)</w:t>
      </w:r>
    </w:p>
    <w:p w14:paraId="1390987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height = 50*(len(text)+1)</w:t>
      </w:r>
    </w:p>
    <w:p w14:paraId="2D35C66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message = Classes.TextBox(text,height,950,center,Red)</w:t>
      </w:r>
    </w:p>
    <w:p w14:paraId="0309279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message.create(window)</w:t>
      </w:r>
    </w:p>
    <w:p w14:paraId="1140EBAE" w14:textId="77777777" w:rsidR="001B6145" w:rsidRPr="001B6145" w:rsidRDefault="001B6145" w:rsidP="001B6145">
      <w:pPr>
        <w:contextualSpacing/>
        <w:rPr>
          <w:rFonts w:ascii="Courier New" w:hAnsi="Courier New" w:cs="Courier New"/>
        </w:rPr>
      </w:pPr>
    </w:p>
    <w:p w14:paraId="029E368D" w14:textId="77777777" w:rsidR="001B6145" w:rsidRPr="001B6145" w:rsidRDefault="001B6145" w:rsidP="001B6145">
      <w:pPr>
        <w:contextualSpacing/>
        <w:rPr>
          <w:rFonts w:ascii="Courier New" w:hAnsi="Courier New" w:cs="Courier New"/>
        </w:rPr>
      </w:pPr>
      <w:r w:rsidRPr="001B6145">
        <w:rPr>
          <w:rFonts w:ascii="Courier New" w:hAnsi="Courier New" w:cs="Courier New"/>
        </w:rPr>
        <w:t># creates buttons for the options of what you can do with a bridge</w:t>
      </w:r>
    </w:p>
    <w:p w14:paraId="0A9F7C85" w14:textId="77777777" w:rsidR="001B6145" w:rsidRPr="001B6145" w:rsidRDefault="001B6145" w:rsidP="001B6145">
      <w:pPr>
        <w:contextualSpacing/>
        <w:rPr>
          <w:rFonts w:ascii="Courier New" w:hAnsi="Courier New" w:cs="Courier New"/>
        </w:rPr>
      </w:pPr>
      <w:r w:rsidRPr="001B6145">
        <w:rPr>
          <w:rFonts w:ascii="Courier New" w:hAnsi="Courier New" w:cs="Courier New"/>
        </w:rPr>
        <w:t>def createButtonsbridgeOp(window,bridgeName,bridgeDate,buttons,error):</w:t>
      </w:r>
    </w:p>
    <w:p w14:paraId="23789DC3"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buttons['edit'].create(window)</w:t>
      </w:r>
    </w:p>
    <w:p w14:paraId="6549091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buttons['test'].create(window)</w:t>
      </w:r>
    </w:p>
    <w:p w14:paraId="3DEE77FB"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buttons['delete'].create(window)</w:t>
      </w:r>
    </w:p>
    <w:p w14:paraId="007DB865"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buttons['back5'].create(window)</w:t>
      </w:r>
    </w:p>
    <w:p w14:paraId="7217B6DB"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cap = ("%s Last Edited: %s"%(bridgeName,bridgeDate))</w:t>
      </w:r>
    </w:p>
    <w:p w14:paraId="12CEEA4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height = 50</w:t>
      </w:r>
    </w:p>
    <w:p w14:paraId="26FF127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width = 600</w:t>
      </w:r>
    </w:p>
    <w:p w14:paraId="22753E0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x = window.get_rect().centerx</w:t>
      </w:r>
    </w:p>
    <w:p w14:paraId="06DA16C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y = 150</w:t>
      </w:r>
    </w:p>
    <w:p w14:paraId="77A8572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center = (x,y)</w:t>
      </w:r>
    </w:p>
    <w:p w14:paraId="10259B31"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 = Classes.TextBox(cap,height,width,center)</w:t>
      </w:r>
    </w:p>
    <w:p w14:paraId="0DBF56A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text.create(window)</w:t>
      </w:r>
    </w:p>
    <w:p w14:paraId="006D2DAD"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error:</w:t>
      </w:r>
    </w:p>
    <w:p w14:paraId="777DFEDD"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buttons['yes'].create(window)</w:t>
      </w:r>
    </w:p>
    <w:p w14:paraId="37A76D4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buttons['cancel'].create(window)</w:t>
      </w:r>
    </w:p>
    <w:p w14:paraId="2D173D7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PopUpMessage(["Are you sure you want to delete this bridge?"],window)    </w:t>
      </w:r>
    </w:p>
    <w:p w14:paraId="6F9ECD4F" w14:textId="77777777" w:rsidR="001B6145" w:rsidRPr="001B6145" w:rsidRDefault="001B6145" w:rsidP="001B6145">
      <w:pPr>
        <w:contextualSpacing/>
        <w:rPr>
          <w:rFonts w:ascii="Courier New" w:hAnsi="Courier New" w:cs="Courier New"/>
        </w:rPr>
      </w:pPr>
      <w:r w:rsidRPr="001B6145">
        <w:rPr>
          <w:rFonts w:ascii="Courier New" w:hAnsi="Courier New" w:cs="Courier New"/>
        </w:rPr>
        <w:t># creates the buttons for selecting an already made bridge</w:t>
      </w:r>
    </w:p>
    <w:p w14:paraId="3A3734EE" w14:textId="77777777" w:rsidR="001B6145" w:rsidRPr="001B6145" w:rsidRDefault="001B6145" w:rsidP="001B6145">
      <w:pPr>
        <w:contextualSpacing/>
        <w:rPr>
          <w:rFonts w:ascii="Courier New" w:hAnsi="Courier New" w:cs="Courier New"/>
        </w:rPr>
      </w:pPr>
      <w:r w:rsidRPr="001B6145">
        <w:rPr>
          <w:rFonts w:ascii="Courier New" w:hAnsi="Courier New" w:cs="Courier New"/>
        </w:rPr>
        <w:t>def createButtonsLoad(buttons,window,loadMenu,User_ID):</w:t>
      </w:r>
    </w:p>
    <w:p w14:paraId="72F6513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font = pygame.font.SysFont(None,50)</w:t>
      </w:r>
    </w:p>
    <w:p w14:paraId="6E96CB7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listOfBridgeID = []</w:t>
      </w:r>
    </w:p>
    <w:p w14:paraId="2A08E42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listOfBridgeNames = []</w:t>
      </w:r>
    </w:p>
    <w:p w14:paraId="3225AE7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listOfBridgeDates = []</w:t>
      </w:r>
    </w:p>
    <w:p w14:paraId="6AA3068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buttonsOnScreen = 0</w:t>
      </w:r>
    </w:p>
    <w:p w14:paraId="0B3F9B6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numOfScreens = 0</w:t>
      </w:r>
    </w:p>
    <w:p w14:paraId="22399723"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upButton = False</w:t>
      </w:r>
    </w:p>
    <w:p w14:paraId="1667CF9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downButton = False</w:t>
      </w:r>
    </w:p>
    <w:p w14:paraId="27939E5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results = BridgeData.getBridges(User_ID)</w:t>
      </w:r>
    </w:p>
    <w:p w14:paraId="652E11D9" w14:textId="77777777" w:rsidR="001B6145" w:rsidRPr="001B6145" w:rsidRDefault="001B6145" w:rsidP="001B6145">
      <w:pPr>
        <w:contextualSpacing/>
        <w:rPr>
          <w:rFonts w:ascii="Courier New" w:hAnsi="Courier New" w:cs="Courier New"/>
        </w:rPr>
      </w:pPr>
      <w:r w:rsidRPr="001B6145">
        <w:rPr>
          <w:rFonts w:ascii="Courier New" w:hAnsi="Courier New" w:cs="Courier New"/>
        </w:rPr>
        <w:lastRenderedPageBreak/>
        <w:t xml:space="preserve">    start = loadMenu*5</w:t>
      </w:r>
    </w:p>
    <w:p w14:paraId="15086CF3" w14:textId="1A8C0869" w:rsidR="001B6145" w:rsidRDefault="001B6145" w:rsidP="001B6145">
      <w:pPr>
        <w:contextualSpacing/>
        <w:rPr>
          <w:rFonts w:ascii="Courier New" w:hAnsi="Courier New" w:cs="Courier New"/>
        </w:rPr>
      </w:pPr>
      <w:r w:rsidRPr="001B6145">
        <w:rPr>
          <w:rFonts w:ascii="Courier New" w:hAnsi="Courier New" w:cs="Courier New"/>
        </w:rPr>
        <w:t xml:space="preserve">    end = start + len(results)%5</w:t>
      </w:r>
    </w:p>
    <w:p w14:paraId="092B5168" w14:textId="5DDEAB2B" w:rsidR="001B6145" w:rsidRDefault="001B6145" w:rsidP="001B6145">
      <w:pPr>
        <w:contextualSpacing/>
        <w:rPr>
          <w:rFonts w:ascii="Courier New" w:hAnsi="Courier New" w:cs="Courier New"/>
        </w:rPr>
      </w:pPr>
    </w:p>
    <w:p w14:paraId="4313DD0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len(results) != 0:</w:t>
      </w:r>
    </w:p>
    <w:p w14:paraId="6C137C7B"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len(results)%5 != 0:</w:t>
      </w:r>
    </w:p>
    <w:p w14:paraId="429B6F3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numOfScreens = len(results)//5 + 1</w:t>
      </w:r>
    </w:p>
    <w:p w14:paraId="6005BC63"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loadMenu == numOfScreens - 1:</w:t>
      </w:r>
    </w:p>
    <w:p w14:paraId="5718F90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for bridge in range(start,end):</w:t>
      </w:r>
    </w:p>
    <w:p w14:paraId="7416844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listOfBridgeID.append(results[bridge][0])</w:t>
      </w:r>
    </w:p>
    <w:p w14:paraId="1EDE09A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listOfBridgeNames.append(results[bridge][1].replace("'",""))</w:t>
      </w:r>
    </w:p>
    <w:p w14:paraId="47257F1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date = ("%s/%s/%s"%(results[bridge][2],results[bridge][3],results[bridge][4]))</w:t>
      </w:r>
    </w:p>
    <w:p w14:paraId="048AA33B"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listOfBridgeDates.append(date)</w:t>
      </w:r>
    </w:p>
    <w:p w14:paraId="55A4AF2D"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buttonsOnScreen += 1</w:t>
      </w:r>
    </w:p>
    <w:p w14:paraId="29E139A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else:</w:t>
      </w:r>
    </w:p>
    <w:p w14:paraId="406D692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for bridge in range(start,start+5):</w:t>
      </w:r>
    </w:p>
    <w:p w14:paraId="4067BA7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listOfBridgeID.append(results[bridge][0])</w:t>
      </w:r>
    </w:p>
    <w:p w14:paraId="66690AAB"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listOfBridgeNames.append(results[bridge][1].replace("'",""))</w:t>
      </w:r>
    </w:p>
    <w:p w14:paraId="66CB3F1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date = ("%s/%s/%s"%(results[bridge][2],results[bridge][3],results[bridge][4]))</w:t>
      </w:r>
    </w:p>
    <w:p w14:paraId="1E40A163"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listOfBridgeDates.append(date)</w:t>
      </w:r>
    </w:p>
    <w:p w14:paraId="307C1DB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buttonsOnScreen += 1</w:t>
      </w:r>
    </w:p>
    <w:p w14:paraId="248DE681"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else:</w:t>
      </w:r>
    </w:p>
    <w:p w14:paraId="72D0AC9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numOfScreens = len(results)//5</w:t>
      </w:r>
    </w:p>
    <w:p w14:paraId="4A7A12D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for bridge in range(start,start+5):</w:t>
      </w:r>
    </w:p>
    <w:p w14:paraId="4832ABC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listOfBridgeID.append(results[bridge][0])</w:t>
      </w:r>
    </w:p>
    <w:p w14:paraId="5AF50F64"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listOfBridgeNames.append(results[bridge][1].replace("'",""))</w:t>
      </w:r>
    </w:p>
    <w:p w14:paraId="065C533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date = ("%s/%s/%s"%(results[bridge][2],results[bridge][3],results[bridge][4]))</w:t>
      </w:r>
    </w:p>
    <w:p w14:paraId="1EF0F6F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listOfBridgeDates.append(date)</w:t>
      </w:r>
    </w:p>
    <w:p w14:paraId="1D3F2BFD"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buttonsOnScreen += 1</w:t>
      </w:r>
    </w:p>
    <w:p w14:paraId="1B873C9D"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else:</w:t>
      </w:r>
    </w:p>
    <w:p w14:paraId="2E2D1340"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height = 100</w:t>
      </w:r>
    </w:p>
    <w:p w14:paraId="12484B48"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width = 600</w:t>
      </w:r>
    </w:p>
    <w:p w14:paraId="7A7CB224"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x = window.get_rect().centerx</w:t>
      </w:r>
    </w:p>
    <w:p w14:paraId="1CCAF6A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y = window.get_rect().centery</w:t>
      </w:r>
    </w:p>
    <w:p w14:paraId="3164598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center = (x,y)</w:t>
      </w:r>
    </w:p>
    <w:p w14:paraId="71CB5E1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 = Classes.TextBox("You have no bridges",height,width,center)</w:t>
      </w:r>
    </w:p>
    <w:p w14:paraId="425966CA" w14:textId="24259890" w:rsidR="001B6145" w:rsidRDefault="001B6145" w:rsidP="001B6145">
      <w:pPr>
        <w:contextualSpacing/>
        <w:rPr>
          <w:rFonts w:ascii="Courier New" w:hAnsi="Courier New" w:cs="Courier New"/>
        </w:rPr>
      </w:pPr>
      <w:r w:rsidRPr="001B6145">
        <w:rPr>
          <w:rFonts w:ascii="Courier New" w:hAnsi="Courier New" w:cs="Courier New"/>
        </w:rPr>
        <w:t xml:space="preserve">        text.create(window)</w:t>
      </w:r>
    </w:p>
    <w:p w14:paraId="515A8D0D" w14:textId="19E2032B" w:rsidR="001B6145" w:rsidRDefault="001B6145" w:rsidP="001B6145">
      <w:pPr>
        <w:contextualSpacing/>
        <w:rPr>
          <w:rFonts w:ascii="Courier New" w:hAnsi="Courier New" w:cs="Courier New"/>
        </w:rPr>
      </w:pPr>
    </w:p>
    <w:p w14:paraId="6A1D274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buttonsOnScreen &gt;= 1:</w:t>
      </w:r>
    </w:p>
    <w:p w14:paraId="7B7886F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buttons['bridge1'].create(window)</w:t>
      </w:r>
    </w:p>
    <w:p w14:paraId="59DF7A97"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buttonsOnScreen &gt;= 2:</w:t>
      </w:r>
    </w:p>
    <w:p w14:paraId="6D6ED53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buttons['bridge2'].create(window)</w:t>
      </w:r>
    </w:p>
    <w:p w14:paraId="4FF74B98" w14:textId="77777777" w:rsidR="001B6145" w:rsidRPr="001B6145" w:rsidRDefault="001B6145" w:rsidP="001B6145">
      <w:pPr>
        <w:contextualSpacing/>
        <w:rPr>
          <w:rFonts w:ascii="Courier New" w:hAnsi="Courier New" w:cs="Courier New"/>
        </w:rPr>
      </w:pPr>
      <w:r w:rsidRPr="001B6145">
        <w:rPr>
          <w:rFonts w:ascii="Courier New" w:hAnsi="Courier New" w:cs="Courier New"/>
        </w:rPr>
        <w:lastRenderedPageBreak/>
        <w:t xml:space="preserve">    if buttonsOnScreen &gt;= 3:</w:t>
      </w:r>
    </w:p>
    <w:p w14:paraId="5D1BD62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buttons['bridge3'].create(window)</w:t>
      </w:r>
    </w:p>
    <w:p w14:paraId="0FF4023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buttonsOnScreen &gt;= 4:</w:t>
      </w:r>
    </w:p>
    <w:p w14:paraId="1F04F21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buttons['bridge4'].create(window)</w:t>
      </w:r>
    </w:p>
    <w:p w14:paraId="1BC7F921"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buttonsOnScreen == 5:</w:t>
      </w:r>
    </w:p>
    <w:p w14:paraId="61AD373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buttons['bridge5'].create(window)</w:t>
      </w:r>
    </w:p>
    <w:p w14:paraId="4D2CE73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loadMenu != 0:</w:t>
      </w:r>
    </w:p>
    <w:p w14:paraId="4EB0055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buttons['up'].create(window)</w:t>
      </w:r>
    </w:p>
    <w:p w14:paraId="51C905C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upButton = True</w:t>
      </w:r>
    </w:p>
    <w:p w14:paraId="27EFD88C"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pygame.draw.line(window,White,(500,120),(480,140),10)</w:t>
      </w:r>
    </w:p>
    <w:p w14:paraId="3753353F"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pygame.draw.line(window,White,(500,120),(520,140),10)</w:t>
      </w:r>
    </w:p>
    <w:p w14:paraId="0E2E892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if loadMenu &lt; numOfScreens-1:</w:t>
      </w:r>
    </w:p>
    <w:p w14:paraId="2A5174A4"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buttons['down'].create(window)</w:t>
      </w:r>
    </w:p>
    <w:p w14:paraId="11F483A2"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downButton = True</w:t>
      </w:r>
    </w:p>
    <w:p w14:paraId="6C6A9F56"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pygame.draw.line(window,White,(500,500),(480,480),10)</w:t>
      </w:r>
    </w:p>
    <w:p w14:paraId="516F9D01"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pygame.draw.line(window,White,(500,500),(520,480),10)</w:t>
      </w:r>
    </w:p>
    <w:p w14:paraId="41E70575"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buttons['back5'].create(window)</w:t>
      </w:r>
    </w:p>
    <w:p w14:paraId="56C92807" w14:textId="77777777" w:rsidR="001B6145" w:rsidRPr="001B6145" w:rsidRDefault="001B6145" w:rsidP="001B6145">
      <w:pPr>
        <w:contextualSpacing/>
        <w:rPr>
          <w:rFonts w:ascii="Courier New" w:hAnsi="Courier New" w:cs="Courier New"/>
        </w:rPr>
      </w:pPr>
    </w:p>
    <w:p w14:paraId="7E117C2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for bridgeName in range(0,len(listOfBridgeNames)):</w:t>
      </w:r>
    </w:p>
    <w:p w14:paraId="7FD55F79"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 = font.render(listOfBridgeNames[bridgeName],True,(255,255,255),None)</w:t>
      </w:r>
    </w:p>
    <w:p w14:paraId="37BCADDA"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textRect = text.get_rect()</w:t>
      </w:r>
    </w:p>
    <w:p w14:paraId="5C6658A3"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textRect.centerx = window.get_rect().centerx</w:t>
      </w:r>
    </w:p>
    <w:p w14:paraId="5D635A40"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textRect.centery = 190 + bridgeName*60</w:t>
      </w:r>
    </w:p>
    <w:p w14:paraId="478A3ED0" w14:textId="77777777" w:rsidR="001B6145" w:rsidRPr="001B6145" w:rsidRDefault="001B6145" w:rsidP="001B6145">
      <w:pPr>
        <w:contextualSpacing/>
        <w:rPr>
          <w:rFonts w:ascii="Courier New" w:hAnsi="Courier New" w:cs="Courier New"/>
        </w:rPr>
      </w:pPr>
    </w:p>
    <w:p w14:paraId="1D988B2E" w14:textId="77777777" w:rsidR="001B6145" w:rsidRPr="001B6145" w:rsidRDefault="001B6145" w:rsidP="001B6145">
      <w:pPr>
        <w:contextualSpacing/>
        <w:rPr>
          <w:rFonts w:ascii="Courier New" w:hAnsi="Courier New" w:cs="Courier New"/>
        </w:rPr>
      </w:pPr>
      <w:r w:rsidRPr="001B6145">
        <w:rPr>
          <w:rFonts w:ascii="Courier New" w:hAnsi="Courier New" w:cs="Courier New"/>
        </w:rPr>
        <w:t xml:space="preserve">        window.blit(text,textRect)</w:t>
      </w:r>
    </w:p>
    <w:p w14:paraId="0020207B" w14:textId="77777777" w:rsidR="001B6145" w:rsidRPr="001B6145" w:rsidRDefault="001B6145" w:rsidP="001B6145">
      <w:pPr>
        <w:contextualSpacing/>
        <w:rPr>
          <w:rFonts w:ascii="Courier New" w:hAnsi="Courier New" w:cs="Courier New"/>
        </w:rPr>
      </w:pPr>
    </w:p>
    <w:p w14:paraId="0EA03B20" w14:textId="2851D639" w:rsidR="001B6145" w:rsidRDefault="001B6145" w:rsidP="001B6145">
      <w:pPr>
        <w:contextualSpacing/>
        <w:rPr>
          <w:rFonts w:ascii="Courier New" w:hAnsi="Courier New" w:cs="Courier New"/>
        </w:rPr>
      </w:pPr>
      <w:r w:rsidRPr="001B6145">
        <w:rPr>
          <w:rFonts w:ascii="Courier New" w:hAnsi="Courier New" w:cs="Courier New"/>
        </w:rPr>
        <w:t xml:space="preserve">    return [listOfBridgeID,listOfBridgeNames,listOfBridgeDates,buttonsOnScreen,upButton,downButton]</w:t>
      </w:r>
    </w:p>
    <w:p w14:paraId="66940506" w14:textId="5791997C" w:rsidR="00ED3356" w:rsidRDefault="00ED3356" w:rsidP="001B6145">
      <w:pPr>
        <w:contextualSpacing/>
        <w:rPr>
          <w:rFonts w:ascii="Courier New" w:hAnsi="Courier New" w:cs="Courier New"/>
        </w:rPr>
      </w:pPr>
    </w:p>
    <w:p w14:paraId="07BA0FE1" w14:textId="07FFD873" w:rsidR="00ED3356" w:rsidRDefault="00ED3356" w:rsidP="001B6145">
      <w:pPr>
        <w:contextualSpacing/>
        <w:rPr>
          <w:rFonts w:ascii="Courier New" w:hAnsi="Courier New" w:cs="Courier New"/>
        </w:rPr>
      </w:pPr>
    </w:p>
    <w:p w14:paraId="7D1F5F9B" w14:textId="37A3C77A" w:rsidR="00ED3356" w:rsidRDefault="00ED3356" w:rsidP="001B6145">
      <w:pPr>
        <w:contextualSpacing/>
        <w:rPr>
          <w:rFonts w:ascii="Courier New" w:hAnsi="Courier New" w:cs="Courier New"/>
        </w:rPr>
      </w:pPr>
    </w:p>
    <w:p w14:paraId="17F4E477"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the login and register buttons</w:t>
      </w:r>
    </w:p>
    <w:p w14:paraId="28ED6EFE"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createButtonsInitial(buttons,window):</w:t>
      </w:r>
    </w:p>
    <w:p w14:paraId="37C7BDD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buttons['loginOp'].create(window)</w:t>
      </w:r>
    </w:p>
    <w:p w14:paraId="04CBE55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buttons['registerOp'].create(window)</w:t>
      </w:r>
    </w:p>
    <w:p w14:paraId="1D28E49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buttons['quit'].create(window)</w:t>
      </w:r>
    </w:p>
    <w:p w14:paraId="44D71781" w14:textId="77777777" w:rsidR="00ED3356" w:rsidRPr="00ED3356" w:rsidRDefault="00ED3356" w:rsidP="00ED3356">
      <w:pPr>
        <w:contextualSpacing/>
        <w:rPr>
          <w:rFonts w:ascii="Courier New" w:hAnsi="Courier New" w:cs="Courier New"/>
        </w:rPr>
      </w:pPr>
    </w:p>
    <w:p w14:paraId="0AAD79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login screen</w:t>
      </w:r>
    </w:p>
    <w:p w14:paraId="3C244B9C"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createLogin(buttons,inputboxes,window,error):</w:t>
      </w:r>
    </w:p>
    <w:p w14:paraId="5775747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buttons['login'].create(window)</w:t>
      </w:r>
    </w:p>
    <w:p w14:paraId="5002D0E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buttons['back'].create(window)</w:t>
      </w:r>
    </w:p>
    <w:p w14:paraId="1715F50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True:</w:t>
      </w:r>
    </w:p>
    <w:p w14:paraId="4066F59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buttons['ok'].create(window)</w:t>
      </w:r>
    </w:p>
    <w:p w14:paraId="48E7D9E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height = 250</w:t>
      </w:r>
    </w:p>
    <w:p w14:paraId="01A0248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width = 700</w:t>
      </w:r>
    </w:p>
    <w:p w14:paraId="77A70BB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x = window.get_rect().centerx</w:t>
      </w:r>
    </w:p>
    <w:p w14:paraId="5E78504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y = window.get_rect().centery</w:t>
      </w:r>
    </w:p>
    <w:p w14:paraId="48AD9EF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center = (x,y)</w:t>
      </w:r>
    </w:p>
    <w:p w14:paraId="47B879B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Classes.TextBox("",height,width,center)</w:t>
      </w:r>
    </w:p>
    <w:p w14:paraId="0B234C36"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text.create(window)</w:t>
      </w:r>
    </w:p>
    <w:p w14:paraId="642F737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inputboxes['Lusername'].create(window)</w:t>
      </w:r>
    </w:p>
    <w:p w14:paraId="0B6D200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inputboxes['Lpassword'].create(window)</w:t>
      </w:r>
    </w:p>
    <w:p w14:paraId="747376AD" w14:textId="77777777" w:rsidR="00ED3356" w:rsidRPr="00ED3356" w:rsidRDefault="00ED3356" w:rsidP="00ED3356">
      <w:pPr>
        <w:contextualSpacing/>
        <w:rPr>
          <w:rFonts w:ascii="Courier New" w:hAnsi="Courier New" w:cs="Courier New"/>
        </w:rPr>
      </w:pPr>
    </w:p>
    <w:p w14:paraId="0C9CB087"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register screen</w:t>
      </w:r>
    </w:p>
    <w:p w14:paraId="722CF13F"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createRegister(buttons,inputboxes,window,error):</w:t>
      </w:r>
    </w:p>
    <w:p w14:paraId="413005A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buttons['register'].create(window,error)</w:t>
      </w:r>
    </w:p>
    <w:p w14:paraId="6A55DCF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buttons['back2'].create(window,error)</w:t>
      </w:r>
    </w:p>
    <w:p w14:paraId="7B0ACEE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True:</w:t>
      </w:r>
    </w:p>
    <w:p w14:paraId="68AFCE8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buttons['ok'].create(window)</w:t>
      </w:r>
    </w:p>
    <w:p w14:paraId="3B92F8D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height = 400</w:t>
      </w:r>
    </w:p>
    <w:p w14:paraId="106059B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width = 950</w:t>
      </w:r>
    </w:p>
    <w:p w14:paraId="5B5EC1F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x = window.get_rect().centerx</w:t>
      </w:r>
    </w:p>
    <w:p w14:paraId="5D44A7B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y = window.get_rect().centery + 15</w:t>
      </w:r>
    </w:p>
    <w:p w14:paraId="2DE379D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center = (x,y)</w:t>
      </w:r>
    </w:p>
    <w:p w14:paraId="0AC5FCD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Classes.TextBox("",height,width,center)</w:t>
      </w:r>
    </w:p>
    <w:p w14:paraId="6881350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text.create(window)</w:t>
      </w:r>
    </w:p>
    <w:p w14:paraId="3FDCD3A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inputboxes['Rusername'].create(window)</w:t>
      </w:r>
    </w:p>
    <w:p w14:paraId="15B022F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inputboxes['Rpassword'].create(window)</w:t>
      </w:r>
    </w:p>
    <w:p w14:paraId="2139C57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inputboxes['RpasswordC'].create(window)</w:t>
      </w:r>
    </w:p>
    <w:p w14:paraId="4058D2A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inputboxes['first'].create(window)</w:t>
      </w:r>
    </w:p>
    <w:p w14:paraId="2A97010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inputboxes['sec'].create(window)</w:t>
      </w:r>
    </w:p>
    <w:p w14:paraId="21286B10" w14:textId="299623EA" w:rsidR="00ED3356" w:rsidRDefault="00ED3356" w:rsidP="00ED3356">
      <w:pPr>
        <w:contextualSpacing/>
        <w:rPr>
          <w:rFonts w:ascii="Courier New" w:hAnsi="Courier New" w:cs="Courier New"/>
        </w:rPr>
      </w:pPr>
      <w:r w:rsidRPr="00ED3356">
        <w:rPr>
          <w:rFonts w:ascii="Courier New" w:hAnsi="Courier New" w:cs="Courier New"/>
        </w:rPr>
        <w:t xml:space="preserve">    inputboxes['email'].create(window)</w:t>
      </w:r>
    </w:p>
    <w:p w14:paraId="7FEC94A8" w14:textId="320FEA44" w:rsidR="00ED3356" w:rsidRDefault="00ED3356" w:rsidP="00ED3356">
      <w:pPr>
        <w:contextualSpacing/>
        <w:rPr>
          <w:rFonts w:ascii="Courier New" w:hAnsi="Courier New" w:cs="Courier New"/>
        </w:rPr>
      </w:pPr>
    </w:p>
    <w:p w14:paraId="2736E4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menu after logging in</w:t>
      </w:r>
    </w:p>
    <w:p w14:paraId="7FE1CD4A"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createButtonsMain(buttons,window):</w:t>
      </w:r>
    </w:p>
    <w:p w14:paraId="148D963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buttons['play'].create(window)</w:t>
      </w:r>
    </w:p>
    <w:p w14:paraId="16C9232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buttons['instruc'].create(window)</w:t>
      </w:r>
    </w:p>
    <w:p w14:paraId="3D55B70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buttons['logout'].create(window)</w:t>
      </w:r>
    </w:p>
    <w:p w14:paraId="1C5C568D" w14:textId="77777777" w:rsidR="00ED3356" w:rsidRPr="00ED3356" w:rsidRDefault="00ED3356" w:rsidP="00ED3356">
      <w:pPr>
        <w:contextualSpacing/>
        <w:rPr>
          <w:rFonts w:ascii="Courier New" w:hAnsi="Courier New" w:cs="Courier New"/>
        </w:rPr>
      </w:pPr>
    </w:p>
    <w:p w14:paraId="1D71171F"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play menu</w:t>
      </w:r>
    </w:p>
    <w:p w14:paraId="1690C712"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createButtonsPlay(buttons,window):</w:t>
      </w:r>
    </w:p>
    <w:p w14:paraId="4B31C9F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buttons['new'].create(window)</w:t>
      </w:r>
    </w:p>
    <w:p w14:paraId="501DED0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buttons['load'].create(window)</w:t>
      </w:r>
    </w:p>
    <w:p w14:paraId="271C3A9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buttons['back3'].create(window)</w:t>
      </w:r>
    </w:p>
    <w:p w14:paraId="01012434" w14:textId="77777777" w:rsidR="00ED3356" w:rsidRPr="00ED3356" w:rsidRDefault="00ED3356" w:rsidP="00ED3356">
      <w:pPr>
        <w:contextualSpacing/>
        <w:rPr>
          <w:rFonts w:ascii="Courier New" w:hAnsi="Courier New" w:cs="Courier New"/>
        </w:rPr>
      </w:pPr>
    </w:p>
    <w:p w14:paraId="23D694D7"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the menu for choosing the type of land they want to build on</w:t>
      </w:r>
    </w:p>
    <w:p w14:paraId="7A18CD8D"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createButtonsLand(buttons,window):</w:t>
      </w:r>
    </w:p>
    <w:p w14:paraId="2492909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buttons['flat'].create(window)</w:t>
      </w:r>
    </w:p>
    <w:p w14:paraId="25C11A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buttons['highlow'].create(window)</w:t>
      </w:r>
    </w:p>
    <w:p w14:paraId="7C1B50C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buttons['lowhigh'].create(window)</w:t>
      </w:r>
    </w:p>
    <w:p w14:paraId="3EF66A0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buttons['back5'].create(window)</w:t>
      </w:r>
    </w:p>
    <w:p w14:paraId="0E4DC3D8" w14:textId="77777777" w:rsidR="00ED3356" w:rsidRPr="00ED3356" w:rsidRDefault="00ED3356" w:rsidP="00ED3356">
      <w:pPr>
        <w:contextualSpacing/>
        <w:rPr>
          <w:rFonts w:ascii="Courier New" w:hAnsi="Courier New" w:cs="Courier New"/>
        </w:rPr>
      </w:pPr>
    </w:p>
    <w:p w14:paraId="585EE546"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createButtonsDif(buttons,window):</w:t>
      </w:r>
    </w:p>
    <w:p w14:paraId="4B8E83E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buttons['easy'].create(window)</w:t>
      </w:r>
    </w:p>
    <w:p w14:paraId="3567D83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buttons['normal'].create(window)</w:t>
      </w:r>
    </w:p>
    <w:p w14:paraId="6BDF7E6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buttons['hard'].create(window)</w:t>
      </w:r>
    </w:p>
    <w:p w14:paraId="7800A12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buttons['back5'].create(window)</w:t>
      </w:r>
    </w:p>
    <w:p w14:paraId="4B3486C7" w14:textId="77777777" w:rsidR="00ED3356" w:rsidRPr="00ED3356" w:rsidRDefault="00ED3356" w:rsidP="00ED3356">
      <w:pPr>
        <w:contextualSpacing/>
        <w:rPr>
          <w:rFonts w:ascii="Courier New" w:hAnsi="Courier New" w:cs="Courier New"/>
        </w:rPr>
      </w:pPr>
    </w:p>
    <w:p w14:paraId="39236021"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the menu to choose what vehicle the user wants to use</w:t>
      </w:r>
    </w:p>
    <w:p w14:paraId="1D2B91AE"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def createButtonsVehicle(buttons,window):</w:t>
      </w:r>
    </w:p>
    <w:p w14:paraId="2B8082D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buttons['bike'].create(window)</w:t>
      </w:r>
    </w:p>
    <w:p w14:paraId="7C279E7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buttons['car'].create(window)</w:t>
      </w:r>
    </w:p>
    <w:p w14:paraId="16F7DFF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buttons['truck'].create(window)</w:t>
      </w:r>
    </w:p>
    <w:p w14:paraId="3E58471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buttons['back5'].create(window)</w:t>
      </w:r>
    </w:p>
    <w:p w14:paraId="5BAB61CB" w14:textId="77777777" w:rsidR="00ED3356" w:rsidRPr="00ED3356" w:rsidRDefault="00ED3356" w:rsidP="00ED3356">
      <w:pPr>
        <w:contextualSpacing/>
        <w:rPr>
          <w:rFonts w:ascii="Courier New" w:hAnsi="Courier New" w:cs="Courier New"/>
        </w:rPr>
      </w:pPr>
    </w:p>
    <w:p w14:paraId="58D383EF" w14:textId="77777777" w:rsidR="00ED3356" w:rsidRPr="00ED3356" w:rsidRDefault="00ED3356" w:rsidP="00ED3356">
      <w:pPr>
        <w:contextualSpacing/>
        <w:rPr>
          <w:rFonts w:ascii="Courier New" w:hAnsi="Courier New" w:cs="Courier New"/>
        </w:rPr>
      </w:pPr>
      <w:r w:rsidRPr="00ED3356">
        <w:rPr>
          <w:rFonts w:ascii="Courier New" w:hAnsi="Courier New" w:cs="Courier New"/>
        </w:rPr>
        <w:t># dispalys the instrucitons for the game</w:t>
      </w:r>
    </w:p>
    <w:p w14:paraId="457943D6"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createInstruc(buttons,window):</w:t>
      </w:r>
    </w:p>
    <w:p w14:paraId="582C44A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buttons['back4'].create(window)</w:t>
      </w:r>
    </w:p>
    <w:p w14:paraId="35539C2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cap = ['Your task is to build a stable bridge,', 'You can build it from a variety of materials,', 'and test it with either a bike, car or truck,', 'remember that your vehicle can only drive on','concrete!']</w:t>
      </w:r>
    </w:p>
    <w:p w14:paraId="639B69C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height = 300</w:t>
      </w:r>
    </w:p>
    <w:p w14:paraId="5C36B63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width = 900</w:t>
      </w:r>
    </w:p>
    <w:p w14:paraId="39F82BA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x = window.get_rect().centerx</w:t>
      </w:r>
    </w:p>
    <w:p w14:paraId="00B0565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y = window.get_rect().centery</w:t>
      </w:r>
    </w:p>
    <w:p w14:paraId="07EC9D2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center = (x,y)</w:t>
      </w:r>
    </w:p>
    <w:p w14:paraId="1B54887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Classes.TextBox(cap,height,width,center)</w:t>
      </w:r>
    </w:p>
    <w:p w14:paraId="279B08A6" w14:textId="6A2DE8E3" w:rsidR="00ED3356" w:rsidRDefault="00ED3356" w:rsidP="00ED3356">
      <w:pPr>
        <w:contextualSpacing/>
        <w:rPr>
          <w:rFonts w:ascii="Courier New" w:hAnsi="Courier New" w:cs="Courier New"/>
        </w:rPr>
      </w:pPr>
      <w:r w:rsidRPr="00ED3356">
        <w:rPr>
          <w:rFonts w:ascii="Courier New" w:hAnsi="Courier New" w:cs="Courier New"/>
        </w:rPr>
        <w:t xml:space="preserve">    text.create(window)</w:t>
      </w:r>
    </w:p>
    <w:p w14:paraId="7E4C4356" w14:textId="4EC02DEE" w:rsidR="00ED3356" w:rsidRDefault="00ED3356" w:rsidP="00ED3356">
      <w:pPr>
        <w:contextualSpacing/>
        <w:rPr>
          <w:rFonts w:ascii="Courier New" w:hAnsi="Courier New" w:cs="Courier New"/>
        </w:rPr>
      </w:pPr>
    </w:p>
    <w:p w14:paraId="3D4C1E2E" w14:textId="77777777" w:rsidR="00ED3356" w:rsidRPr="00ED3356" w:rsidRDefault="00ED3356" w:rsidP="00ED3356">
      <w:pPr>
        <w:contextualSpacing/>
        <w:rPr>
          <w:rFonts w:ascii="Courier New" w:hAnsi="Courier New" w:cs="Courier New"/>
        </w:rPr>
      </w:pPr>
      <w:r w:rsidRPr="00ED3356">
        <w:rPr>
          <w:rFonts w:ascii="Courier New" w:hAnsi="Courier New" w:cs="Courier New"/>
        </w:rPr>
        <w:t># turns off input boxes when another is turned on</w:t>
      </w:r>
    </w:p>
    <w:p w14:paraId="2C2EA766"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DeActivateInputs(inputboxes,current):</w:t>
      </w:r>
    </w:p>
    <w:p w14:paraId="14D8C1F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box in inputboxes:</w:t>
      </w:r>
    </w:p>
    <w:p w14:paraId="5A96906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box != current:</w:t>
      </w:r>
    </w:p>
    <w:p w14:paraId="5D2F820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inputboxes[box].deActive()</w:t>
      </w:r>
    </w:p>
    <w:p w14:paraId="029D58D6" w14:textId="77777777" w:rsidR="00ED3356" w:rsidRPr="00ED3356" w:rsidRDefault="00ED3356" w:rsidP="00ED3356">
      <w:pPr>
        <w:contextualSpacing/>
        <w:rPr>
          <w:rFonts w:ascii="Courier New" w:hAnsi="Courier New" w:cs="Courier New"/>
        </w:rPr>
      </w:pPr>
    </w:p>
    <w:p w14:paraId="6965C5FB" w14:textId="77777777" w:rsidR="00ED3356" w:rsidRPr="00ED3356" w:rsidRDefault="00ED3356" w:rsidP="00ED3356">
      <w:pPr>
        <w:contextualSpacing/>
        <w:rPr>
          <w:rFonts w:ascii="Courier New" w:hAnsi="Courier New" w:cs="Courier New"/>
        </w:rPr>
      </w:pPr>
      <w:r w:rsidRPr="00ED3356">
        <w:rPr>
          <w:rFonts w:ascii="Courier New" w:hAnsi="Courier New" w:cs="Courier New"/>
        </w:rPr>
        <w:t># checks user input for logging in and checks if the details are correct</w:t>
      </w:r>
    </w:p>
    <w:p w14:paraId="00692FE4"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checkLogin(inputboxes):</w:t>
      </w:r>
    </w:p>
    <w:p w14:paraId="5E5EF20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checkList = [" ", ";", "=", "'", '"']</w:t>
      </w:r>
    </w:p>
    <w:p w14:paraId="7B78CDB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w:t>
      </w:r>
    </w:p>
    <w:p w14:paraId="6478CA6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User_ID = ""</w:t>
      </w:r>
    </w:p>
    <w:p w14:paraId="08F9EB6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emptyCount = 0</w:t>
      </w:r>
    </w:p>
    <w:p w14:paraId="76C865F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invalidCharCount = 0</w:t>
      </w:r>
    </w:p>
    <w:p w14:paraId="00FBD01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box in inputboxes:</w:t>
      </w:r>
    </w:p>
    <w:p w14:paraId="576B518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(box == "Lusername") or (box == "Lpassword"):</w:t>
      </w:r>
    </w:p>
    <w:p w14:paraId="4B23B15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char in checkList:</w:t>
      </w:r>
    </w:p>
    <w:p w14:paraId="3356266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inputboxes[box].getCap() == "":</w:t>
      </w:r>
    </w:p>
    <w:p w14:paraId="0B0B025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emptyCount += 1</w:t>
      </w:r>
    </w:p>
    <w:p w14:paraId="4064EEA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in inputboxes[box].getCap():</w:t>
      </w:r>
    </w:p>
    <w:p w14:paraId="7B23BDC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invalidCharCount += 1</w:t>
      </w:r>
    </w:p>
    <w:p w14:paraId="2535527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emptyCount &gt; 0:</w:t>
      </w:r>
    </w:p>
    <w:p w14:paraId="09A975C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"All fields must be entered"</w:t>
      </w:r>
    </w:p>
    <w:p w14:paraId="4517FEE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error.append(text)</w:t>
      </w:r>
    </w:p>
    <w:p w14:paraId="449AB2D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invalidCharCount &gt; 0:</w:t>
      </w:r>
    </w:p>
    <w:p w14:paraId="7DCAE00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"Incorrect details"</w:t>
      </w:r>
    </w:p>
    <w:p w14:paraId="3DAEEEAF" w14:textId="2ED2C2DD" w:rsidR="00ED3356" w:rsidRDefault="00ED3356" w:rsidP="00ED3356">
      <w:pPr>
        <w:contextualSpacing/>
        <w:rPr>
          <w:rFonts w:ascii="Courier New" w:hAnsi="Courier New" w:cs="Courier New"/>
        </w:rPr>
      </w:pPr>
      <w:r w:rsidRPr="00ED3356">
        <w:rPr>
          <w:rFonts w:ascii="Courier New" w:hAnsi="Courier New" w:cs="Courier New"/>
        </w:rPr>
        <w:t xml:space="preserve">        error.append(text)</w:t>
      </w:r>
    </w:p>
    <w:p w14:paraId="1D4ECD4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w:t>
      </w:r>
    </w:p>
    <w:p w14:paraId="7326C25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Hash = hashlib.sha512()</w:t>
      </w:r>
    </w:p>
    <w:p w14:paraId="30FB36E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username = inputboxes['Lusername'].getCap()</w:t>
      </w:r>
    </w:p>
    <w:p w14:paraId="307578DC"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passCap = bytes(inputboxes['Lpassword'].getCap(), encoding='utf-8')</w:t>
      </w:r>
    </w:p>
    <w:p w14:paraId="25AA53F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Hash.update(passCap)</w:t>
      </w:r>
    </w:p>
    <w:p w14:paraId="1263B52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password = Hash.hexdigest()</w:t>
      </w:r>
    </w:p>
    <w:p w14:paraId="16292FCD" w14:textId="77777777" w:rsidR="00ED3356" w:rsidRPr="00ED3356" w:rsidRDefault="00ED3356" w:rsidP="00ED3356">
      <w:pPr>
        <w:contextualSpacing/>
        <w:rPr>
          <w:rFonts w:ascii="Courier New" w:hAnsi="Courier New" w:cs="Courier New"/>
        </w:rPr>
      </w:pPr>
    </w:p>
    <w:p w14:paraId="451B796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connect = BridgeData.findUser(username,password)</w:t>
      </w:r>
    </w:p>
    <w:p w14:paraId="4A0D4B85" w14:textId="77777777" w:rsidR="00ED3356" w:rsidRPr="00ED3356" w:rsidRDefault="00ED3356" w:rsidP="00ED3356">
      <w:pPr>
        <w:contextualSpacing/>
        <w:rPr>
          <w:rFonts w:ascii="Courier New" w:hAnsi="Courier New" w:cs="Courier New"/>
        </w:rPr>
      </w:pPr>
    </w:p>
    <w:p w14:paraId="7B1704C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connect == "Not":</w:t>
      </w:r>
    </w:p>
    <w:p w14:paraId="3D1E5F5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error.append("Incorrect details")</w:t>
      </w:r>
    </w:p>
    <w:p w14:paraId="513C76E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connect == "Error":</w:t>
      </w:r>
    </w:p>
    <w:p w14:paraId="17AB58A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error.append("Error connecting to database")</w:t>
      </w:r>
    </w:p>
    <w:p w14:paraId="2374265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39EF387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User_ID = BridgeData.getUser_ID(username)</w:t>
      </w:r>
    </w:p>
    <w:p w14:paraId="2954E4F3" w14:textId="77777777" w:rsidR="00ED3356" w:rsidRPr="00ED3356" w:rsidRDefault="00ED3356" w:rsidP="00ED3356">
      <w:pPr>
        <w:contextualSpacing/>
        <w:rPr>
          <w:rFonts w:ascii="Courier New" w:hAnsi="Courier New" w:cs="Courier New"/>
        </w:rPr>
      </w:pPr>
    </w:p>
    <w:p w14:paraId="38E003F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User_ID == "":</w:t>
      </w:r>
    </w:p>
    <w:p w14:paraId="0504CB5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error.append("Error connecting to the database")</w:t>
      </w:r>
    </w:p>
    <w:p w14:paraId="23FA5DD8" w14:textId="77777777" w:rsidR="00ED3356" w:rsidRPr="00ED3356" w:rsidRDefault="00ED3356" w:rsidP="00ED3356">
      <w:pPr>
        <w:contextualSpacing/>
        <w:rPr>
          <w:rFonts w:ascii="Courier New" w:hAnsi="Courier New" w:cs="Courier New"/>
        </w:rPr>
      </w:pPr>
    </w:p>
    <w:p w14:paraId="668A5427" w14:textId="24B9C2EF" w:rsidR="00ED3356" w:rsidRDefault="00ED3356" w:rsidP="00ED3356">
      <w:pPr>
        <w:contextualSpacing/>
        <w:rPr>
          <w:rFonts w:ascii="Courier New" w:hAnsi="Courier New" w:cs="Courier New"/>
        </w:rPr>
      </w:pPr>
      <w:r w:rsidRPr="00ED3356">
        <w:rPr>
          <w:rFonts w:ascii="Courier New" w:hAnsi="Courier New" w:cs="Courier New"/>
        </w:rPr>
        <w:t xml:space="preserve">    return error,User_ID</w:t>
      </w:r>
    </w:p>
    <w:p w14:paraId="057802F3" w14:textId="6815D9A0" w:rsidR="00ED3356" w:rsidRDefault="00ED3356" w:rsidP="00ED3356">
      <w:pPr>
        <w:contextualSpacing/>
        <w:rPr>
          <w:rFonts w:ascii="Courier New" w:hAnsi="Courier New" w:cs="Courier New"/>
        </w:rPr>
      </w:pPr>
    </w:p>
    <w:p w14:paraId="294AB58E" w14:textId="3223C7AD" w:rsidR="00ED3356" w:rsidRDefault="00ED3356" w:rsidP="00ED3356">
      <w:pPr>
        <w:contextualSpacing/>
        <w:rPr>
          <w:rFonts w:ascii="Courier New" w:hAnsi="Courier New" w:cs="Courier New"/>
        </w:rPr>
      </w:pPr>
    </w:p>
    <w:p w14:paraId="292CA7DC" w14:textId="77777777" w:rsidR="00ED3356" w:rsidRPr="00ED3356" w:rsidRDefault="00ED3356" w:rsidP="00ED3356">
      <w:pPr>
        <w:contextualSpacing/>
        <w:rPr>
          <w:rFonts w:ascii="Courier New" w:hAnsi="Courier New" w:cs="Courier New"/>
        </w:rPr>
      </w:pPr>
      <w:r w:rsidRPr="00ED3356">
        <w:rPr>
          <w:rFonts w:ascii="Courier New" w:hAnsi="Courier New" w:cs="Courier New"/>
        </w:rPr>
        <w:t># checks user input for registering, if inputs are valid it will register the user</w:t>
      </w:r>
    </w:p>
    <w:p w14:paraId="31305D11"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checkRegister(inputboxes):</w:t>
      </w:r>
    </w:p>
    <w:p w14:paraId="276F2D3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checkList = [" ", ";", "=", "'", '"']</w:t>
      </w:r>
    </w:p>
    <w:p w14:paraId="6F26813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w:t>
      </w:r>
    </w:p>
    <w:p w14:paraId="33387DA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emptyCount = 0</w:t>
      </w:r>
    </w:p>
    <w:p w14:paraId="1938C1E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box in inputboxes:</w:t>
      </w:r>
    </w:p>
    <w:p w14:paraId="3172FBF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(box != "Lusername") and (box != "Lpassword"):</w:t>
      </w:r>
    </w:p>
    <w:p w14:paraId="23398FD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char in checkList:</w:t>
      </w:r>
    </w:p>
    <w:p w14:paraId="72502C2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(inputboxes[box].getCap() == "") or (char in inputboxes[box].getCap()):</w:t>
      </w:r>
    </w:p>
    <w:p w14:paraId="08B9E5F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emptyCount += 1</w:t>
      </w:r>
    </w:p>
    <w:p w14:paraId="5EB76DC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emptyCount &gt; 0:</w:t>
      </w:r>
    </w:p>
    <w:p w14:paraId="3DFB1E3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"All fields must be entered and cannot contain ;, =, ' or \""</w:t>
      </w:r>
    </w:p>
    <w:p w14:paraId="65C41E2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error.append(text)</w:t>
      </w:r>
    </w:p>
    <w:p w14:paraId="2FC541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(not("@" in inputboxes['email'].getCap())) and (inputboxes['email'].getCap() != ""):</w:t>
      </w:r>
    </w:p>
    <w:p w14:paraId="3D678C0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"Please enter a valid email"</w:t>
      </w:r>
    </w:p>
    <w:p w14:paraId="4873CCF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error.append(text)</w:t>
      </w:r>
    </w:p>
    <w:p w14:paraId="1D8A490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inputboxes['Rpassword'].getCap() != inputboxes['RpasswordC'].getCap():</w:t>
      </w:r>
    </w:p>
    <w:p w14:paraId="5D20D86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text = "Passwords do not match"</w:t>
      </w:r>
    </w:p>
    <w:p w14:paraId="501AC41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error.append(text)</w:t>
      </w:r>
    </w:p>
    <w:p w14:paraId="2DE20DBC" w14:textId="77777777" w:rsidR="00ED3356" w:rsidRPr="00ED3356" w:rsidRDefault="00ED3356" w:rsidP="00ED3356">
      <w:pPr>
        <w:contextualSpacing/>
        <w:rPr>
          <w:rFonts w:ascii="Courier New" w:hAnsi="Courier New" w:cs="Courier New"/>
        </w:rPr>
      </w:pPr>
    </w:p>
    <w:p w14:paraId="5435BB8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w:t>
      </w:r>
    </w:p>
    <w:p w14:paraId="2C68799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username = inputboxes['Rusername'].getCap()</w:t>
      </w:r>
    </w:p>
    <w:p w14:paraId="3F0D9B9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UsernameState = BridgeData.findUsername(username)</w:t>
      </w:r>
    </w:p>
    <w:p w14:paraId="0817458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UsernameState != "":</w:t>
      </w:r>
    </w:p>
    <w:p w14:paraId="7FD40D8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UsernameState == "Taken":</w:t>
      </w:r>
    </w:p>
    <w:p w14:paraId="051910E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error.append("Username taken")</w:t>
      </w:r>
    </w:p>
    <w:p w14:paraId="2DAA1B67"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elif UsernameState == "Error":</w:t>
      </w:r>
    </w:p>
    <w:p w14:paraId="71E9FBB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error.append("Error connecting to database")</w:t>
      </w:r>
    </w:p>
    <w:p w14:paraId="386A3EEC" w14:textId="77777777" w:rsidR="00ED3356" w:rsidRPr="00ED3356" w:rsidRDefault="00ED3356" w:rsidP="00ED3356">
      <w:pPr>
        <w:contextualSpacing/>
        <w:rPr>
          <w:rFonts w:ascii="Courier New" w:hAnsi="Courier New" w:cs="Courier New"/>
        </w:rPr>
      </w:pPr>
    </w:p>
    <w:p w14:paraId="5EFCBA6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email = inputboxes['email'].getCap()</w:t>
      </w:r>
    </w:p>
    <w:p w14:paraId="2088C78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EmailState = BridgeData.findEmail(email)</w:t>
      </w:r>
    </w:p>
    <w:p w14:paraId="3A5A8CE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EmailState != "":</w:t>
      </w:r>
    </w:p>
    <w:p w14:paraId="3EDB9EF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EmailState == "Taken":</w:t>
      </w:r>
    </w:p>
    <w:p w14:paraId="0A6DE33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error.append("Email taken")</w:t>
      </w:r>
    </w:p>
    <w:p w14:paraId="34B2700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EmailState == "Error":</w:t>
      </w:r>
    </w:p>
    <w:p w14:paraId="21B00F71" w14:textId="2719B8B2" w:rsidR="00ED3356" w:rsidRDefault="00ED3356" w:rsidP="00ED3356">
      <w:pPr>
        <w:contextualSpacing/>
        <w:rPr>
          <w:rFonts w:ascii="Courier New" w:hAnsi="Courier New" w:cs="Courier New"/>
        </w:rPr>
      </w:pPr>
      <w:r w:rsidRPr="00ED3356">
        <w:rPr>
          <w:rFonts w:ascii="Courier New" w:hAnsi="Courier New" w:cs="Courier New"/>
        </w:rPr>
        <w:t xml:space="preserve">                error.append("Error connecting to database")</w:t>
      </w:r>
    </w:p>
    <w:p w14:paraId="20CF525E" w14:textId="4C97A17C" w:rsidR="00ED3356" w:rsidRDefault="00ED3356" w:rsidP="00ED3356">
      <w:pPr>
        <w:contextualSpacing/>
        <w:rPr>
          <w:rFonts w:ascii="Courier New" w:hAnsi="Courier New" w:cs="Courier New"/>
        </w:rPr>
      </w:pPr>
    </w:p>
    <w:p w14:paraId="3F6432C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w:t>
      </w:r>
    </w:p>
    <w:p w14:paraId="01FD406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Hash = hashlib.sha512()</w:t>
      </w:r>
    </w:p>
    <w:p w14:paraId="6B9BB0A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first = inputboxes['first'].getCap()</w:t>
      </w:r>
    </w:p>
    <w:p w14:paraId="4ED4508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sec = inputboxes['sec'].getCap()</w:t>
      </w:r>
    </w:p>
    <w:p w14:paraId="422250C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email = inputboxes['email'].getCap()</w:t>
      </w:r>
    </w:p>
    <w:p w14:paraId="398237F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username = inputboxes['Rusername'].getCap()</w:t>
      </w:r>
    </w:p>
    <w:p w14:paraId="53AAC03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passCap = bytes(inputboxes['Rpassword'].getCap(), encoding='utf-8')</w:t>
      </w:r>
    </w:p>
    <w:p w14:paraId="589E1AD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Hash.update(passCap)</w:t>
      </w:r>
    </w:p>
    <w:p w14:paraId="4478577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password = Hash.hexdigest()</w:t>
      </w:r>
    </w:p>
    <w:p w14:paraId="57BF3968" w14:textId="77777777" w:rsidR="00ED3356" w:rsidRPr="00ED3356" w:rsidRDefault="00ED3356" w:rsidP="00ED3356">
      <w:pPr>
        <w:contextualSpacing/>
        <w:rPr>
          <w:rFonts w:ascii="Courier New" w:hAnsi="Courier New" w:cs="Courier New"/>
        </w:rPr>
      </w:pPr>
    </w:p>
    <w:p w14:paraId="5E0A1CD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connect = BridgeData.addUser(first,sec,email,username,password)</w:t>
      </w:r>
    </w:p>
    <w:p w14:paraId="4500C6E2" w14:textId="77777777" w:rsidR="00ED3356" w:rsidRPr="00ED3356" w:rsidRDefault="00ED3356" w:rsidP="00ED3356">
      <w:pPr>
        <w:contextualSpacing/>
        <w:rPr>
          <w:rFonts w:ascii="Courier New" w:hAnsi="Courier New" w:cs="Courier New"/>
        </w:rPr>
      </w:pPr>
    </w:p>
    <w:p w14:paraId="49DAAC1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connect != "":</w:t>
      </w:r>
    </w:p>
    <w:p w14:paraId="6508959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error.append("Error connecting to database")</w:t>
      </w:r>
    </w:p>
    <w:p w14:paraId="701AFADE" w14:textId="392B71EF" w:rsidR="00ED3356" w:rsidRDefault="00ED3356" w:rsidP="00ED3356">
      <w:pPr>
        <w:contextualSpacing/>
        <w:rPr>
          <w:rFonts w:ascii="Courier New" w:hAnsi="Courier New" w:cs="Courier New"/>
        </w:rPr>
      </w:pPr>
      <w:r w:rsidRPr="00ED3356">
        <w:rPr>
          <w:rFonts w:ascii="Courier New" w:hAnsi="Courier New" w:cs="Courier New"/>
        </w:rPr>
        <w:t xml:space="preserve">    return error</w:t>
      </w:r>
    </w:p>
    <w:p w14:paraId="52BEBBB5" w14:textId="7A33FF71" w:rsidR="00ED3356" w:rsidRDefault="00ED3356" w:rsidP="00ED3356">
      <w:pPr>
        <w:contextualSpacing/>
        <w:rPr>
          <w:rFonts w:ascii="Courier New" w:hAnsi="Courier New" w:cs="Courier New"/>
        </w:rPr>
      </w:pPr>
    </w:p>
    <w:p w14:paraId="37DB9972" w14:textId="7E9A8CF1" w:rsidR="00ED3356" w:rsidRDefault="00ED3356" w:rsidP="00ED3356">
      <w:pPr>
        <w:contextualSpacing/>
        <w:rPr>
          <w:rFonts w:ascii="Courier New" w:hAnsi="Courier New" w:cs="Courier New"/>
        </w:rPr>
      </w:pPr>
    </w:p>
    <w:p w14:paraId="6EE7F381" w14:textId="77777777" w:rsidR="00ED3356" w:rsidRPr="00ED3356" w:rsidRDefault="00ED3356" w:rsidP="00ED3356">
      <w:pPr>
        <w:contextualSpacing/>
        <w:rPr>
          <w:rFonts w:ascii="Courier New" w:hAnsi="Courier New" w:cs="Courier New"/>
        </w:rPr>
      </w:pPr>
      <w:r w:rsidRPr="00ED3356">
        <w:rPr>
          <w:rFonts w:ascii="Courier New" w:hAnsi="Courier New" w:cs="Courier New"/>
        </w:rPr>
        <w:t># creates buttons and handles clicks and typing</w:t>
      </w:r>
    </w:p>
    <w:p w14:paraId="53758D74"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menuLoop(Menu,window,info):</w:t>
      </w:r>
    </w:p>
    <w:p w14:paraId="5FC0831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User_ID = info['User_ID']</w:t>
      </w:r>
    </w:p>
    <w:p w14:paraId="7770FA8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bridgeID = info['bridgeID']</w:t>
      </w:r>
    </w:p>
    <w:p w14:paraId="44487865" w14:textId="77777777" w:rsidR="00ED3356" w:rsidRPr="00ED3356" w:rsidRDefault="00ED3356" w:rsidP="00ED3356">
      <w:pPr>
        <w:contextualSpacing/>
        <w:rPr>
          <w:rFonts w:ascii="Courier New" w:hAnsi="Courier New" w:cs="Courier New"/>
        </w:rPr>
      </w:pPr>
    </w:p>
    <w:p w14:paraId="2B3F82B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buttons = {</w:t>
      </w:r>
    </w:p>
    <w:p w14:paraId="3E85D5D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'loginOp':Classes.Button('       Login       ',window.get_rect().centerx,250),</w:t>
      </w:r>
    </w:p>
    <w:p w14:paraId="2F6A21A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'registerOp':Classes.Button('    Register    ',window.get_rect().centerx,350),</w:t>
      </w:r>
    </w:p>
    <w:p w14:paraId="159AD20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'quit':Classes.Button('        Quit         ',window.get_rect().centerx,450),</w:t>
      </w:r>
    </w:p>
    <w:p w14:paraId="6F770FE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'login':Classes.Button('        Login        ',650,500),</w:t>
      </w:r>
    </w:p>
    <w:p w14:paraId="45AA232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'back':Classes.Button('        Back        ',350,500),</w:t>
      </w:r>
    </w:p>
    <w:p w14:paraId="2B1464C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'register':Classes.Button('    Register    ',650,555),</w:t>
      </w:r>
    </w:p>
    <w:p w14:paraId="486A90D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'back2': Classes.Button('        Back        ',350,555),</w:t>
      </w:r>
    </w:p>
    <w:p w14:paraId="3B444A1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'play':Classes.Button('        Play        ',window.get_rect().centerx,250),</w:t>
      </w:r>
    </w:p>
    <w:p w14:paraId="45DA81E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'instruc':Classes.Button(' Instructions ',window.get_rect().centerx,350),</w:t>
      </w:r>
    </w:p>
    <w:p w14:paraId="6AB78F27"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'logout':Classes.Button('       Logout       ',window.get_rect().centerx,450),</w:t>
      </w:r>
    </w:p>
    <w:p w14:paraId="1EFBC98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'new':Classes.Button(' New Bridge ',window.get_rect().centerx,250),</w:t>
      </w:r>
    </w:p>
    <w:p w14:paraId="3C6DF06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'load':Classes.Button(' Load Bridge ',window.get_rect().centerx,350),</w:t>
      </w:r>
    </w:p>
    <w:p w14:paraId="60AD063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'back3':Classes.Button('        Back        ',window.get_rect().centerx,450),</w:t>
      </w:r>
    </w:p>
    <w:p w14:paraId="68D3976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'back4':Classes.Button('        Back        ',window.get_rect().centerx,550),</w:t>
      </w:r>
    </w:p>
    <w:p w14:paraId="1863880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'flat':Classes.Button('         Flat        ',500,450),</w:t>
      </w:r>
    </w:p>
    <w:p w14:paraId="3D66774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'highlow':Classes.Button(' High to Low ',250,450),</w:t>
      </w:r>
    </w:p>
    <w:p w14:paraId="1EFB50A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'lowhigh':Classes.Button(' Low to High ',750,450),</w:t>
      </w:r>
    </w:p>
    <w:p w14:paraId="2A524A1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'back5':Classes.Button('       Back       ',500,550),</w:t>
      </w:r>
    </w:p>
    <w:p w14:paraId="31F2623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'normal':Classes.Button('      Normal     ',500,450),</w:t>
      </w:r>
    </w:p>
    <w:p w14:paraId="3AAF122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'easy':Classes.Button('         Easy        ',250,450),</w:t>
      </w:r>
    </w:p>
    <w:p w14:paraId="695930A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'hard':Classes.Button('         Hard        ',750,450),</w:t>
      </w:r>
    </w:p>
    <w:p w14:paraId="1DAC242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'ok':Classes.Button('          OK          ',500,550,Red),</w:t>
      </w:r>
    </w:p>
    <w:p w14:paraId="6FF3A97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'bridge1':Classes.Button('                    ',500,190,LeafGreen),</w:t>
      </w:r>
    </w:p>
    <w:p w14:paraId="71B8DDA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'bridge2':Classes.Button('                    ',500,250,RoyalPurple),</w:t>
      </w:r>
    </w:p>
    <w:p w14:paraId="5C1CE62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'bridge3':Classes.Button('                    ',500,310,WarmBlue),</w:t>
      </w:r>
    </w:p>
    <w:p w14:paraId="5BB72C5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'bridge4':Classes.Button('                    ',500,370,BirchWhite),</w:t>
      </w:r>
    </w:p>
    <w:p w14:paraId="1D2C868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'bridge5':Classes.Button('                    ',500,430,Pink),</w:t>
      </w:r>
    </w:p>
    <w:p w14:paraId="5030E39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'up':Classes.Button('        ',500,130,width=30,height=15),</w:t>
      </w:r>
    </w:p>
    <w:p w14:paraId="7E982B2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'down':Classes.Button('        ',500,490,width=30,height=15),</w:t>
      </w:r>
    </w:p>
    <w:p w14:paraId="2EBCC82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'edit':Classes.Button('       Edit      ',500,250),</w:t>
      </w:r>
    </w:p>
    <w:p w14:paraId="1B56FDD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'test':Classes.Button('       Test      ',500,350),</w:t>
      </w:r>
    </w:p>
    <w:p w14:paraId="73552F7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'delete':Classes.Button('     Delete    ',500,450,Red),</w:t>
      </w:r>
    </w:p>
    <w:p w14:paraId="260AECE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'yes':Classes.Button('        Yes        ',700,500,Red),</w:t>
      </w:r>
    </w:p>
    <w:p w14:paraId="0C3034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'cancel':Classes.Button('     Cancel     ',300,500,Red),</w:t>
      </w:r>
    </w:p>
    <w:p w14:paraId="3053B05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'bike':Classes.Button('      Bike     ',250,450),</w:t>
      </w:r>
    </w:p>
    <w:p w14:paraId="15A0B3D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'car':Classes.Button('         Car        ',500,450),</w:t>
      </w:r>
    </w:p>
    <w:p w14:paraId="511F84A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'truck':Classes.Button('         Truck        ',750,450),</w:t>
      </w:r>
    </w:p>
    <w:p w14:paraId="0A1DF449" w14:textId="16AC3743" w:rsidR="00ED3356" w:rsidRDefault="00ED3356" w:rsidP="00ED3356">
      <w:pPr>
        <w:contextualSpacing/>
        <w:rPr>
          <w:rFonts w:ascii="Courier New" w:hAnsi="Courier New" w:cs="Courier New"/>
        </w:rPr>
      </w:pPr>
      <w:r w:rsidRPr="00ED3356">
        <w:rPr>
          <w:rFonts w:ascii="Courier New" w:hAnsi="Courier New" w:cs="Courier New"/>
        </w:rPr>
        <w:t xml:space="preserve">    }</w:t>
      </w:r>
    </w:p>
    <w:p w14:paraId="67D0C70D" w14:textId="4F712306" w:rsidR="00ED3356" w:rsidRDefault="00ED3356" w:rsidP="00ED3356">
      <w:pPr>
        <w:contextualSpacing/>
        <w:rPr>
          <w:rFonts w:ascii="Courier New" w:hAnsi="Courier New" w:cs="Courier New"/>
        </w:rPr>
      </w:pPr>
    </w:p>
    <w:p w14:paraId="24999EA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 = {</w:t>
      </w:r>
    </w:p>
    <w:p w14:paraId="3469395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'Lusername':Classes.InputBox("Username:",365,200,470,60),</w:t>
      </w:r>
    </w:p>
    <w:p w14:paraId="43C9F7C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'Lpassword':Classes.InputBox("Password:",365,300,470,60),</w:t>
      </w:r>
    </w:p>
    <w:p w14:paraId="36327A9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'first':Classes.InputBox("First Name:",365,123,470,60),</w:t>
      </w:r>
    </w:p>
    <w:p w14:paraId="49958D4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'sec':Classes.InputBox("Surname:",365,188,470,60),</w:t>
      </w:r>
    </w:p>
    <w:p w14:paraId="095AC7C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'email':Classes.InputBox("Email:",150,253,810,60),</w:t>
      </w:r>
    </w:p>
    <w:p w14:paraId="7AADBF2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'Rusername':Classes.InputBox("Username:",365,318,470,60),</w:t>
      </w:r>
    </w:p>
    <w:p w14:paraId="768A3F8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'Rpassword':Classes.InputBox("Password:",365,383,470,60),</w:t>
      </w:r>
    </w:p>
    <w:p w14:paraId="30B4500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'RpasswordC':Classes.InputBox("Re-Type:",365,448,470,60)</w:t>
      </w:r>
    </w:p>
    <w:p w14:paraId="106DD2C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t>
      </w:r>
    </w:p>
    <w:p w14:paraId="603B569C" w14:textId="77777777" w:rsidR="00ED3356" w:rsidRPr="00ED3356" w:rsidRDefault="00ED3356" w:rsidP="00ED3356">
      <w:pPr>
        <w:contextualSpacing/>
        <w:rPr>
          <w:rFonts w:ascii="Courier New" w:hAnsi="Courier New" w:cs="Courier New"/>
        </w:rPr>
      </w:pPr>
    </w:p>
    <w:p w14:paraId="5F767B5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Menu</w:t>
      </w:r>
    </w:p>
    <w:p w14:paraId="5F674659"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loadMenu = 0</w:t>
      </w:r>
    </w:p>
    <w:p w14:paraId="18029A9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#clock = pygame.time.Clock()</w:t>
      </w:r>
    </w:p>
    <w:p w14:paraId="36F0D5D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click = False</w:t>
      </w:r>
    </w:p>
    <w:p w14:paraId="50495EA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Type = False</w:t>
      </w:r>
    </w:p>
    <w:p w14:paraId="29C1A8B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False</w:t>
      </w:r>
    </w:p>
    <w:p w14:paraId="0572C2E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loadBridge = False</w:t>
      </w:r>
    </w:p>
    <w:p w14:paraId="1EAC283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vehicle = ""</w:t>
      </w:r>
    </w:p>
    <w:p w14:paraId="4D90332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dif = ""</w:t>
      </w:r>
    </w:p>
    <w:p w14:paraId="30064EB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landscape= ""</w:t>
      </w:r>
    </w:p>
    <w:p w14:paraId="7D0647CC" w14:textId="77777777" w:rsidR="00ED3356" w:rsidRPr="00ED3356" w:rsidRDefault="00ED3356" w:rsidP="00ED3356">
      <w:pPr>
        <w:contextualSpacing/>
        <w:rPr>
          <w:rFonts w:ascii="Courier New" w:hAnsi="Courier New" w:cs="Courier New"/>
        </w:rPr>
      </w:pPr>
    </w:p>
    <w:p w14:paraId="74FD595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while menu != "build" and menu != "test":</w:t>
      </w:r>
    </w:p>
    <w:p w14:paraId="36593EB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for event in pygame.event.get():</w:t>
      </w:r>
    </w:p>
    <w:p w14:paraId="18C8B44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event.type == QUIT:</w:t>
      </w:r>
    </w:p>
    <w:p w14:paraId="66B9A71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pygame.quit()</w:t>
      </w:r>
    </w:p>
    <w:p w14:paraId="7B4B20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sys.exit()</w:t>
      </w:r>
    </w:p>
    <w:p w14:paraId="0C343CF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event.type == pygame.MOUSEBUTTONDOWN:</w:t>
      </w:r>
    </w:p>
    <w:p w14:paraId="4B13BA0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click = True</w:t>
      </w:r>
    </w:p>
    <w:p w14:paraId="4ED57B4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event.type == pygame.KEYDOWN:</w:t>
      </w:r>
    </w:p>
    <w:p w14:paraId="6EE67A7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Type = True</w:t>
      </w:r>
    </w:p>
    <w:p w14:paraId="1AF4881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event.key == pygame.K_BACKSPACE:</w:t>
      </w:r>
    </w:p>
    <w:p w14:paraId="3214921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char = 'back'</w:t>
      </w:r>
    </w:p>
    <w:p w14:paraId="5A34A89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3134597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char = event.unicode</w:t>
      </w:r>
    </w:p>
    <w:p w14:paraId="4059BF77" w14:textId="77777777" w:rsidR="00ED3356" w:rsidRPr="00ED3356" w:rsidRDefault="00ED3356" w:rsidP="00ED3356">
      <w:pPr>
        <w:contextualSpacing/>
        <w:rPr>
          <w:rFonts w:ascii="Courier New" w:hAnsi="Courier New" w:cs="Courier New"/>
        </w:rPr>
      </w:pPr>
    </w:p>
    <w:p w14:paraId="42598D33" w14:textId="4D10898E" w:rsidR="00ED3356" w:rsidRDefault="00ED3356" w:rsidP="00ED3356">
      <w:pPr>
        <w:contextualSpacing/>
        <w:rPr>
          <w:rFonts w:ascii="Courier New" w:hAnsi="Courier New" w:cs="Courier New"/>
        </w:rPr>
      </w:pPr>
      <w:r w:rsidRPr="00ED3356">
        <w:rPr>
          <w:rFonts w:ascii="Courier New" w:hAnsi="Courier New" w:cs="Courier New"/>
        </w:rPr>
        <w:t xml:space="preserve">        Graphics.BackDrop("","",window)</w:t>
      </w:r>
    </w:p>
    <w:p w14:paraId="0E79EB13" w14:textId="763BED40" w:rsidR="00ED3356" w:rsidRDefault="00ED3356" w:rsidP="00ED3356">
      <w:pPr>
        <w:contextualSpacing/>
        <w:rPr>
          <w:rFonts w:ascii="Courier New" w:hAnsi="Courier New" w:cs="Courier New"/>
        </w:rPr>
      </w:pPr>
    </w:p>
    <w:p w14:paraId="513F957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menu == "initial":</w:t>
      </w:r>
    </w:p>
    <w:p w14:paraId="0F55F99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createButtonsInitial(buttons,window)</w:t>
      </w:r>
    </w:p>
    <w:p w14:paraId="70548C9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"login":</w:t>
      </w:r>
    </w:p>
    <w:p w14:paraId="76A15C6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createLogin(buttons,inputboxes,window,error)</w:t>
      </w:r>
    </w:p>
    <w:p w14:paraId="2763EC5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True:</w:t>
      </w:r>
    </w:p>
    <w:p w14:paraId="3F6F5DC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PopUpMessage(sentences,window)</w:t>
      </w:r>
    </w:p>
    <w:p w14:paraId="2E6CE19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"register":</w:t>
      </w:r>
    </w:p>
    <w:p w14:paraId="221789A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createRegister(buttons,inputboxes,window,error)</w:t>
      </w:r>
    </w:p>
    <w:p w14:paraId="7C092BD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True:</w:t>
      </w:r>
    </w:p>
    <w:p w14:paraId="06E4360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PopUpMessage(sentences,window)</w:t>
      </w:r>
    </w:p>
    <w:p w14:paraId="7BF91FF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"main":</w:t>
      </w:r>
    </w:p>
    <w:p w14:paraId="1F4CA29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createButtonsMain(buttons,window)</w:t>
      </w:r>
    </w:p>
    <w:p w14:paraId="5A05927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"sec":</w:t>
      </w:r>
    </w:p>
    <w:p w14:paraId="22D1518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createButtonsPlay(buttons,window)</w:t>
      </w:r>
    </w:p>
    <w:p w14:paraId="5332520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"instruc":</w:t>
      </w:r>
    </w:p>
    <w:p w14:paraId="4C81E58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createInstruc(buttons,window)</w:t>
      </w:r>
    </w:p>
    <w:p w14:paraId="2E4E759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"LandOp":</w:t>
      </w:r>
    </w:p>
    <w:p w14:paraId="1301A84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Graphics.LandImage(window)</w:t>
      </w:r>
    </w:p>
    <w:p w14:paraId="41A25D4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createButtonsLand(buttons,window)</w:t>
      </w:r>
    </w:p>
    <w:p w14:paraId="0CE1355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"Dif":</w:t>
      </w:r>
    </w:p>
    <w:p w14:paraId="36C7846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Graphics.DifImage(window,landscape)</w:t>
      </w:r>
    </w:p>
    <w:p w14:paraId="1F2F0F5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createButtonsDif(buttons,window)</w:t>
      </w:r>
    </w:p>
    <w:p w14:paraId="6B6BCDE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"load":</w:t>
      </w:r>
    </w:p>
    <w:p w14:paraId="21C7D0B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listOfBridgeID,listOfBridgeNames,listOfBridgeDates,buttonsOnScreen,u</w:t>
      </w:r>
      <w:r w:rsidRPr="00ED3356">
        <w:rPr>
          <w:rFonts w:ascii="Courier New" w:hAnsi="Courier New" w:cs="Courier New"/>
        </w:rPr>
        <w:lastRenderedPageBreak/>
        <w:t>pButton,downButton = createButtonsLoad(buttons,window,loadMenu,User_ID)</w:t>
      </w:r>
    </w:p>
    <w:p w14:paraId="099EF19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"bridgeOp":</w:t>
      </w:r>
    </w:p>
    <w:p w14:paraId="31A72A6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createButtonsbridgeOp(window,bridgeName,bridgeDate,buttons,error)</w:t>
      </w:r>
    </w:p>
    <w:p w14:paraId="7511ED7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"chooseVehicle":</w:t>
      </w:r>
    </w:p>
    <w:p w14:paraId="4BCF850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Graphics.vehicleImage(window)</w:t>
      </w:r>
    </w:p>
    <w:p w14:paraId="740996AD" w14:textId="59EFB8DD" w:rsidR="00ED3356" w:rsidRDefault="00ED3356" w:rsidP="00ED3356">
      <w:pPr>
        <w:contextualSpacing/>
        <w:rPr>
          <w:rFonts w:ascii="Courier New" w:hAnsi="Courier New" w:cs="Courier New"/>
        </w:rPr>
      </w:pPr>
      <w:r w:rsidRPr="00ED3356">
        <w:rPr>
          <w:rFonts w:ascii="Courier New" w:hAnsi="Courier New" w:cs="Courier New"/>
        </w:rPr>
        <w:t xml:space="preserve">            createButtonsVehicle(buttons,window)</w:t>
      </w:r>
    </w:p>
    <w:p w14:paraId="5C93CEA0" w14:textId="2D6AAFE3" w:rsidR="00ED3356" w:rsidRDefault="00ED3356" w:rsidP="00ED3356">
      <w:pPr>
        <w:contextualSpacing/>
        <w:rPr>
          <w:rFonts w:ascii="Courier New" w:hAnsi="Courier New" w:cs="Courier New"/>
        </w:rPr>
      </w:pPr>
    </w:p>
    <w:p w14:paraId="667BF99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click == True:</w:t>
      </w:r>
    </w:p>
    <w:p w14:paraId="3D224C0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menu == 'initial':</w:t>
      </w:r>
    </w:p>
    <w:p w14:paraId="67CC6BC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buttons['loginOp'].ifClick():</w:t>
      </w:r>
    </w:p>
    <w:p w14:paraId="284FC86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'login'</w:t>
      </w:r>
    </w:p>
    <w:p w14:paraId="17C8BF3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buttons['registerOp'].ifClick():</w:t>
      </w:r>
    </w:p>
    <w:p w14:paraId="0B5D3F2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'register'</w:t>
      </w:r>
    </w:p>
    <w:p w14:paraId="134BC92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buttons['quit'].ifClick():</w:t>
      </w:r>
    </w:p>
    <w:p w14:paraId="5D6FBF4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pygame.quit()</w:t>
      </w:r>
    </w:p>
    <w:p w14:paraId="230A84F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sys.exit()</w:t>
      </w:r>
    </w:p>
    <w:p w14:paraId="659B3CE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'login':</w:t>
      </w:r>
    </w:p>
    <w:p w14:paraId="0F7CA04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False:</w:t>
      </w:r>
    </w:p>
    <w:p w14:paraId="3B1E3B6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inputboxes['Lusername'].ifClick():</w:t>
      </w:r>
    </w:p>
    <w:p w14:paraId="11DAD12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inputboxes['Lusername'].makeActive()</w:t>
      </w:r>
    </w:p>
    <w:p w14:paraId="129708C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DeActivateInputs(inputboxes,"Lusername")</w:t>
      </w:r>
    </w:p>
    <w:p w14:paraId="4739AAC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inputboxes['Lpassword'].ifClick():</w:t>
      </w:r>
    </w:p>
    <w:p w14:paraId="0A59ED1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inputboxes['Lpassword'].makeActive()</w:t>
      </w:r>
    </w:p>
    <w:p w14:paraId="36E844F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DeActivateInputs(inputboxes,"Lpassword")</w:t>
      </w:r>
    </w:p>
    <w:p w14:paraId="07A9D25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buttons['login'].ifClick():</w:t>
      </w:r>
    </w:p>
    <w:p w14:paraId="18F7A9C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sentences,User_ID = checkLogin(inputboxes)</w:t>
      </w:r>
    </w:p>
    <w:p w14:paraId="7038098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sentences != []:</w:t>
      </w:r>
    </w:p>
    <w:p w14:paraId="30D29DF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True</w:t>
      </w:r>
    </w:p>
    <w:p w14:paraId="1B03EF3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00FCF7F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False</w:t>
      </w:r>
    </w:p>
    <w:p w14:paraId="03C0555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"main"</w:t>
      </w:r>
    </w:p>
    <w:p w14:paraId="049658A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 ")</w:t>
      </w:r>
    </w:p>
    <w:p w14:paraId="16D2C0A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buttons['back'].ifClick():</w:t>
      </w:r>
    </w:p>
    <w:p w14:paraId="2E36C9E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'initial'</w:t>
      </w:r>
    </w:p>
    <w:p w14:paraId="06EB65A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 ")</w:t>
      </w:r>
    </w:p>
    <w:p w14:paraId="0FA771E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25C8F07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 ")</w:t>
      </w:r>
    </w:p>
    <w:p w14:paraId="28BE381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247A6D9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buttons['ok'].ifClick():</w:t>
      </w:r>
    </w:p>
    <w:p w14:paraId="70EA502F" w14:textId="7A22D7D6" w:rsidR="00ED3356" w:rsidRPr="0058749C" w:rsidRDefault="00ED3356" w:rsidP="00ED3356">
      <w:pPr>
        <w:contextualSpacing/>
        <w:rPr>
          <w:rFonts w:ascii="Courier New" w:hAnsi="Courier New" w:cs="Courier New"/>
          <w:lang w:val="es-ES"/>
        </w:rPr>
      </w:pPr>
      <w:r w:rsidRPr="00ED3356">
        <w:rPr>
          <w:rFonts w:ascii="Courier New" w:hAnsi="Courier New" w:cs="Courier New"/>
        </w:rPr>
        <w:t xml:space="preserve">                        </w:t>
      </w:r>
      <w:r w:rsidRPr="0058749C">
        <w:rPr>
          <w:rFonts w:ascii="Courier New" w:hAnsi="Courier New" w:cs="Courier New"/>
          <w:lang w:val="es-ES"/>
        </w:rPr>
        <w:t>error = False</w:t>
      </w:r>
    </w:p>
    <w:p w14:paraId="71514FF1" w14:textId="77777777" w:rsidR="00ED3356" w:rsidRPr="0058749C" w:rsidRDefault="00ED3356" w:rsidP="00ED3356">
      <w:pPr>
        <w:contextualSpacing/>
        <w:rPr>
          <w:rFonts w:ascii="Courier New" w:hAnsi="Courier New" w:cs="Courier New"/>
          <w:lang w:val="es-ES"/>
        </w:rPr>
      </w:pPr>
      <w:r w:rsidRPr="0058749C">
        <w:rPr>
          <w:rFonts w:ascii="Courier New" w:hAnsi="Courier New" w:cs="Courier New"/>
          <w:lang w:val="es-ES"/>
        </w:rPr>
        <w:t xml:space="preserve">            elif menu == 'register':</w:t>
      </w:r>
    </w:p>
    <w:p w14:paraId="5774C36A" w14:textId="77777777" w:rsidR="00ED3356" w:rsidRPr="00ED3356" w:rsidRDefault="00ED3356" w:rsidP="00ED3356">
      <w:pPr>
        <w:contextualSpacing/>
        <w:rPr>
          <w:rFonts w:ascii="Courier New" w:hAnsi="Courier New" w:cs="Courier New"/>
        </w:rPr>
      </w:pPr>
      <w:r w:rsidRPr="0058749C">
        <w:rPr>
          <w:rFonts w:ascii="Courier New" w:hAnsi="Courier New" w:cs="Courier New"/>
          <w:lang w:val="es-ES"/>
        </w:rPr>
        <w:t xml:space="preserve">                </w:t>
      </w:r>
      <w:r w:rsidRPr="00ED3356">
        <w:rPr>
          <w:rFonts w:ascii="Courier New" w:hAnsi="Courier New" w:cs="Courier New"/>
        </w:rPr>
        <w:t>if error == False:</w:t>
      </w:r>
    </w:p>
    <w:p w14:paraId="3579A4E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inputboxes['first'].ifClick():</w:t>
      </w:r>
    </w:p>
    <w:p w14:paraId="16B730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inputboxes['first'].makeActive()</w:t>
      </w:r>
    </w:p>
    <w:p w14:paraId="0CD5BD2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DeActivateInputs(inputboxes,"first")</w:t>
      </w:r>
    </w:p>
    <w:p w14:paraId="7EC6F3C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inputboxes['sec'].ifClick():</w:t>
      </w:r>
    </w:p>
    <w:p w14:paraId="318345B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inputboxes['sec'].makeActive()</w:t>
      </w:r>
    </w:p>
    <w:p w14:paraId="1415E29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DeActivateInputs(inputboxes,"sec")</w:t>
      </w:r>
    </w:p>
    <w:p w14:paraId="26A23FF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inputboxes['email'].ifClick():</w:t>
      </w:r>
    </w:p>
    <w:p w14:paraId="397C349B"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inputboxes['email'].makeActive()</w:t>
      </w:r>
    </w:p>
    <w:p w14:paraId="6CFAE44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DeActivateInputs(inputboxes,"email")</w:t>
      </w:r>
    </w:p>
    <w:p w14:paraId="7014DD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inputboxes['Rusername'].ifClick():</w:t>
      </w:r>
    </w:p>
    <w:p w14:paraId="6B8BD3C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inputboxes['Rusername'].makeActive()</w:t>
      </w:r>
    </w:p>
    <w:p w14:paraId="6E479E8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DeActivateInputs(inputboxes,"Rusername")</w:t>
      </w:r>
    </w:p>
    <w:p w14:paraId="4C9A88C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inputboxes['Rpassword'].ifClick():</w:t>
      </w:r>
    </w:p>
    <w:p w14:paraId="5F7DF00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inputboxes['Rpassword'].makeActive()</w:t>
      </w:r>
    </w:p>
    <w:p w14:paraId="7D6DAC5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DeActivateInputs(inputboxes,"Rpassword")</w:t>
      </w:r>
    </w:p>
    <w:p w14:paraId="737A164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inputboxes['RpasswordC'].ifClick():</w:t>
      </w:r>
    </w:p>
    <w:p w14:paraId="2DB52E9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inputboxes['RpasswordC'].makeActive()</w:t>
      </w:r>
    </w:p>
    <w:p w14:paraId="1AC9CC8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DeActivateInputs(inputboxes,"RpasswordC")</w:t>
      </w:r>
    </w:p>
    <w:p w14:paraId="4AB8E15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buttons['register'].ifClick():</w:t>
      </w:r>
    </w:p>
    <w:p w14:paraId="31A98F3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sentences = checkRegister(inputboxes)</w:t>
      </w:r>
    </w:p>
    <w:p w14:paraId="50E7E4D5" w14:textId="77777777" w:rsidR="00ED3356" w:rsidRPr="00ED3356" w:rsidRDefault="00ED3356" w:rsidP="00ED3356">
      <w:pPr>
        <w:contextualSpacing/>
        <w:rPr>
          <w:rFonts w:ascii="Courier New" w:hAnsi="Courier New" w:cs="Courier New"/>
          <w:lang w:val="es-ES"/>
        </w:rPr>
      </w:pPr>
      <w:r w:rsidRPr="00ED3356">
        <w:rPr>
          <w:rFonts w:ascii="Courier New" w:hAnsi="Courier New" w:cs="Courier New"/>
        </w:rPr>
        <w:t xml:space="preserve">                        if sentences != </w:t>
      </w:r>
      <w:r w:rsidRPr="00ED3356">
        <w:rPr>
          <w:rFonts w:ascii="Courier New" w:hAnsi="Courier New" w:cs="Courier New"/>
          <w:lang w:val="es-ES"/>
        </w:rPr>
        <w:t>[]:</w:t>
      </w:r>
    </w:p>
    <w:p w14:paraId="6B428D87" w14:textId="77777777" w:rsidR="00ED3356" w:rsidRPr="00ED3356" w:rsidRDefault="00ED3356" w:rsidP="00ED3356">
      <w:pPr>
        <w:contextualSpacing/>
        <w:rPr>
          <w:rFonts w:ascii="Courier New" w:hAnsi="Courier New" w:cs="Courier New"/>
          <w:lang w:val="es-ES"/>
        </w:rPr>
      </w:pPr>
      <w:r w:rsidRPr="00ED3356">
        <w:rPr>
          <w:rFonts w:ascii="Courier New" w:hAnsi="Courier New" w:cs="Courier New"/>
          <w:lang w:val="es-ES"/>
        </w:rPr>
        <w:t xml:space="preserve">                            error = True</w:t>
      </w:r>
    </w:p>
    <w:p w14:paraId="733C5F30" w14:textId="77777777" w:rsidR="00ED3356" w:rsidRPr="00ED3356" w:rsidRDefault="00ED3356" w:rsidP="00ED3356">
      <w:pPr>
        <w:contextualSpacing/>
        <w:rPr>
          <w:rFonts w:ascii="Courier New" w:hAnsi="Courier New" w:cs="Courier New"/>
          <w:lang w:val="es-ES"/>
        </w:rPr>
      </w:pPr>
      <w:r w:rsidRPr="00ED3356">
        <w:rPr>
          <w:rFonts w:ascii="Courier New" w:hAnsi="Courier New" w:cs="Courier New"/>
          <w:lang w:val="es-ES"/>
        </w:rPr>
        <w:t xml:space="preserve">                        else:</w:t>
      </w:r>
    </w:p>
    <w:p w14:paraId="6E1CAB0C" w14:textId="77777777" w:rsidR="00ED3356" w:rsidRPr="00ED3356" w:rsidRDefault="00ED3356" w:rsidP="00ED3356">
      <w:pPr>
        <w:contextualSpacing/>
        <w:rPr>
          <w:rFonts w:ascii="Courier New" w:hAnsi="Courier New" w:cs="Courier New"/>
          <w:lang w:val="es-ES"/>
        </w:rPr>
      </w:pPr>
      <w:r w:rsidRPr="00ED3356">
        <w:rPr>
          <w:rFonts w:ascii="Courier New" w:hAnsi="Courier New" w:cs="Courier New"/>
          <w:lang w:val="es-ES"/>
        </w:rPr>
        <w:t xml:space="preserve">                            error = False</w:t>
      </w:r>
    </w:p>
    <w:p w14:paraId="5CDAD9E1" w14:textId="77777777" w:rsidR="00ED3356" w:rsidRPr="00ED3356" w:rsidRDefault="00ED3356" w:rsidP="00ED3356">
      <w:pPr>
        <w:contextualSpacing/>
        <w:rPr>
          <w:rFonts w:ascii="Courier New" w:hAnsi="Courier New" w:cs="Courier New"/>
          <w:lang w:val="es-ES"/>
        </w:rPr>
      </w:pPr>
      <w:r w:rsidRPr="00ED3356">
        <w:rPr>
          <w:rFonts w:ascii="Courier New" w:hAnsi="Courier New" w:cs="Courier New"/>
          <w:lang w:val="es-ES"/>
        </w:rPr>
        <w:t xml:space="preserve">                            menu = 'login'</w:t>
      </w:r>
    </w:p>
    <w:p w14:paraId="52E56394" w14:textId="77777777" w:rsidR="00ED3356" w:rsidRPr="00ED3356" w:rsidRDefault="00ED3356" w:rsidP="00ED3356">
      <w:pPr>
        <w:contextualSpacing/>
        <w:rPr>
          <w:rFonts w:ascii="Courier New" w:hAnsi="Courier New" w:cs="Courier New"/>
        </w:rPr>
      </w:pPr>
      <w:r w:rsidRPr="00ED3356">
        <w:rPr>
          <w:rFonts w:ascii="Courier New" w:hAnsi="Courier New" w:cs="Courier New"/>
          <w:lang w:val="es-ES"/>
        </w:rPr>
        <w:t xml:space="preserve">                        </w:t>
      </w:r>
      <w:r w:rsidRPr="00ED3356">
        <w:rPr>
          <w:rFonts w:ascii="Courier New" w:hAnsi="Courier New" w:cs="Courier New"/>
        </w:rPr>
        <w:t>DeActivateInputs(inputboxes," ")</w:t>
      </w:r>
    </w:p>
    <w:p w14:paraId="452A129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buttons['back2'].ifClick():</w:t>
      </w:r>
    </w:p>
    <w:p w14:paraId="7A18CF7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'initial'</w:t>
      </w:r>
    </w:p>
    <w:p w14:paraId="24DB546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 ")</w:t>
      </w:r>
    </w:p>
    <w:p w14:paraId="0D40F2C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0FAE27C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DeActivateInputs(inputboxes," ")</w:t>
      </w:r>
    </w:p>
    <w:p w14:paraId="2738468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34F63EA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buttons['ok'].ifClick():</w:t>
      </w:r>
    </w:p>
    <w:p w14:paraId="65CD3F9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False</w:t>
      </w:r>
    </w:p>
    <w:p w14:paraId="0E0D57E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'main':</w:t>
      </w:r>
    </w:p>
    <w:p w14:paraId="30F2F14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buttons['play'].ifClick():</w:t>
      </w:r>
    </w:p>
    <w:p w14:paraId="731FAE0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'sec'</w:t>
      </w:r>
    </w:p>
    <w:p w14:paraId="2165007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buttons['instruc'].ifClick():</w:t>
      </w:r>
    </w:p>
    <w:p w14:paraId="3ACFA3A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'instruc'</w:t>
      </w:r>
    </w:p>
    <w:p w14:paraId="4AC72AD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buttons['logout'].ifClick():</w:t>
      </w:r>
    </w:p>
    <w:p w14:paraId="25BF1CC3" w14:textId="6B881821" w:rsidR="00ED3356" w:rsidRDefault="00ED3356" w:rsidP="00ED3356">
      <w:pPr>
        <w:contextualSpacing/>
        <w:rPr>
          <w:rFonts w:ascii="Courier New" w:hAnsi="Courier New" w:cs="Courier New"/>
        </w:rPr>
      </w:pPr>
      <w:r w:rsidRPr="00ED3356">
        <w:rPr>
          <w:rFonts w:ascii="Courier New" w:hAnsi="Courier New" w:cs="Courier New"/>
        </w:rPr>
        <w:t xml:space="preserve">                    menu = 'initial'</w:t>
      </w:r>
    </w:p>
    <w:p w14:paraId="5BD3A80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"sec":</w:t>
      </w:r>
    </w:p>
    <w:p w14:paraId="61E1EBE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buttons['new'].ifClick():</w:t>
      </w:r>
    </w:p>
    <w:p w14:paraId="33241B8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"LandOp"</w:t>
      </w:r>
    </w:p>
    <w:p w14:paraId="0B416B6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buttons['load'].ifClick():</w:t>
      </w:r>
    </w:p>
    <w:p w14:paraId="67C31CD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"load"</w:t>
      </w:r>
    </w:p>
    <w:p w14:paraId="4335978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buttons['back3'].ifClick():</w:t>
      </w:r>
    </w:p>
    <w:p w14:paraId="7A02FDD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"main"</w:t>
      </w:r>
    </w:p>
    <w:p w14:paraId="5FD02AB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"instruc":</w:t>
      </w:r>
    </w:p>
    <w:p w14:paraId="5003AEF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buttons['back4'].ifClick():</w:t>
      </w:r>
    </w:p>
    <w:p w14:paraId="385CC0B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"main"</w:t>
      </w:r>
    </w:p>
    <w:p w14:paraId="595A8ED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"LandOp":</w:t>
      </w:r>
    </w:p>
    <w:p w14:paraId="02269DD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buttons['flat'].ifClick():</w:t>
      </w:r>
    </w:p>
    <w:p w14:paraId="1E81B20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landscape = 1</w:t>
      </w:r>
    </w:p>
    <w:p w14:paraId="70983CA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"Dif"</w:t>
      </w:r>
    </w:p>
    <w:p w14:paraId="1B5B5EF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buttons['highlow'].ifClick():</w:t>
      </w:r>
    </w:p>
    <w:p w14:paraId="1B56AEC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landscape = 2</w:t>
      </w:r>
    </w:p>
    <w:p w14:paraId="677ADC1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"Dif"</w:t>
      </w:r>
    </w:p>
    <w:p w14:paraId="6F5AE846"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elif buttons['lowhigh'].ifClick():</w:t>
      </w:r>
    </w:p>
    <w:p w14:paraId="0D8DB7E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"Dif"</w:t>
      </w:r>
    </w:p>
    <w:p w14:paraId="10D5A13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landscape = 3</w:t>
      </w:r>
    </w:p>
    <w:p w14:paraId="6E95A11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buttons['back5'].ifClick():</w:t>
      </w:r>
    </w:p>
    <w:p w14:paraId="7D5152A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"sec"</w:t>
      </w:r>
    </w:p>
    <w:p w14:paraId="33DCE18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"Dif":</w:t>
      </w:r>
    </w:p>
    <w:p w14:paraId="3BC3F00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buttons['normal'].ifClick():</w:t>
      </w:r>
    </w:p>
    <w:p w14:paraId="66DCE28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dif = "normal"</w:t>
      </w:r>
    </w:p>
    <w:p w14:paraId="42EC7ED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"build"</w:t>
      </w:r>
    </w:p>
    <w:p w14:paraId="05CBA1E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loadBridge = False</w:t>
      </w:r>
    </w:p>
    <w:p w14:paraId="700DF40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buttons['easy'].ifClick():</w:t>
      </w:r>
    </w:p>
    <w:p w14:paraId="6258833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dif = "easy"</w:t>
      </w:r>
    </w:p>
    <w:p w14:paraId="78AED5C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"build"</w:t>
      </w:r>
    </w:p>
    <w:p w14:paraId="664C3CB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loadBridge = False</w:t>
      </w:r>
    </w:p>
    <w:p w14:paraId="15C1F10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buttons['hard'].ifClick():</w:t>
      </w:r>
    </w:p>
    <w:p w14:paraId="4C495EE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"build"</w:t>
      </w:r>
    </w:p>
    <w:p w14:paraId="35C9D1C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dif = "hard"</w:t>
      </w:r>
    </w:p>
    <w:p w14:paraId="1A828D2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loadBridge = False</w:t>
      </w:r>
    </w:p>
    <w:p w14:paraId="1D6EB9D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buttons['back5'].ifClick():</w:t>
      </w:r>
    </w:p>
    <w:p w14:paraId="5F129A4E" w14:textId="5F462DAC" w:rsidR="00ED3356" w:rsidRDefault="00ED3356" w:rsidP="00ED3356">
      <w:pPr>
        <w:contextualSpacing/>
        <w:rPr>
          <w:rFonts w:ascii="Courier New" w:hAnsi="Courier New" w:cs="Courier New"/>
        </w:rPr>
      </w:pPr>
      <w:r w:rsidRPr="00ED3356">
        <w:rPr>
          <w:rFonts w:ascii="Courier New" w:hAnsi="Courier New" w:cs="Courier New"/>
        </w:rPr>
        <w:t xml:space="preserve">                    menu = "LandOp"</w:t>
      </w:r>
    </w:p>
    <w:p w14:paraId="5582A53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"load":</w:t>
      </w:r>
    </w:p>
    <w:p w14:paraId="100949D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0</w:t>
      </w:r>
    </w:p>
    <w:p w14:paraId="4F6341B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buttonsOnScreen &gt;= 1:</w:t>
      </w:r>
    </w:p>
    <w:p w14:paraId="2DDC8CD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buttons['bridge1'].ifClick():</w:t>
      </w:r>
    </w:p>
    <w:p w14:paraId="011467B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"bridgeOp"</w:t>
      </w:r>
    </w:p>
    <w:p w14:paraId="06DB3C6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1</w:t>
      </w:r>
    </w:p>
    <w:p w14:paraId="23AA323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buttonsOnScreen &gt;= 2:</w:t>
      </w:r>
    </w:p>
    <w:p w14:paraId="5355165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buttons['bridge2'].ifClick():</w:t>
      </w:r>
    </w:p>
    <w:p w14:paraId="0246420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"bridgeOp"</w:t>
      </w:r>
    </w:p>
    <w:p w14:paraId="5C60273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2</w:t>
      </w:r>
    </w:p>
    <w:p w14:paraId="6FCC470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buttonsOnScreen &gt;= 3:</w:t>
      </w:r>
    </w:p>
    <w:p w14:paraId="0ACF0D8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buttons['bridge3'].ifClick():</w:t>
      </w:r>
    </w:p>
    <w:p w14:paraId="4445B58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"bridgeOp"</w:t>
      </w:r>
    </w:p>
    <w:p w14:paraId="4150CCB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3</w:t>
      </w:r>
    </w:p>
    <w:p w14:paraId="53CA3A7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buttonsOnScreen &gt;= 4:</w:t>
      </w:r>
    </w:p>
    <w:p w14:paraId="10317A4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buttons['bridge4'].ifClick():</w:t>
      </w:r>
    </w:p>
    <w:p w14:paraId="552C3B6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"bridgeOp"</w:t>
      </w:r>
    </w:p>
    <w:p w14:paraId="1CF08B5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4</w:t>
      </w:r>
    </w:p>
    <w:p w14:paraId="531E015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buttonsOnScreen == 5:</w:t>
      </w:r>
    </w:p>
    <w:p w14:paraId="412628B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buttons['bridge5'].ifClick():</w:t>
      </w:r>
    </w:p>
    <w:p w14:paraId="6FF3F01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"bridgeOp"</w:t>
      </w:r>
    </w:p>
    <w:p w14:paraId="7C4E310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bridgeOp = 5</w:t>
      </w:r>
    </w:p>
    <w:p w14:paraId="5EBC3D8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bridgeOp != 0:</w:t>
      </w:r>
    </w:p>
    <w:p w14:paraId="769219D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bridgeID = listOfBridgeID[bridgeOp-1]</w:t>
      </w:r>
    </w:p>
    <w:p w14:paraId="5DF75D1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bridgeName = listOfBridgeNames[bridgeOp-1]</w:t>
      </w:r>
    </w:p>
    <w:p w14:paraId="75BA6C7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bridgeDate = listOfBridgeDates[bridgeOp-1]</w:t>
      </w:r>
    </w:p>
    <w:p w14:paraId="0BDF941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upButton:</w:t>
      </w:r>
    </w:p>
    <w:p w14:paraId="1B40998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buttons['up'].ifClick():</w:t>
      </w:r>
    </w:p>
    <w:p w14:paraId="184DECB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loadMenu -= 1</w:t>
      </w:r>
    </w:p>
    <w:p w14:paraId="007DFB5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downButton:</w:t>
      </w:r>
    </w:p>
    <w:p w14:paraId="7C1F5B6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buttons['down'].ifClick():</w:t>
      </w:r>
    </w:p>
    <w:p w14:paraId="5A020D07"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loadMenu += 1</w:t>
      </w:r>
    </w:p>
    <w:p w14:paraId="1BBABB1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buttons['back5'].ifClick():</w:t>
      </w:r>
    </w:p>
    <w:p w14:paraId="22531247" w14:textId="18EA165E" w:rsidR="00ED3356" w:rsidRDefault="00ED3356" w:rsidP="00ED3356">
      <w:pPr>
        <w:contextualSpacing/>
        <w:rPr>
          <w:rFonts w:ascii="Courier New" w:hAnsi="Courier New" w:cs="Courier New"/>
        </w:rPr>
      </w:pPr>
      <w:r w:rsidRPr="00ED3356">
        <w:rPr>
          <w:rFonts w:ascii="Courier New" w:hAnsi="Courier New" w:cs="Courier New"/>
        </w:rPr>
        <w:t xml:space="preserve">                    menu = "sec"</w:t>
      </w:r>
    </w:p>
    <w:p w14:paraId="59C473E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"bridgeOp":</w:t>
      </w:r>
    </w:p>
    <w:p w14:paraId="60A0445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error == False:</w:t>
      </w:r>
    </w:p>
    <w:p w14:paraId="7F6A46A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buttons['edit'].ifClick():</w:t>
      </w:r>
    </w:p>
    <w:p w14:paraId="2B260D8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"build"</w:t>
      </w:r>
    </w:p>
    <w:p w14:paraId="6DE0B93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loadBridge = True</w:t>
      </w:r>
    </w:p>
    <w:p w14:paraId="612F863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dif = ""</w:t>
      </w:r>
    </w:p>
    <w:p w14:paraId="773DE92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landscape = ""</w:t>
      </w:r>
    </w:p>
    <w:p w14:paraId="1D25E42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buttons['test'].ifClick():</w:t>
      </w:r>
    </w:p>
    <w:p w14:paraId="51AE1FC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"chooseVehicle"</w:t>
      </w:r>
    </w:p>
    <w:p w14:paraId="2006FCC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buttons['delete'].ifClick():</w:t>
      </w:r>
    </w:p>
    <w:p w14:paraId="471D0B9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True</w:t>
      </w:r>
    </w:p>
    <w:p w14:paraId="4052151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buttons['back5'].ifClick():</w:t>
      </w:r>
    </w:p>
    <w:p w14:paraId="27FF010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"load"</w:t>
      </w:r>
    </w:p>
    <w:p w14:paraId="7CD7007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else:</w:t>
      </w:r>
    </w:p>
    <w:p w14:paraId="5F39EBC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buttons['yes'].ifClick():</w:t>
      </w:r>
    </w:p>
    <w:p w14:paraId="4C166E8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BridgeData.deleteBridge(bridgeID)</w:t>
      </w:r>
    </w:p>
    <w:p w14:paraId="139B37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"load"</w:t>
      </w:r>
    </w:p>
    <w:p w14:paraId="44A5E51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False</w:t>
      </w:r>
    </w:p>
    <w:p w14:paraId="2B523B7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loadMenu = 0</w:t>
      </w:r>
    </w:p>
    <w:p w14:paraId="0CC0CA4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buttons['cancel'].ifClick():</w:t>
      </w:r>
    </w:p>
    <w:p w14:paraId="5B1C010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error = False</w:t>
      </w:r>
    </w:p>
    <w:p w14:paraId="5C5FFBC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"chooseVehicle":</w:t>
      </w:r>
    </w:p>
    <w:p w14:paraId="6949D3E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buttons['bike'].ifClick():</w:t>
      </w:r>
    </w:p>
    <w:p w14:paraId="50535F5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"test"</w:t>
      </w:r>
    </w:p>
    <w:p w14:paraId="297D9AA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vehicle = "bike"</w:t>
      </w:r>
    </w:p>
    <w:p w14:paraId="52A37AF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buttons['car'].ifClick():</w:t>
      </w:r>
    </w:p>
    <w:p w14:paraId="64B0742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"test"</w:t>
      </w:r>
    </w:p>
    <w:p w14:paraId="6065A92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vehicle = "car"</w:t>
      </w:r>
    </w:p>
    <w:p w14:paraId="37172FF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buttons['truck'].ifClick():</w:t>
      </w:r>
    </w:p>
    <w:p w14:paraId="0F97AE5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"test"</w:t>
      </w:r>
    </w:p>
    <w:p w14:paraId="4907D50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vehicle = "truck"</w:t>
      </w:r>
    </w:p>
    <w:p w14:paraId="4C84922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buttons['back5'].ifClick():</w:t>
      </w:r>
    </w:p>
    <w:p w14:paraId="14E80B3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menu = "load"</w:t>
      </w:r>
    </w:p>
    <w:p w14:paraId="2502C1B4" w14:textId="77777777" w:rsidR="00ED3356" w:rsidRPr="00ED3356" w:rsidRDefault="00ED3356" w:rsidP="00ED3356">
      <w:pPr>
        <w:contextualSpacing/>
        <w:rPr>
          <w:rFonts w:ascii="Courier New" w:hAnsi="Courier New" w:cs="Courier New"/>
        </w:rPr>
      </w:pPr>
    </w:p>
    <w:p w14:paraId="6768D389" w14:textId="75529DF6" w:rsidR="00ED3356" w:rsidRDefault="00ED3356" w:rsidP="00ED3356">
      <w:pPr>
        <w:contextualSpacing/>
        <w:rPr>
          <w:rFonts w:ascii="Courier New" w:hAnsi="Courier New" w:cs="Courier New"/>
        </w:rPr>
      </w:pPr>
      <w:r w:rsidRPr="00ED3356">
        <w:rPr>
          <w:rFonts w:ascii="Courier New" w:hAnsi="Courier New" w:cs="Courier New"/>
        </w:rPr>
        <w:t xml:space="preserve">            click = False</w:t>
      </w:r>
    </w:p>
    <w:p w14:paraId="7D82D76E" w14:textId="1F8F9AE9" w:rsidR="00ED3356" w:rsidRDefault="00ED3356" w:rsidP="00ED3356">
      <w:pPr>
        <w:contextualSpacing/>
        <w:rPr>
          <w:rFonts w:ascii="Courier New" w:hAnsi="Courier New" w:cs="Courier New"/>
        </w:rPr>
      </w:pPr>
    </w:p>
    <w:p w14:paraId="5BA9430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Type == True:</w:t>
      </w:r>
    </w:p>
    <w:p w14:paraId="077E539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menu == 'login':</w:t>
      </w:r>
    </w:p>
    <w:p w14:paraId="1459AA1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inputboxes['Lusername'].getActive() == True:</w:t>
      </w:r>
    </w:p>
    <w:p w14:paraId="4EDEECD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59313F6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inputboxes['Lusername'].Back()</w:t>
      </w:r>
    </w:p>
    <w:p w14:paraId="51598AC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(inputboxes['Lusername'].getCapLength() &lt; 20):</w:t>
      </w:r>
    </w:p>
    <w:p w14:paraId="732E285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inputboxes['Lusername'].Add(char)</w:t>
      </w:r>
    </w:p>
    <w:p w14:paraId="4CCEA45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inputboxes['Lpassword'].getActive() == True:</w:t>
      </w:r>
    </w:p>
    <w:p w14:paraId="2E82841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6011C62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inputboxes['Lpassword'].Back()</w:t>
      </w:r>
    </w:p>
    <w:p w14:paraId="24EB0282"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elif (char != 'back') and (inputboxes['Lpassword'].getCapLength() &lt; 20):</w:t>
      </w:r>
    </w:p>
    <w:p w14:paraId="66CC0E3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inputboxes['Lpassword'].Add("X")</w:t>
      </w:r>
    </w:p>
    <w:p w14:paraId="3D4B324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'register':</w:t>
      </w:r>
    </w:p>
    <w:p w14:paraId="08D4616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inputboxes['first'].getActive() == True:</w:t>
      </w:r>
    </w:p>
    <w:p w14:paraId="56AA5CB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60B3318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inputboxes['first'].Back()</w:t>
      </w:r>
    </w:p>
    <w:p w14:paraId="557F83C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(inputboxes['first'].getCapLength() &lt; 20):</w:t>
      </w:r>
    </w:p>
    <w:p w14:paraId="17EF0F3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inputboxes['first'].Add(char)</w:t>
      </w:r>
    </w:p>
    <w:p w14:paraId="49273AA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inputboxes['sec'].getActive() == True:</w:t>
      </w:r>
    </w:p>
    <w:p w14:paraId="0101B658"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39BCFE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inputboxes['sec'].Back()</w:t>
      </w:r>
    </w:p>
    <w:p w14:paraId="2285C8BF"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(inputboxes['sec'].getCapLength() &lt; 20):</w:t>
      </w:r>
    </w:p>
    <w:p w14:paraId="017300C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inputboxes['sec'].Add(char)</w:t>
      </w:r>
    </w:p>
    <w:p w14:paraId="33F1D7B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inputboxes['email'].getActive() == True:</w:t>
      </w:r>
    </w:p>
    <w:p w14:paraId="5FEE5AC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561C957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inputboxes['email'].Back()</w:t>
      </w:r>
    </w:p>
    <w:p w14:paraId="219DBA7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(inputboxes['email'].getCapLength() &lt; 50):</w:t>
      </w:r>
    </w:p>
    <w:p w14:paraId="3B07135D"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inputboxes['email'].Add(char)</w:t>
      </w:r>
    </w:p>
    <w:p w14:paraId="197EB01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inputboxes['Rusername'].getActive() == True:</w:t>
      </w:r>
    </w:p>
    <w:p w14:paraId="2C369CB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4626754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inputboxes['Rusername'].Back()</w:t>
      </w:r>
    </w:p>
    <w:p w14:paraId="4C6D7D4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(inputboxes['Rusername'].getCapLength() &lt; 20):</w:t>
      </w:r>
    </w:p>
    <w:p w14:paraId="1F6CFDB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inputboxes['Rusername'].Add(char)</w:t>
      </w:r>
    </w:p>
    <w:p w14:paraId="334F24C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inputboxes['Rpassword'].getActive() == True:</w:t>
      </w:r>
    </w:p>
    <w:p w14:paraId="7E4306C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6C68501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inputboxes['Rpassword'].Back()</w:t>
      </w:r>
    </w:p>
    <w:p w14:paraId="78D4908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(inputboxes['Rpassword'].getCapLength() &lt; 20):</w:t>
      </w:r>
    </w:p>
    <w:p w14:paraId="0DB9DB6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inputboxes['Rpassword'].Add("X")</w:t>
      </w:r>
    </w:p>
    <w:p w14:paraId="2E23774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inputboxes['RpasswordC'].getActive() == True:</w:t>
      </w:r>
    </w:p>
    <w:p w14:paraId="21A2DB3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char == 'back':</w:t>
      </w:r>
    </w:p>
    <w:p w14:paraId="7FC0CEA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inputboxes['RpasswordC'].Back()</w:t>
      </w:r>
    </w:p>
    <w:p w14:paraId="22C5D329"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(char != 'back') and (inputboxes['RpasswordC'].getCapLength() &lt; 20):</w:t>
      </w:r>
    </w:p>
    <w:p w14:paraId="6336B189" w14:textId="08F6F952" w:rsidR="00ED3356" w:rsidRDefault="00ED3356" w:rsidP="00ED3356">
      <w:pPr>
        <w:contextualSpacing/>
        <w:rPr>
          <w:rFonts w:ascii="Courier New" w:hAnsi="Courier New" w:cs="Courier New"/>
        </w:rPr>
      </w:pPr>
      <w:r w:rsidRPr="00ED3356">
        <w:rPr>
          <w:rFonts w:ascii="Courier New" w:hAnsi="Courier New" w:cs="Courier New"/>
        </w:rPr>
        <w:t xml:space="preserve">                        inputboxes['RpasswordC'].Add("X")</w:t>
      </w:r>
    </w:p>
    <w:p w14:paraId="3B6AF090"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Type = False</w:t>
      </w:r>
    </w:p>
    <w:p w14:paraId="109B8FC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char = ""</w:t>
      </w:r>
    </w:p>
    <w:p w14:paraId="3AE728AC" w14:textId="77777777" w:rsidR="00ED3356" w:rsidRPr="00ED3356" w:rsidRDefault="00ED3356" w:rsidP="00ED3356">
      <w:pPr>
        <w:contextualSpacing/>
        <w:rPr>
          <w:rFonts w:ascii="Courier New" w:hAnsi="Courier New" w:cs="Courier New"/>
        </w:rPr>
      </w:pPr>
    </w:p>
    <w:p w14:paraId="5110197D" w14:textId="77777777" w:rsidR="00ED3356" w:rsidRPr="00ED3356" w:rsidRDefault="00ED3356" w:rsidP="00ED3356">
      <w:pPr>
        <w:contextualSpacing/>
        <w:rPr>
          <w:rFonts w:ascii="Courier New" w:hAnsi="Courier New" w:cs="Courier New"/>
        </w:rPr>
      </w:pPr>
    </w:p>
    <w:p w14:paraId="71AEA36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#clock.tick()</w:t>
      </w:r>
    </w:p>
    <w:p w14:paraId="53C096B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#fps = clock.get_fps()</w:t>
      </w:r>
    </w:p>
    <w:p w14:paraId="1E61D52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#print(fps)</w:t>
      </w:r>
    </w:p>
    <w:p w14:paraId="2A3AEC4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pygame.display.update()</w:t>
      </w:r>
    </w:p>
    <w:p w14:paraId="3186E843" w14:textId="77777777" w:rsidR="00ED3356" w:rsidRPr="00ED3356" w:rsidRDefault="00ED3356" w:rsidP="00ED3356">
      <w:pPr>
        <w:contextualSpacing/>
        <w:rPr>
          <w:rFonts w:ascii="Courier New" w:hAnsi="Courier New" w:cs="Courier New"/>
        </w:rPr>
      </w:pPr>
    </w:p>
    <w:p w14:paraId="1F8919F9" w14:textId="77777777" w:rsidR="00ED3356" w:rsidRPr="00ED3356" w:rsidRDefault="00ED3356" w:rsidP="00ED3356">
      <w:pPr>
        <w:contextualSpacing/>
        <w:rPr>
          <w:rFonts w:ascii="Courier New" w:hAnsi="Courier New" w:cs="Courier New"/>
        </w:rPr>
      </w:pPr>
    </w:p>
    <w:p w14:paraId="69B631CF" w14:textId="77777777" w:rsidR="00ED3356" w:rsidRPr="00ED3356" w:rsidRDefault="00ED3356" w:rsidP="00ED3356">
      <w:pPr>
        <w:contextualSpacing/>
        <w:rPr>
          <w:rFonts w:ascii="Courier New" w:hAnsi="Courier New" w:cs="Courier New"/>
        </w:rPr>
      </w:pPr>
      <w:r w:rsidRPr="00ED3356">
        <w:rPr>
          <w:rFonts w:ascii="Courier New" w:hAnsi="Courier New" w:cs="Courier New"/>
        </w:rPr>
        <w:lastRenderedPageBreak/>
        <w:t xml:space="preserve">    info = {'User_ID':User_ID, 'dif':dif,'land':landscape,'bridgeID':bridgeID, 'loadBridge':loadBridge,'build':False,'test':False,'vehicle':vehicle}</w:t>
      </w:r>
    </w:p>
    <w:p w14:paraId="0DA1AF90" w14:textId="77777777" w:rsidR="00ED3356" w:rsidRPr="00ED3356" w:rsidRDefault="00ED3356" w:rsidP="00ED3356">
      <w:pPr>
        <w:contextualSpacing/>
        <w:rPr>
          <w:rFonts w:ascii="Courier New" w:hAnsi="Courier New" w:cs="Courier New"/>
        </w:rPr>
      </w:pPr>
    </w:p>
    <w:p w14:paraId="0ED8E73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menu == "build":</w:t>
      </w:r>
    </w:p>
    <w:p w14:paraId="322B7396"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info['build'] = True</w:t>
      </w:r>
    </w:p>
    <w:p w14:paraId="47FE215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elif menu == "test":</w:t>
      </w:r>
    </w:p>
    <w:p w14:paraId="7B51533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info['test'] = True</w:t>
      </w:r>
    </w:p>
    <w:p w14:paraId="79F1DADD" w14:textId="77777777" w:rsidR="00ED3356" w:rsidRPr="00ED3356" w:rsidRDefault="00ED3356" w:rsidP="00ED3356">
      <w:pPr>
        <w:contextualSpacing/>
        <w:rPr>
          <w:rFonts w:ascii="Courier New" w:hAnsi="Courier New" w:cs="Courier New"/>
        </w:rPr>
      </w:pPr>
    </w:p>
    <w:p w14:paraId="4E663C8E"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return info</w:t>
      </w:r>
    </w:p>
    <w:p w14:paraId="432DFF8F" w14:textId="77777777" w:rsidR="00ED3356" w:rsidRPr="00ED3356" w:rsidRDefault="00ED3356" w:rsidP="00ED3356">
      <w:pPr>
        <w:contextualSpacing/>
        <w:rPr>
          <w:rFonts w:ascii="Courier New" w:hAnsi="Courier New" w:cs="Courier New"/>
        </w:rPr>
      </w:pPr>
    </w:p>
    <w:p w14:paraId="56B1E0F9" w14:textId="77777777" w:rsidR="00ED3356" w:rsidRPr="00ED3356" w:rsidRDefault="00ED3356" w:rsidP="00ED3356">
      <w:pPr>
        <w:contextualSpacing/>
        <w:rPr>
          <w:rFonts w:ascii="Courier New" w:hAnsi="Courier New" w:cs="Courier New"/>
        </w:rPr>
      </w:pPr>
    </w:p>
    <w:p w14:paraId="01108A00" w14:textId="77777777" w:rsidR="00ED3356" w:rsidRPr="00ED3356" w:rsidRDefault="00ED3356" w:rsidP="00ED3356">
      <w:pPr>
        <w:contextualSpacing/>
        <w:rPr>
          <w:rFonts w:ascii="Courier New" w:hAnsi="Courier New" w:cs="Courier New"/>
        </w:rPr>
      </w:pPr>
      <w:r w:rsidRPr="00ED3356">
        <w:rPr>
          <w:rFonts w:ascii="Courier New" w:hAnsi="Courier New" w:cs="Courier New"/>
        </w:rPr>
        <w:t># initial function, handles switching between files</w:t>
      </w:r>
    </w:p>
    <w:p w14:paraId="728AD7CC" w14:textId="77777777" w:rsidR="00ED3356" w:rsidRPr="00ED3356" w:rsidRDefault="00ED3356" w:rsidP="00ED3356">
      <w:pPr>
        <w:contextualSpacing/>
        <w:rPr>
          <w:rFonts w:ascii="Courier New" w:hAnsi="Courier New" w:cs="Courier New"/>
        </w:rPr>
      </w:pPr>
      <w:r w:rsidRPr="00ED3356">
        <w:rPr>
          <w:rFonts w:ascii="Courier New" w:hAnsi="Courier New" w:cs="Courier New"/>
        </w:rPr>
        <w:t>def Main():</w:t>
      </w:r>
    </w:p>
    <w:p w14:paraId="538596FC"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pygame.init()</w:t>
      </w:r>
    </w:p>
    <w:p w14:paraId="46FE19E3"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window = pygame.display.set_mode((1000,600),0,32)</w:t>
      </w:r>
    </w:p>
    <w:p w14:paraId="1D33F93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Next = "initial"</w:t>
      </w:r>
    </w:p>
    <w:p w14:paraId="6DECDECA"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info = {'User_ID':0,'bridgeID':0,'build':False,'test':False}</w:t>
      </w:r>
    </w:p>
    <w:p w14:paraId="332BD87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while True:</w:t>
      </w:r>
    </w:p>
    <w:p w14:paraId="341CAC25"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info['build'] == False and info['test'] == False:</w:t>
      </w:r>
    </w:p>
    <w:p w14:paraId="4B04C987"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info = menuLoop(Next,window,info)</w:t>
      </w:r>
    </w:p>
    <w:p w14:paraId="11B421D4"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info['build']:</w:t>
      </w:r>
    </w:p>
    <w:p w14:paraId="46827711"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Next,info = Build.Main(info,window)</w:t>
      </w:r>
    </w:p>
    <w:p w14:paraId="161E91BB"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if info['test']:</w:t>
      </w:r>
    </w:p>
    <w:p w14:paraId="2DC98282" w14:textId="77777777" w:rsidR="00ED3356" w:rsidRPr="00ED3356" w:rsidRDefault="00ED3356" w:rsidP="00ED3356">
      <w:pPr>
        <w:contextualSpacing/>
        <w:rPr>
          <w:rFonts w:ascii="Courier New" w:hAnsi="Courier New" w:cs="Courier New"/>
        </w:rPr>
      </w:pPr>
      <w:r w:rsidRPr="00ED3356">
        <w:rPr>
          <w:rFonts w:ascii="Courier New" w:hAnsi="Courier New" w:cs="Courier New"/>
        </w:rPr>
        <w:t xml:space="preserve">            Next,info = Test.Main(info,window)</w:t>
      </w:r>
    </w:p>
    <w:p w14:paraId="26A08B52" w14:textId="77777777" w:rsidR="00ED3356" w:rsidRPr="00ED3356" w:rsidRDefault="00ED3356" w:rsidP="00ED3356">
      <w:pPr>
        <w:contextualSpacing/>
        <w:rPr>
          <w:rFonts w:ascii="Courier New" w:hAnsi="Courier New" w:cs="Courier New"/>
        </w:rPr>
      </w:pPr>
    </w:p>
    <w:p w14:paraId="05C7623C" w14:textId="4773D512" w:rsidR="0058749C" w:rsidRDefault="00ED3356" w:rsidP="00ED3356">
      <w:pPr>
        <w:contextualSpacing/>
        <w:rPr>
          <w:rFonts w:ascii="Courier New" w:hAnsi="Courier New" w:cs="Courier New"/>
        </w:rPr>
      </w:pPr>
      <w:r w:rsidRPr="00ED3356">
        <w:rPr>
          <w:rFonts w:ascii="Courier New" w:hAnsi="Courier New" w:cs="Courier New"/>
        </w:rPr>
        <w:t>Main()</w:t>
      </w:r>
    </w:p>
    <w:p w14:paraId="41C2014F" w14:textId="77777777" w:rsidR="0058749C" w:rsidRDefault="0058749C">
      <w:pPr>
        <w:rPr>
          <w:rFonts w:ascii="Courier New" w:hAnsi="Courier New" w:cs="Courier New"/>
        </w:rPr>
      </w:pPr>
      <w:r>
        <w:rPr>
          <w:rFonts w:ascii="Courier New" w:hAnsi="Courier New" w:cs="Courier New"/>
        </w:rPr>
        <w:br w:type="page"/>
      </w:r>
    </w:p>
    <w:p w14:paraId="57BB4C88" w14:textId="4D00EBD9" w:rsidR="00ED3356" w:rsidRDefault="0058749C" w:rsidP="0058749C">
      <w:pPr>
        <w:pStyle w:val="Heading3"/>
      </w:pPr>
      <w:bookmarkStart w:id="475" w:name="_Toc8207723"/>
      <w:r>
        <w:lastRenderedPageBreak/>
        <w:t>Classes.py</w:t>
      </w:r>
      <w:bookmarkEnd w:id="475"/>
    </w:p>
    <w:p w14:paraId="3764B624" w14:textId="08F9F34B" w:rsidR="00501121" w:rsidRPr="00501121" w:rsidRDefault="00D8260F" w:rsidP="00501121">
      <w:r>
        <w:t>This file is exaplained in more detail in OOP Classes on page 25</w:t>
      </w:r>
    </w:p>
    <w:p w14:paraId="0F2AD5AC" w14:textId="77777777" w:rsidR="0058749C" w:rsidRPr="0058749C" w:rsidRDefault="0058749C" w:rsidP="0058749C">
      <w:pPr>
        <w:contextualSpacing/>
        <w:rPr>
          <w:rFonts w:ascii="Courier New" w:hAnsi="Courier New" w:cs="Courier New"/>
        </w:rPr>
      </w:pPr>
      <w:r w:rsidRPr="0058749C">
        <w:rPr>
          <w:rFonts w:ascii="Courier New" w:hAnsi="Courier New" w:cs="Courier New"/>
        </w:rPr>
        <w:t>from Box2D import *</w:t>
      </w:r>
    </w:p>
    <w:p w14:paraId="7953DF14" w14:textId="77777777" w:rsidR="0058749C" w:rsidRPr="0058749C" w:rsidRDefault="0058749C" w:rsidP="0058749C">
      <w:pPr>
        <w:contextualSpacing/>
        <w:rPr>
          <w:rFonts w:ascii="Courier New" w:hAnsi="Courier New" w:cs="Courier New"/>
        </w:rPr>
      </w:pPr>
      <w:r w:rsidRPr="0058749C">
        <w:rPr>
          <w:rFonts w:ascii="Courier New" w:hAnsi="Courier New" w:cs="Courier New"/>
        </w:rPr>
        <w:t>import pygame</w:t>
      </w:r>
    </w:p>
    <w:p w14:paraId="21A1F9EE" w14:textId="77777777" w:rsidR="0058749C" w:rsidRPr="0058749C" w:rsidRDefault="0058749C" w:rsidP="0058749C">
      <w:pPr>
        <w:contextualSpacing/>
        <w:rPr>
          <w:rFonts w:ascii="Courier New" w:hAnsi="Courier New" w:cs="Courier New"/>
        </w:rPr>
      </w:pPr>
      <w:r w:rsidRPr="0058749C">
        <w:rPr>
          <w:rFonts w:ascii="Courier New" w:hAnsi="Courier New" w:cs="Courier New"/>
        </w:rPr>
        <w:t>import Graphics</w:t>
      </w:r>
    </w:p>
    <w:p w14:paraId="5DFDD615" w14:textId="77777777" w:rsidR="0058749C" w:rsidRPr="0058749C" w:rsidRDefault="0058749C" w:rsidP="0058749C">
      <w:pPr>
        <w:contextualSpacing/>
        <w:rPr>
          <w:rFonts w:ascii="Courier New" w:hAnsi="Courier New" w:cs="Courier New"/>
        </w:rPr>
      </w:pPr>
      <w:r w:rsidRPr="0058749C">
        <w:rPr>
          <w:rFonts w:ascii="Courier New" w:hAnsi="Courier New" w:cs="Courier New"/>
        </w:rPr>
        <w:t>import math</w:t>
      </w:r>
    </w:p>
    <w:p w14:paraId="6E0ACD6D" w14:textId="77777777" w:rsidR="0058749C" w:rsidRPr="0058749C" w:rsidRDefault="0058749C" w:rsidP="0058749C">
      <w:pPr>
        <w:contextualSpacing/>
        <w:rPr>
          <w:rFonts w:ascii="Courier New" w:hAnsi="Courier New" w:cs="Courier New"/>
        </w:rPr>
      </w:pPr>
      <w:r w:rsidRPr="0058749C">
        <w:rPr>
          <w:rFonts w:ascii="Courier New" w:hAnsi="Courier New" w:cs="Courier New"/>
        </w:rPr>
        <w:t>WHITE = (255,255,255)</w:t>
      </w:r>
    </w:p>
    <w:p w14:paraId="2F77BAB8" w14:textId="77777777" w:rsidR="0058749C" w:rsidRPr="0058749C" w:rsidRDefault="0058749C" w:rsidP="0058749C">
      <w:pPr>
        <w:contextualSpacing/>
        <w:rPr>
          <w:rFonts w:ascii="Courier New" w:hAnsi="Courier New" w:cs="Courier New"/>
        </w:rPr>
      </w:pPr>
      <w:r w:rsidRPr="0058749C">
        <w:rPr>
          <w:rFonts w:ascii="Courier New" w:hAnsi="Courier New" w:cs="Courier New"/>
        </w:rPr>
        <w:t>LBROWN = (204,102,0)</w:t>
      </w:r>
    </w:p>
    <w:p w14:paraId="10D57140" w14:textId="7CE652BF" w:rsidR="0058749C" w:rsidRDefault="0058749C" w:rsidP="0058749C">
      <w:pPr>
        <w:contextualSpacing/>
        <w:rPr>
          <w:rFonts w:ascii="Courier New" w:hAnsi="Courier New" w:cs="Courier New"/>
        </w:rPr>
      </w:pPr>
      <w:r w:rsidRPr="0058749C">
        <w:rPr>
          <w:rFonts w:ascii="Courier New" w:hAnsi="Courier New" w:cs="Courier New"/>
        </w:rPr>
        <w:t>DBROWN = (51,0,0)</w:t>
      </w:r>
    </w:p>
    <w:p w14:paraId="2B0155F6" w14:textId="6D4B797C" w:rsidR="0058749C" w:rsidRDefault="0058749C" w:rsidP="0058749C">
      <w:pPr>
        <w:contextualSpacing/>
        <w:rPr>
          <w:rFonts w:ascii="Courier New" w:hAnsi="Courier New" w:cs="Courier New"/>
        </w:rPr>
      </w:pPr>
    </w:p>
    <w:p w14:paraId="472B2AE2" w14:textId="77777777" w:rsidR="0058749C" w:rsidRPr="0058749C" w:rsidRDefault="0058749C" w:rsidP="0058749C">
      <w:pPr>
        <w:contextualSpacing/>
        <w:rPr>
          <w:rFonts w:ascii="Courier New" w:hAnsi="Courier New" w:cs="Courier New"/>
        </w:rPr>
      </w:pPr>
      <w:r w:rsidRPr="0058749C">
        <w:rPr>
          <w:rFonts w:ascii="Courier New" w:hAnsi="Courier New" w:cs="Courier New"/>
        </w:rPr>
        <w:t>class TextBox():</w:t>
      </w:r>
    </w:p>
    <w:p w14:paraId="5E18E9A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__init__(self,cap,height,width,center,colour1=LBROWN,colour2=DBROWN):</w:t>
      </w:r>
    </w:p>
    <w:p w14:paraId="7CC9A04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self.cap = cap</w:t>
      </w:r>
    </w:p>
    <w:p w14:paraId="5E16F5D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self.height = height</w:t>
      </w:r>
    </w:p>
    <w:p w14:paraId="31E1694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self.width = width</w:t>
      </w:r>
    </w:p>
    <w:p w14:paraId="2F91C46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self.center = center</w:t>
      </w:r>
    </w:p>
    <w:p w14:paraId="06279E6D"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self.colour1 = colour1</w:t>
      </w:r>
    </w:p>
    <w:p w14:paraId="38F55F4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self.colour2 = colour2</w:t>
      </w:r>
    </w:p>
    <w:p w14:paraId="385478DD" w14:textId="77777777" w:rsidR="0058749C" w:rsidRPr="0058749C" w:rsidRDefault="0058749C" w:rsidP="0058749C">
      <w:pPr>
        <w:contextualSpacing/>
        <w:rPr>
          <w:rFonts w:ascii="Courier New" w:hAnsi="Courier New" w:cs="Courier New"/>
        </w:rPr>
      </w:pPr>
    </w:p>
    <w:p w14:paraId="1BAD82DD"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create(self,window):</w:t>
      </w:r>
    </w:p>
    <w:p w14:paraId="6A82242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word = self.cap</w:t>
      </w:r>
    </w:p>
    <w:p w14:paraId="1DB31F5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font = pygame.font.SysFont(None,50)</w:t>
      </w:r>
    </w:p>
    <w:p w14:paraId="7BC6985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height = self.height / 2</w:t>
      </w:r>
    </w:p>
    <w:p w14:paraId="0CCEF08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width = self.width / 2</w:t>
      </w:r>
    </w:p>
    <w:p w14:paraId="79EDA05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x,y  = self.center</w:t>
      </w:r>
    </w:p>
    <w:p w14:paraId="2C2CFFC6" w14:textId="77777777" w:rsidR="0058749C" w:rsidRPr="0058749C" w:rsidRDefault="0058749C" w:rsidP="0058749C">
      <w:pPr>
        <w:contextualSpacing/>
        <w:rPr>
          <w:rFonts w:ascii="Courier New" w:hAnsi="Courier New" w:cs="Courier New"/>
        </w:rPr>
      </w:pPr>
    </w:p>
    <w:p w14:paraId="555D249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 each element in the list will be on a seperate line        </w:t>
      </w:r>
    </w:p>
    <w:p w14:paraId="7150E67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type(word) == str:</w:t>
      </w:r>
    </w:p>
    <w:p w14:paraId="47A6D6A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temp  = word</w:t>
      </w:r>
    </w:p>
    <w:p w14:paraId="6686642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word = []</w:t>
      </w:r>
    </w:p>
    <w:p w14:paraId="4CBD9DB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word.append(temp)</w:t>
      </w:r>
    </w:p>
    <w:p w14:paraId="21592684" w14:textId="77777777" w:rsidR="0058749C" w:rsidRPr="0058749C" w:rsidRDefault="0058749C" w:rsidP="0058749C">
      <w:pPr>
        <w:contextualSpacing/>
        <w:rPr>
          <w:rFonts w:ascii="Courier New" w:hAnsi="Courier New" w:cs="Courier New"/>
        </w:rPr>
      </w:pPr>
    </w:p>
    <w:p w14:paraId="74275B0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 defines vertices</w:t>
      </w:r>
    </w:p>
    <w:p w14:paraId="24DC543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poly1 = ((x-width,y+(height-5)),(x-(width-5),y+height),(x+(width-5),y+height),(x+width,y+(height-5)),(x+width,y-(height-5)),(x+(width-5),y-height),(x-(width-5),y-height),(x-width,y-(height-5)))</w:t>
      </w:r>
    </w:p>
    <w:p w14:paraId="33989E9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poly2 = ((x-(width+5),y+(height-10)),(x-width,y+(height-5)),(x+(width-10),y+(height-5)),(x+(width-5),y+(height-10)),(x+(width-5),y-height),(x+(width-10),y-(height+5)),(x-width,y-(height+5)),(x-(width+5),y-height))</w:t>
      </w:r>
    </w:p>
    <w:p w14:paraId="010A1A46" w14:textId="77777777" w:rsidR="0058749C" w:rsidRPr="0058749C" w:rsidRDefault="0058749C" w:rsidP="0058749C">
      <w:pPr>
        <w:contextualSpacing/>
        <w:rPr>
          <w:rFonts w:ascii="Courier New" w:hAnsi="Courier New" w:cs="Courier New"/>
        </w:rPr>
      </w:pPr>
    </w:p>
    <w:p w14:paraId="7B9EA11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pygame.draw.polygon(window,self.colour2,poly2)</w:t>
      </w:r>
    </w:p>
    <w:p w14:paraId="0F977310"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pygame.draw.polygon(window,self.colour1,poly1)</w:t>
      </w:r>
    </w:p>
    <w:p w14:paraId="4025DB32" w14:textId="77777777" w:rsidR="0058749C" w:rsidRPr="0058749C" w:rsidRDefault="0058749C" w:rsidP="0058749C">
      <w:pPr>
        <w:contextualSpacing/>
        <w:rPr>
          <w:rFonts w:ascii="Courier New" w:hAnsi="Courier New" w:cs="Courier New"/>
        </w:rPr>
      </w:pPr>
    </w:p>
    <w:p w14:paraId="0756D15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 pixel location</w:t>
      </w:r>
    </w:p>
    <w:p w14:paraId="28AA286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(len(word))%2 == 0:</w:t>
      </w:r>
    </w:p>
    <w:p w14:paraId="22DD1F4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start = 25+((-50)*(len(word)/2))</w:t>
      </w:r>
    </w:p>
    <w:p w14:paraId="1804FC0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end = abs(start)+25</w:t>
      </w:r>
    </w:p>
    <w:p w14:paraId="12452BE1" w14:textId="77777777" w:rsidR="0058749C" w:rsidRPr="0058749C" w:rsidRDefault="0058749C" w:rsidP="0058749C">
      <w:pPr>
        <w:contextualSpacing/>
        <w:rPr>
          <w:rFonts w:ascii="Courier New" w:hAnsi="Courier New" w:cs="Courier New"/>
        </w:rPr>
      </w:pPr>
      <w:r w:rsidRPr="0058749C">
        <w:rPr>
          <w:rFonts w:ascii="Courier New" w:hAnsi="Courier New" w:cs="Courier New"/>
        </w:rPr>
        <w:lastRenderedPageBreak/>
        <w:t xml:space="preserve">        else:</w:t>
      </w:r>
    </w:p>
    <w:p w14:paraId="02B104F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start = (-50)*((len(word)-1)/2)</w:t>
      </w:r>
    </w:p>
    <w:p w14:paraId="5C187AB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end = abs(start)+50</w:t>
      </w:r>
    </w:p>
    <w:p w14:paraId="322838B7" w14:textId="77777777" w:rsidR="0058749C" w:rsidRPr="0058749C" w:rsidRDefault="0058749C" w:rsidP="0058749C">
      <w:pPr>
        <w:contextualSpacing/>
        <w:rPr>
          <w:rFonts w:ascii="Courier New" w:hAnsi="Courier New" w:cs="Courier New"/>
        </w:rPr>
      </w:pPr>
    </w:p>
    <w:p w14:paraId="4C148F7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wordTrack = 0</w:t>
      </w:r>
    </w:p>
    <w:p w14:paraId="4BD15B1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for loc in range(int(start), int(end), 50):</w:t>
      </w:r>
    </w:p>
    <w:p w14:paraId="399F7EE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 = font.render(word[wordTrack],True,WHITE,None)</w:t>
      </w:r>
    </w:p>
    <w:p w14:paraId="36D45B0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 = Text.get_rect()</w:t>
      </w:r>
    </w:p>
    <w:p w14:paraId="0BB5FA96" w14:textId="77777777" w:rsidR="0058749C" w:rsidRPr="0058749C" w:rsidRDefault="0058749C" w:rsidP="0058749C">
      <w:pPr>
        <w:contextualSpacing/>
        <w:rPr>
          <w:rFonts w:ascii="Courier New" w:hAnsi="Courier New" w:cs="Courier New"/>
        </w:rPr>
      </w:pPr>
    </w:p>
    <w:p w14:paraId="5F5AFF7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textRect.centerx = x</w:t>
      </w:r>
    </w:p>
    <w:p w14:paraId="41067FA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textRect.centery = y + loc</w:t>
      </w:r>
    </w:p>
    <w:p w14:paraId="315CB95C" w14:textId="77777777" w:rsidR="0058749C" w:rsidRPr="0058749C" w:rsidRDefault="0058749C" w:rsidP="0058749C">
      <w:pPr>
        <w:contextualSpacing/>
        <w:rPr>
          <w:rFonts w:ascii="Courier New" w:hAnsi="Courier New" w:cs="Courier New"/>
        </w:rPr>
      </w:pPr>
    </w:p>
    <w:p w14:paraId="4D3FCA0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window.blit(Text,textRect)</w:t>
      </w:r>
    </w:p>
    <w:p w14:paraId="03806FF4" w14:textId="70593940" w:rsidR="0058749C" w:rsidRDefault="0058749C" w:rsidP="0058749C">
      <w:pPr>
        <w:contextualSpacing/>
        <w:rPr>
          <w:rFonts w:ascii="Courier New" w:hAnsi="Courier New" w:cs="Courier New"/>
        </w:rPr>
      </w:pPr>
      <w:r w:rsidRPr="0058749C">
        <w:rPr>
          <w:rFonts w:ascii="Courier New" w:hAnsi="Courier New" w:cs="Courier New"/>
        </w:rPr>
        <w:t xml:space="preserve">            wordTrack += 1</w:t>
      </w:r>
    </w:p>
    <w:p w14:paraId="29F64663" w14:textId="67F6FA70" w:rsidR="0058749C" w:rsidRDefault="0058749C" w:rsidP="0058749C">
      <w:pPr>
        <w:contextualSpacing/>
        <w:rPr>
          <w:rFonts w:ascii="Courier New" w:hAnsi="Courier New" w:cs="Courier New"/>
        </w:rPr>
      </w:pPr>
    </w:p>
    <w:p w14:paraId="5733C002" w14:textId="77777777" w:rsidR="0058749C" w:rsidRPr="0058749C" w:rsidRDefault="0058749C" w:rsidP="0058749C">
      <w:pPr>
        <w:contextualSpacing/>
        <w:rPr>
          <w:rFonts w:ascii="Courier New" w:hAnsi="Courier New" w:cs="Courier New"/>
        </w:rPr>
      </w:pPr>
      <w:r w:rsidRPr="0058749C">
        <w:rPr>
          <w:rFonts w:ascii="Courier New" w:hAnsi="Courier New" w:cs="Courier New"/>
        </w:rPr>
        <w:t>class InputBox():</w:t>
      </w:r>
    </w:p>
    <w:p w14:paraId="7759ECB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__init__(self,name,xCo,yCo,width,height):</w:t>
      </w:r>
    </w:p>
    <w:p w14:paraId="4FDACFB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self.name = name</w:t>
      </w:r>
    </w:p>
    <w:p w14:paraId="18608CC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self.cap = ""</w:t>
      </w:r>
    </w:p>
    <w:p w14:paraId="4B04B50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self.yCo = yCo</w:t>
      </w:r>
    </w:p>
    <w:p w14:paraId="0EA2DE5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self.xCo = xCo</w:t>
      </w:r>
    </w:p>
    <w:p w14:paraId="1938539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self.rect = pygame.Rect(xCo,yCo,width,height)</w:t>
      </w:r>
    </w:p>
    <w:p w14:paraId="20EAE91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self.active = False</w:t>
      </w:r>
    </w:p>
    <w:p w14:paraId="6EFC39FE" w14:textId="77777777" w:rsidR="0058749C" w:rsidRPr="0058749C" w:rsidRDefault="0058749C" w:rsidP="0058749C">
      <w:pPr>
        <w:contextualSpacing/>
        <w:rPr>
          <w:rFonts w:ascii="Courier New" w:hAnsi="Courier New" w:cs="Courier New"/>
        </w:rPr>
      </w:pPr>
    </w:p>
    <w:p w14:paraId="5D49B90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create(self,window):</w:t>
      </w:r>
    </w:p>
    <w:p w14:paraId="704C808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font = pygame.font.SysFont(None, 50)</w:t>
      </w:r>
    </w:p>
    <w:p w14:paraId="41EBE1AF" w14:textId="77777777" w:rsidR="0058749C" w:rsidRPr="0058749C" w:rsidRDefault="0058749C" w:rsidP="0058749C">
      <w:pPr>
        <w:contextualSpacing/>
        <w:rPr>
          <w:rFonts w:ascii="Courier New" w:hAnsi="Courier New" w:cs="Courier New"/>
          <w:lang w:val="es-ES"/>
        </w:rPr>
      </w:pPr>
      <w:r w:rsidRPr="0058749C">
        <w:rPr>
          <w:rFonts w:ascii="Courier New" w:hAnsi="Courier New" w:cs="Courier New"/>
        </w:rPr>
        <w:t xml:space="preserve">        </w:t>
      </w:r>
      <w:r w:rsidRPr="0058749C">
        <w:rPr>
          <w:rFonts w:ascii="Courier New" w:hAnsi="Courier New" w:cs="Courier New"/>
          <w:lang w:val="es-ES"/>
        </w:rPr>
        <w:t>xCo = self.xCo</w:t>
      </w:r>
    </w:p>
    <w:p w14:paraId="113DCF38" w14:textId="77777777" w:rsidR="0058749C" w:rsidRPr="0058749C" w:rsidRDefault="0058749C" w:rsidP="0058749C">
      <w:pPr>
        <w:contextualSpacing/>
        <w:rPr>
          <w:rFonts w:ascii="Courier New" w:hAnsi="Courier New" w:cs="Courier New"/>
          <w:lang w:val="es-ES"/>
        </w:rPr>
      </w:pPr>
      <w:r w:rsidRPr="0058749C">
        <w:rPr>
          <w:rFonts w:ascii="Courier New" w:hAnsi="Courier New" w:cs="Courier New"/>
          <w:lang w:val="es-ES"/>
        </w:rPr>
        <w:t xml:space="preserve">        yCo = self.yCo</w:t>
      </w:r>
    </w:p>
    <w:p w14:paraId="0B434641" w14:textId="77777777" w:rsidR="0058749C" w:rsidRPr="0058749C" w:rsidRDefault="0058749C" w:rsidP="0058749C">
      <w:pPr>
        <w:contextualSpacing/>
        <w:rPr>
          <w:rFonts w:ascii="Courier New" w:hAnsi="Courier New" w:cs="Courier New"/>
          <w:lang w:val="es-ES"/>
        </w:rPr>
      </w:pPr>
    </w:p>
    <w:p w14:paraId="2EEAD3DA" w14:textId="77777777" w:rsidR="0058749C" w:rsidRPr="0058749C" w:rsidRDefault="0058749C" w:rsidP="0058749C">
      <w:pPr>
        <w:contextualSpacing/>
        <w:rPr>
          <w:rFonts w:ascii="Courier New" w:hAnsi="Courier New" w:cs="Courier New"/>
        </w:rPr>
      </w:pPr>
      <w:r w:rsidRPr="0058749C">
        <w:rPr>
          <w:rFonts w:ascii="Courier New" w:hAnsi="Courier New" w:cs="Courier New"/>
          <w:lang w:val="es-ES"/>
        </w:rPr>
        <w:t xml:space="preserve">        </w:t>
      </w:r>
      <w:r w:rsidRPr="0058749C">
        <w:rPr>
          <w:rFonts w:ascii="Courier New" w:hAnsi="Courier New" w:cs="Courier New"/>
        </w:rPr>
        <w:t>text1 = font.render(self.cap,True,WHITE,None)</w:t>
      </w:r>
    </w:p>
    <w:p w14:paraId="01CE1A6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textRect1 = text1.get_rect()</w:t>
      </w:r>
    </w:p>
    <w:p w14:paraId="5AD8A55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text2 = font.render(self.name,True,WHITE,None)</w:t>
      </w:r>
    </w:p>
    <w:p w14:paraId="444B90A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textRect2 = text2.get_rect()</w:t>
      </w:r>
    </w:p>
    <w:p w14:paraId="21F89722" w14:textId="77777777" w:rsidR="0058749C" w:rsidRPr="0058749C" w:rsidRDefault="0058749C" w:rsidP="0058749C">
      <w:pPr>
        <w:contextualSpacing/>
        <w:rPr>
          <w:rFonts w:ascii="Courier New" w:hAnsi="Courier New" w:cs="Courier New"/>
        </w:rPr>
      </w:pPr>
    </w:p>
    <w:p w14:paraId="58CAA5A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textRect1.left = xCo + 10</w:t>
      </w:r>
    </w:p>
    <w:p w14:paraId="7140E6C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textRect1.top = yCo + 10</w:t>
      </w:r>
    </w:p>
    <w:p w14:paraId="61E16F1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textRect2.right = self.rect.left - 10</w:t>
      </w:r>
    </w:p>
    <w:p w14:paraId="206F1A9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textRect2.top = self.rect.top + 10</w:t>
      </w:r>
    </w:p>
    <w:p w14:paraId="615B37BE" w14:textId="77777777" w:rsidR="0058749C" w:rsidRPr="0058749C" w:rsidRDefault="0058749C" w:rsidP="0058749C">
      <w:pPr>
        <w:contextualSpacing/>
        <w:rPr>
          <w:rFonts w:ascii="Courier New" w:hAnsi="Courier New" w:cs="Courier New"/>
        </w:rPr>
      </w:pPr>
    </w:p>
    <w:p w14:paraId="037652A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self.active:</w:t>
      </w:r>
    </w:p>
    <w:p w14:paraId="6D4DE0AD"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colour = LBROWN</w:t>
      </w:r>
    </w:p>
    <w:p w14:paraId="5FB1516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else:</w:t>
      </w:r>
    </w:p>
    <w:p w14:paraId="308C75F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colour = DBROWN</w:t>
      </w:r>
    </w:p>
    <w:p w14:paraId="1796829D" w14:textId="77777777" w:rsidR="0058749C" w:rsidRPr="0058749C" w:rsidRDefault="0058749C" w:rsidP="0058749C">
      <w:pPr>
        <w:contextualSpacing/>
        <w:rPr>
          <w:rFonts w:ascii="Courier New" w:hAnsi="Courier New" w:cs="Courier New"/>
        </w:rPr>
      </w:pPr>
    </w:p>
    <w:p w14:paraId="041D7A8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pygame.draw.rect(window,colour,self.rect)</w:t>
      </w:r>
    </w:p>
    <w:p w14:paraId="79F18CEA" w14:textId="77777777" w:rsidR="0058749C" w:rsidRPr="0058749C" w:rsidRDefault="0058749C" w:rsidP="0058749C">
      <w:pPr>
        <w:contextualSpacing/>
        <w:rPr>
          <w:rFonts w:ascii="Courier New" w:hAnsi="Courier New" w:cs="Courier New"/>
        </w:rPr>
      </w:pPr>
    </w:p>
    <w:p w14:paraId="42B7D5F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window.blit(text1,textRect1)</w:t>
      </w:r>
    </w:p>
    <w:p w14:paraId="2198EA7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window.blit(text2,textRect2)</w:t>
      </w:r>
    </w:p>
    <w:p w14:paraId="0267500B" w14:textId="77777777" w:rsidR="0058749C" w:rsidRPr="0058749C" w:rsidRDefault="0058749C" w:rsidP="0058749C">
      <w:pPr>
        <w:contextualSpacing/>
        <w:rPr>
          <w:rFonts w:ascii="Courier New" w:hAnsi="Courier New" w:cs="Courier New"/>
        </w:rPr>
      </w:pPr>
    </w:p>
    <w:p w14:paraId="507658B0"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ifClick(self):</w:t>
      </w:r>
    </w:p>
    <w:p w14:paraId="6735359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self.rect.collidepoint(pygame.mouse.get_pos()) == True:</w:t>
      </w:r>
    </w:p>
    <w:p w14:paraId="7F56215E" w14:textId="77777777" w:rsidR="0058749C" w:rsidRPr="0058749C" w:rsidRDefault="0058749C" w:rsidP="0058749C">
      <w:pPr>
        <w:contextualSpacing/>
        <w:rPr>
          <w:rFonts w:ascii="Courier New" w:hAnsi="Courier New" w:cs="Courier New"/>
        </w:rPr>
      </w:pPr>
      <w:r w:rsidRPr="0058749C">
        <w:rPr>
          <w:rFonts w:ascii="Courier New" w:hAnsi="Courier New" w:cs="Courier New"/>
        </w:rPr>
        <w:lastRenderedPageBreak/>
        <w:t xml:space="preserve">            return True</w:t>
      </w:r>
    </w:p>
    <w:p w14:paraId="264B1DD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else:</w:t>
      </w:r>
    </w:p>
    <w:p w14:paraId="2AC4A357"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return False</w:t>
      </w:r>
    </w:p>
    <w:p w14:paraId="54BAF91A" w14:textId="77777777" w:rsidR="0058749C" w:rsidRPr="0058749C" w:rsidRDefault="0058749C" w:rsidP="0058749C">
      <w:pPr>
        <w:contextualSpacing/>
        <w:rPr>
          <w:rFonts w:ascii="Courier New" w:hAnsi="Courier New" w:cs="Courier New"/>
        </w:rPr>
      </w:pPr>
    </w:p>
    <w:p w14:paraId="23F332A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Add(self, char):</w:t>
      </w:r>
    </w:p>
    <w:p w14:paraId="43EA690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self.cap += char</w:t>
      </w:r>
    </w:p>
    <w:p w14:paraId="12CC6599" w14:textId="77777777" w:rsidR="0058749C" w:rsidRPr="0058749C" w:rsidRDefault="0058749C" w:rsidP="0058749C">
      <w:pPr>
        <w:contextualSpacing/>
        <w:rPr>
          <w:rFonts w:ascii="Courier New" w:hAnsi="Courier New" w:cs="Courier New"/>
        </w:rPr>
      </w:pPr>
    </w:p>
    <w:p w14:paraId="4662649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makeActive(self):</w:t>
      </w:r>
    </w:p>
    <w:p w14:paraId="47B8DB2D"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self.active = True</w:t>
      </w:r>
    </w:p>
    <w:p w14:paraId="19BD38A6" w14:textId="77777777" w:rsidR="0058749C" w:rsidRPr="0058749C" w:rsidRDefault="0058749C" w:rsidP="0058749C">
      <w:pPr>
        <w:contextualSpacing/>
        <w:rPr>
          <w:rFonts w:ascii="Courier New" w:hAnsi="Courier New" w:cs="Courier New"/>
        </w:rPr>
      </w:pPr>
    </w:p>
    <w:p w14:paraId="0B32EFF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deActive(self):</w:t>
      </w:r>
    </w:p>
    <w:p w14:paraId="08F2768E" w14:textId="2A817EC9" w:rsidR="0058749C" w:rsidRDefault="0058749C" w:rsidP="0058749C">
      <w:pPr>
        <w:contextualSpacing/>
        <w:rPr>
          <w:rFonts w:ascii="Courier New" w:hAnsi="Courier New" w:cs="Courier New"/>
        </w:rPr>
      </w:pPr>
      <w:r w:rsidRPr="0058749C">
        <w:rPr>
          <w:rFonts w:ascii="Courier New" w:hAnsi="Courier New" w:cs="Courier New"/>
        </w:rPr>
        <w:t xml:space="preserve">        self.active = False</w:t>
      </w:r>
    </w:p>
    <w:p w14:paraId="44E9A1DD" w14:textId="51F361A4" w:rsidR="0058749C" w:rsidRDefault="0058749C" w:rsidP="0058749C">
      <w:pPr>
        <w:contextualSpacing/>
        <w:rPr>
          <w:rFonts w:ascii="Courier New" w:hAnsi="Courier New" w:cs="Courier New"/>
        </w:rPr>
      </w:pPr>
    </w:p>
    <w:p w14:paraId="0A4E23F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getActive(self):</w:t>
      </w:r>
    </w:p>
    <w:p w14:paraId="72C64F4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active = self.active</w:t>
      </w:r>
    </w:p>
    <w:p w14:paraId="3CDB8E5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return active</w:t>
      </w:r>
    </w:p>
    <w:p w14:paraId="4DF060B8" w14:textId="77777777" w:rsidR="0058749C" w:rsidRPr="0058749C" w:rsidRDefault="0058749C" w:rsidP="0058749C">
      <w:pPr>
        <w:contextualSpacing/>
        <w:rPr>
          <w:rFonts w:ascii="Courier New" w:hAnsi="Courier New" w:cs="Courier New"/>
        </w:rPr>
      </w:pPr>
    </w:p>
    <w:p w14:paraId="19BB46C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Back(self):</w:t>
      </w:r>
    </w:p>
    <w:p w14:paraId="40969177"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self.cap = self.cap[:-1]</w:t>
      </w:r>
    </w:p>
    <w:p w14:paraId="6B5747E9" w14:textId="77777777" w:rsidR="0058749C" w:rsidRPr="0058749C" w:rsidRDefault="0058749C" w:rsidP="0058749C">
      <w:pPr>
        <w:contextualSpacing/>
        <w:rPr>
          <w:rFonts w:ascii="Courier New" w:hAnsi="Courier New" w:cs="Courier New"/>
        </w:rPr>
      </w:pPr>
    </w:p>
    <w:p w14:paraId="0E6EB30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getCapLength(self):</w:t>
      </w:r>
    </w:p>
    <w:p w14:paraId="47D5DC7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length = len(self.cap)</w:t>
      </w:r>
    </w:p>
    <w:p w14:paraId="7278B147"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return length</w:t>
      </w:r>
    </w:p>
    <w:p w14:paraId="1B35D307" w14:textId="77777777" w:rsidR="0058749C" w:rsidRPr="0058749C" w:rsidRDefault="0058749C" w:rsidP="0058749C">
      <w:pPr>
        <w:contextualSpacing/>
        <w:rPr>
          <w:rFonts w:ascii="Courier New" w:hAnsi="Courier New" w:cs="Courier New"/>
        </w:rPr>
      </w:pPr>
    </w:p>
    <w:p w14:paraId="7AED6C1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getCap(self):</w:t>
      </w:r>
    </w:p>
    <w:p w14:paraId="015973B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cap = self.cap</w:t>
      </w:r>
    </w:p>
    <w:p w14:paraId="00F5BFED" w14:textId="3AB6343B" w:rsidR="0058749C" w:rsidRDefault="0058749C" w:rsidP="0058749C">
      <w:pPr>
        <w:contextualSpacing/>
        <w:rPr>
          <w:rFonts w:ascii="Courier New" w:hAnsi="Courier New" w:cs="Courier New"/>
        </w:rPr>
      </w:pPr>
      <w:r w:rsidRPr="0058749C">
        <w:rPr>
          <w:rFonts w:ascii="Courier New" w:hAnsi="Courier New" w:cs="Courier New"/>
        </w:rPr>
        <w:t xml:space="preserve">        return cap</w:t>
      </w:r>
    </w:p>
    <w:p w14:paraId="7AFE811D" w14:textId="10AC32E5" w:rsidR="0058749C" w:rsidRDefault="0058749C" w:rsidP="0058749C">
      <w:pPr>
        <w:contextualSpacing/>
        <w:rPr>
          <w:rFonts w:ascii="Courier New" w:hAnsi="Courier New" w:cs="Courier New"/>
        </w:rPr>
      </w:pPr>
    </w:p>
    <w:p w14:paraId="39292A52" w14:textId="7B496F4A" w:rsidR="0058749C" w:rsidRDefault="0058749C" w:rsidP="0058749C">
      <w:pPr>
        <w:contextualSpacing/>
        <w:rPr>
          <w:rFonts w:ascii="Courier New" w:hAnsi="Courier New" w:cs="Courier New"/>
        </w:rPr>
      </w:pPr>
    </w:p>
    <w:p w14:paraId="53C45A09" w14:textId="77777777" w:rsidR="0058749C" w:rsidRPr="0058749C" w:rsidRDefault="0058749C" w:rsidP="0058749C">
      <w:pPr>
        <w:contextualSpacing/>
        <w:rPr>
          <w:rFonts w:ascii="Courier New" w:hAnsi="Courier New" w:cs="Courier New"/>
        </w:rPr>
      </w:pPr>
      <w:r w:rsidRPr="0058749C">
        <w:rPr>
          <w:rFonts w:ascii="Courier New" w:hAnsi="Courier New" w:cs="Courier New"/>
        </w:rPr>
        <w:t>class Button():</w:t>
      </w:r>
    </w:p>
    <w:p w14:paraId="2EBEE79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__init__(self,cap,locx,locy,colour1=LBROWN,colour2=DBROWN,width=105,height=20):</w:t>
      </w:r>
    </w:p>
    <w:p w14:paraId="6CC7109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self.cap = cap</w:t>
      </w:r>
    </w:p>
    <w:p w14:paraId="2BD3C240"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self.locy = locy</w:t>
      </w:r>
    </w:p>
    <w:p w14:paraId="75CFEBF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self.locx = locx</w:t>
      </w:r>
    </w:p>
    <w:p w14:paraId="449D217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self.rect = 0</w:t>
      </w:r>
    </w:p>
    <w:p w14:paraId="5B1A13C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self.colour1 = colour1</w:t>
      </w:r>
    </w:p>
    <w:p w14:paraId="12754D3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self.colour2 = colour2</w:t>
      </w:r>
    </w:p>
    <w:p w14:paraId="392069A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self.width = width</w:t>
      </w:r>
    </w:p>
    <w:p w14:paraId="2B83409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self.height = height</w:t>
      </w:r>
    </w:p>
    <w:p w14:paraId="65515E15" w14:textId="77777777" w:rsidR="0058749C" w:rsidRPr="0058749C" w:rsidRDefault="0058749C" w:rsidP="0058749C">
      <w:pPr>
        <w:contextualSpacing/>
        <w:rPr>
          <w:rFonts w:ascii="Courier New" w:hAnsi="Courier New" w:cs="Courier New"/>
        </w:rPr>
      </w:pPr>
    </w:p>
    <w:p w14:paraId="7D93302E"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create(self,window,error=False):</w:t>
      </w:r>
    </w:p>
    <w:p w14:paraId="12AC4BC6"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word = self.cap</w:t>
      </w:r>
    </w:p>
    <w:p w14:paraId="76E3B68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font = pygame.font.SysFont(None, 50)</w:t>
      </w:r>
    </w:p>
    <w:p w14:paraId="18DE63D0"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locy = self.locy</w:t>
      </w:r>
    </w:p>
    <w:p w14:paraId="26A7E55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locx = self.locx</w:t>
      </w:r>
    </w:p>
    <w:p w14:paraId="121574ED"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width = self.width</w:t>
      </w:r>
    </w:p>
    <w:p w14:paraId="5C335E6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height = self.height</w:t>
      </w:r>
    </w:p>
    <w:p w14:paraId="39BA2329" w14:textId="77777777" w:rsidR="0058749C" w:rsidRPr="0058749C" w:rsidRDefault="0058749C" w:rsidP="0058749C">
      <w:pPr>
        <w:contextualSpacing/>
        <w:rPr>
          <w:rFonts w:ascii="Courier New" w:hAnsi="Courier New" w:cs="Courier New"/>
        </w:rPr>
      </w:pPr>
    </w:p>
    <w:p w14:paraId="34E3B223"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 = font.render(word,True,WHITE,None)</w:t>
      </w:r>
    </w:p>
    <w:p w14:paraId="1E35C52E" w14:textId="77777777" w:rsidR="0058749C" w:rsidRPr="0058749C" w:rsidRDefault="0058749C" w:rsidP="0058749C">
      <w:pPr>
        <w:contextualSpacing/>
        <w:rPr>
          <w:rFonts w:ascii="Courier New" w:hAnsi="Courier New" w:cs="Courier New"/>
        </w:rPr>
      </w:pPr>
      <w:r w:rsidRPr="0058749C">
        <w:rPr>
          <w:rFonts w:ascii="Courier New" w:hAnsi="Courier New" w:cs="Courier New"/>
        </w:rPr>
        <w:lastRenderedPageBreak/>
        <w:t xml:space="preserve">        textRect = text.get_rect()</w:t>
      </w:r>
    </w:p>
    <w:p w14:paraId="0FDA2EBC"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self.rect = text.get_rect()</w:t>
      </w:r>
    </w:p>
    <w:p w14:paraId="403F9E8A" w14:textId="77777777" w:rsidR="0058749C" w:rsidRPr="0058749C" w:rsidRDefault="0058749C" w:rsidP="0058749C">
      <w:pPr>
        <w:contextualSpacing/>
        <w:rPr>
          <w:rFonts w:ascii="Courier New" w:hAnsi="Courier New" w:cs="Courier New"/>
        </w:rPr>
      </w:pPr>
    </w:p>
    <w:p w14:paraId="63B1EF7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textRect.centerx = locx</w:t>
      </w:r>
    </w:p>
    <w:p w14:paraId="3C3CB88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textRect.centery = locy</w:t>
      </w:r>
    </w:p>
    <w:p w14:paraId="00808032"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self.rect.centerx = locx</w:t>
      </w:r>
    </w:p>
    <w:p w14:paraId="5CC2AD8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self.rect.centery = locy</w:t>
      </w:r>
    </w:p>
    <w:p w14:paraId="3387995D" w14:textId="77777777" w:rsidR="0058749C" w:rsidRPr="0058749C" w:rsidRDefault="0058749C" w:rsidP="0058749C">
      <w:pPr>
        <w:contextualSpacing/>
        <w:rPr>
          <w:rFonts w:ascii="Courier New" w:hAnsi="Courier New" w:cs="Courier New"/>
        </w:rPr>
      </w:pPr>
    </w:p>
    <w:p w14:paraId="7413661D" w14:textId="77777777" w:rsidR="0058749C" w:rsidRPr="0058749C" w:rsidRDefault="0058749C" w:rsidP="0058749C">
      <w:pPr>
        <w:contextualSpacing/>
        <w:rPr>
          <w:rFonts w:ascii="Courier New" w:hAnsi="Courier New" w:cs="Courier New"/>
          <w:lang w:val="es-ES"/>
        </w:rPr>
      </w:pPr>
      <w:r w:rsidRPr="0058749C">
        <w:rPr>
          <w:rFonts w:ascii="Courier New" w:hAnsi="Courier New" w:cs="Courier New"/>
        </w:rPr>
        <w:t xml:space="preserve">        </w:t>
      </w:r>
      <w:r w:rsidRPr="0058749C">
        <w:rPr>
          <w:rFonts w:ascii="Courier New" w:hAnsi="Courier New" w:cs="Courier New"/>
          <w:lang w:val="es-ES"/>
        </w:rPr>
        <w:t>x = textRect.centerx</w:t>
      </w:r>
    </w:p>
    <w:p w14:paraId="274164DE" w14:textId="77777777" w:rsidR="0058749C" w:rsidRPr="0058749C" w:rsidRDefault="0058749C" w:rsidP="0058749C">
      <w:pPr>
        <w:contextualSpacing/>
        <w:rPr>
          <w:rFonts w:ascii="Courier New" w:hAnsi="Courier New" w:cs="Courier New"/>
          <w:lang w:val="es-ES"/>
        </w:rPr>
      </w:pPr>
      <w:r w:rsidRPr="0058749C">
        <w:rPr>
          <w:rFonts w:ascii="Courier New" w:hAnsi="Courier New" w:cs="Courier New"/>
          <w:lang w:val="es-ES"/>
        </w:rPr>
        <w:t xml:space="preserve">        y = textRect.centery</w:t>
      </w:r>
    </w:p>
    <w:p w14:paraId="12C755B8" w14:textId="77777777" w:rsidR="0058749C" w:rsidRPr="0058749C" w:rsidRDefault="0058749C" w:rsidP="0058749C">
      <w:pPr>
        <w:contextualSpacing/>
        <w:rPr>
          <w:rFonts w:ascii="Courier New" w:hAnsi="Courier New" w:cs="Courier New"/>
          <w:lang w:val="es-ES"/>
        </w:rPr>
      </w:pPr>
    </w:p>
    <w:p w14:paraId="043028BF" w14:textId="77777777" w:rsidR="0058749C" w:rsidRPr="0058749C" w:rsidRDefault="0058749C" w:rsidP="0058749C">
      <w:pPr>
        <w:contextualSpacing/>
        <w:rPr>
          <w:rFonts w:ascii="Courier New" w:hAnsi="Courier New" w:cs="Courier New"/>
        </w:rPr>
      </w:pPr>
      <w:r w:rsidRPr="0058749C">
        <w:rPr>
          <w:rFonts w:ascii="Courier New" w:hAnsi="Courier New" w:cs="Courier New"/>
          <w:lang w:val="es-ES"/>
        </w:rPr>
        <w:t xml:space="preserve">        </w:t>
      </w:r>
      <w:r w:rsidRPr="0058749C">
        <w:rPr>
          <w:rFonts w:ascii="Courier New" w:hAnsi="Courier New" w:cs="Courier New"/>
        </w:rPr>
        <w:t># defines vertices</w:t>
      </w:r>
    </w:p>
    <w:p w14:paraId="4697E40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poly1 = ((x-(width+5),y+height),(x-width,y+height+5),(x+width,y+height+5),(x+width+5,y+height),(x+width+5,y-height),(x+width,y-(height+5)),(x-width,y-(height+5)),(x-(width+5),y-height))</w:t>
      </w:r>
    </w:p>
    <w:p w14:paraId="4C12D22E" w14:textId="77777777" w:rsidR="0058749C" w:rsidRPr="0058749C" w:rsidRDefault="0058749C" w:rsidP="0058749C">
      <w:pPr>
        <w:contextualSpacing/>
        <w:rPr>
          <w:rFonts w:ascii="Courier New" w:hAnsi="Courier New" w:cs="Courier New"/>
        </w:rPr>
      </w:pPr>
    </w:p>
    <w:p w14:paraId="0916040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poly2 = ((x-(width+10),y+height-5),(x-(width+5),y+height),(x+width-5,y+height),(x+width,y+height-5),(x+width,y-(height+5)),(x+width-5,y-(height+10)),(x-(width+5),y-(height+10)),(x-(width+10),y-(height+5)))</w:t>
      </w:r>
    </w:p>
    <w:p w14:paraId="2CA662A8" w14:textId="77777777" w:rsidR="0058749C" w:rsidRPr="0058749C" w:rsidRDefault="0058749C" w:rsidP="0058749C">
      <w:pPr>
        <w:contextualSpacing/>
        <w:rPr>
          <w:rFonts w:ascii="Courier New" w:hAnsi="Courier New" w:cs="Courier New"/>
        </w:rPr>
      </w:pPr>
    </w:p>
    <w:p w14:paraId="06238B2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textRect.collidepoint(pygame.mouse.get_pos()) and error == False:</w:t>
      </w:r>
    </w:p>
    <w:p w14:paraId="1C9DC231"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pygame.draw.polygon(window,self.colour1,poly2)</w:t>
      </w:r>
    </w:p>
    <w:p w14:paraId="6B2F8AAB"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pygame.draw.polygon(window,self.colour2,poly1)</w:t>
      </w:r>
    </w:p>
    <w:p w14:paraId="19E7BD28"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else:</w:t>
      </w:r>
    </w:p>
    <w:p w14:paraId="6A5064E5"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pygame.draw.polygon(window,self.colour2,poly2)</w:t>
      </w:r>
    </w:p>
    <w:p w14:paraId="293B9C54"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pygame.draw.polygon(window,self.colour1,poly1)</w:t>
      </w:r>
    </w:p>
    <w:p w14:paraId="6EE91502" w14:textId="77777777" w:rsidR="0058749C" w:rsidRPr="0058749C" w:rsidRDefault="0058749C" w:rsidP="0058749C">
      <w:pPr>
        <w:contextualSpacing/>
        <w:rPr>
          <w:rFonts w:ascii="Courier New" w:hAnsi="Courier New" w:cs="Courier New"/>
        </w:rPr>
      </w:pPr>
    </w:p>
    <w:p w14:paraId="4B3F727A" w14:textId="3CBB760A" w:rsidR="0058749C" w:rsidRDefault="0058749C" w:rsidP="0058749C">
      <w:pPr>
        <w:contextualSpacing/>
        <w:rPr>
          <w:rFonts w:ascii="Courier New" w:hAnsi="Courier New" w:cs="Courier New"/>
        </w:rPr>
      </w:pPr>
      <w:r w:rsidRPr="0058749C">
        <w:rPr>
          <w:rFonts w:ascii="Courier New" w:hAnsi="Courier New" w:cs="Courier New"/>
        </w:rPr>
        <w:t xml:space="preserve">        window.blit(text,textRect)</w:t>
      </w:r>
    </w:p>
    <w:p w14:paraId="7EAC2D94" w14:textId="2E5D7FB4" w:rsidR="0058749C" w:rsidRDefault="0058749C" w:rsidP="0058749C">
      <w:pPr>
        <w:contextualSpacing/>
        <w:rPr>
          <w:rFonts w:ascii="Courier New" w:hAnsi="Courier New" w:cs="Courier New"/>
        </w:rPr>
      </w:pPr>
    </w:p>
    <w:p w14:paraId="4FE22DD9"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def ifClick(self):</w:t>
      </w:r>
    </w:p>
    <w:p w14:paraId="3305CD40"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if self.rect.collidepoint(pygame.mouse.get_pos()) == True:</w:t>
      </w:r>
    </w:p>
    <w:p w14:paraId="009FEDEA"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return True</w:t>
      </w:r>
    </w:p>
    <w:p w14:paraId="1276DF6F" w14:textId="77777777" w:rsidR="0058749C" w:rsidRPr="0058749C" w:rsidRDefault="0058749C" w:rsidP="0058749C">
      <w:pPr>
        <w:contextualSpacing/>
        <w:rPr>
          <w:rFonts w:ascii="Courier New" w:hAnsi="Courier New" w:cs="Courier New"/>
        </w:rPr>
      </w:pPr>
      <w:r w:rsidRPr="0058749C">
        <w:rPr>
          <w:rFonts w:ascii="Courier New" w:hAnsi="Courier New" w:cs="Courier New"/>
        </w:rPr>
        <w:t xml:space="preserve">        else:</w:t>
      </w:r>
    </w:p>
    <w:p w14:paraId="53F8D676" w14:textId="1B94F2B6" w:rsidR="0058749C" w:rsidRDefault="0058749C" w:rsidP="0058749C">
      <w:pPr>
        <w:contextualSpacing/>
        <w:rPr>
          <w:rFonts w:ascii="Courier New" w:hAnsi="Courier New" w:cs="Courier New"/>
        </w:rPr>
      </w:pPr>
      <w:r w:rsidRPr="0058749C">
        <w:rPr>
          <w:rFonts w:ascii="Courier New" w:hAnsi="Courier New" w:cs="Courier New"/>
        </w:rPr>
        <w:t xml:space="preserve">            return False</w:t>
      </w:r>
    </w:p>
    <w:p w14:paraId="3C2FDDFA" w14:textId="136387FB" w:rsidR="008D0067" w:rsidRDefault="008D0067" w:rsidP="0058749C">
      <w:pPr>
        <w:contextualSpacing/>
        <w:rPr>
          <w:rFonts w:ascii="Courier New" w:hAnsi="Courier New" w:cs="Courier New"/>
        </w:rPr>
      </w:pPr>
    </w:p>
    <w:p w14:paraId="6C645896" w14:textId="60A7595E" w:rsidR="008D0067" w:rsidRDefault="008D0067" w:rsidP="0058749C">
      <w:pPr>
        <w:contextualSpacing/>
        <w:rPr>
          <w:rFonts w:ascii="Courier New" w:hAnsi="Courier New" w:cs="Courier New"/>
        </w:rPr>
      </w:pPr>
    </w:p>
    <w:p w14:paraId="2BBF854F"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stickButton(Button):</w:t>
      </w:r>
    </w:p>
    <w:p w14:paraId="6D69EC7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__init__(self,cap,locx,locy,colour1=LBROWN,colour2=DBROWN):</w:t>
      </w:r>
    </w:p>
    <w:p w14:paraId="13A2212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Button.__init__(self,cap,locx,locy,colour1,colour2)</w:t>
      </w:r>
    </w:p>
    <w:p w14:paraId="4DDE690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self.On = False</w:t>
      </w:r>
    </w:p>
    <w:p w14:paraId="686FEA30" w14:textId="77777777" w:rsidR="008D0067" w:rsidRPr="008D0067" w:rsidRDefault="008D0067" w:rsidP="008D0067">
      <w:pPr>
        <w:contextualSpacing/>
        <w:rPr>
          <w:rFonts w:ascii="Courier New" w:hAnsi="Courier New" w:cs="Courier New"/>
        </w:rPr>
      </w:pPr>
    </w:p>
    <w:p w14:paraId="2878199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create(self,window):</w:t>
      </w:r>
    </w:p>
    <w:p w14:paraId="2279994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word = self.cap</w:t>
      </w:r>
    </w:p>
    <w:p w14:paraId="2DF93AB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font = pygame.font.SysFont(None, 50)</w:t>
      </w:r>
    </w:p>
    <w:p w14:paraId="4D4D573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locy = self.locy</w:t>
      </w:r>
    </w:p>
    <w:p w14:paraId="2B18AF2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locx = self.locx</w:t>
      </w:r>
    </w:p>
    <w:p w14:paraId="6D054064" w14:textId="77777777" w:rsidR="008D0067" w:rsidRPr="008D0067" w:rsidRDefault="008D0067" w:rsidP="008D0067">
      <w:pPr>
        <w:contextualSpacing/>
        <w:rPr>
          <w:rFonts w:ascii="Courier New" w:hAnsi="Courier New" w:cs="Courier New"/>
        </w:rPr>
      </w:pPr>
    </w:p>
    <w:p w14:paraId="7D841D8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text = font.render(word,True,WHITE,None)</w:t>
      </w:r>
    </w:p>
    <w:p w14:paraId="506CF4B1"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textRect = text.get_rect()</w:t>
      </w:r>
    </w:p>
    <w:p w14:paraId="7EF41CD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self.rect = text.get_rect()</w:t>
      </w:r>
    </w:p>
    <w:p w14:paraId="76044012" w14:textId="77777777" w:rsidR="008D0067" w:rsidRPr="008D0067" w:rsidRDefault="008D0067" w:rsidP="008D0067">
      <w:pPr>
        <w:contextualSpacing/>
        <w:rPr>
          <w:rFonts w:ascii="Courier New" w:hAnsi="Courier New" w:cs="Courier New"/>
        </w:rPr>
      </w:pPr>
    </w:p>
    <w:p w14:paraId="1C1AE11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textRect.centerx = locx</w:t>
      </w:r>
    </w:p>
    <w:p w14:paraId="4E38D34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textRect.centery = locy</w:t>
      </w:r>
    </w:p>
    <w:p w14:paraId="750EABB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self.rect.centerx = locx</w:t>
      </w:r>
    </w:p>
    <w:p w14:paraId="4EDEE35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self.rect.centery = locy</w:t>
      </w:r>
    </w:p>
    <w:p w14:paraId="57C4B302" w14:textId="77777777" w:rsidR="008D0067" w:rsidRPr="008D0067" w:rsidRDefault="008D0067" w:rsidP="008D0067">
      <w:pPr>
        <w:contextualSpacing/>
        <w:rPr>
          <w:rFonts w:ascii="Courier New" w:hAnsi="Courier New" w:cs="Courier New"/>
        </w:rPr>
      </w:pPr>
    </w:p>
    <w:p w14:paraId="3014403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x = textRect.centerx</w:t>
      </w:r>
    </w:p>
    <w:p w14:paraId="13F0A526"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 = textRect.centery</w:t>
      </w:r>
    </w:p>
    <w:p w14:paraId="11FC5F80" w14:textId="77777777" w:rsidR="008D0067" w:rsidRPr="008D0067" w:rsidRDefault="008D0067" w:rsidP="008D0067">
      <w:pPr>
        <w:contextualSpacing/>
        <w:rPr>
          <w:rFonts w:ascii="Courier New" w:hAnsi="Courier New" w:cs="Courier New"/>
          <w:lang w:val="es-ES"/>
        </w:rPr>
      </w:pPr>
    </w:p>
    <w:p w14:paraId="19E869EC"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 defines vertices</w:t>
      </w:r>
    </w:p>
    <w:p w14:paraId="043453F6"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poly1 = ((x-80,y+20),(x-75,y+25),(x+75,y+25),(x+80,y+20),(x+80,y-20),(x+75,y-25),(x-75,y-25),(x-80,y-20))</w:t>
      </w:r>
    </w:p>
    <w:p w14:paraId="6685B3F2"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poly2 = ((x-85,y+15),(x-80,y+20),(x+70,y+20),(x+75,y+15),(x+75,y-25),(x+70,y-30),(x-80,y-30),(x-85,y-25))</w:t>
      </w:r>
    </w:p>
    <w:p w14:paraId="325531DE" w14:textId="77777777" w:rsidR="008D0067" w:rsidRPr="008D0067" w:rsidRDefault="008D0067" w:rsidP="008D0067">
      <w:pPr>
        <w:contextualSpacing/>
        <w:rPr>
          <w:rFonts w:ascii="Courier New" w:hAnsi="Courier New" w:cs="Courier New"/>
          <w:lang w:val="es-ES"/>
        </w:rPr>
      </w:pPr>
    </w:p>
    <w:p w14:paraId="0966DB28"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if self.On:</w:t>
      </w:r>
    </w:p>
    <w:p w14:paraId="49F2484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pygame.draw.polygon(window,self.colour1,poly2)</w:t>
      </w:r>
    </w:p>
    <w:p w14:paraId="6ECB8ED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pygame.draw.polygon(window,self.colour2,poly1)</w:t>
      </w:r>
    </w:p>
    <w:p w14:paraId="123430D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7742747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pygame.draw.polygon(window,self.colour2,poly2)</w:t>
      </w:r>
    </w:p>
    <w:p w14:paraId="4B7A89D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pygame.draw.polygon(window,self.colour1,poly1)</w:t>
      </w:r>
    </w:p>
    <w:p w14:paraId="3707C9B7" w14:textId="77777777" w:rsidR="008D0067" w:rsidRPr="008D0067" w:rsidRDefault="008D0067" w:rsidP="008D0067">
      <w:pPr>
        <w:contextualSpacing/>
        <w:rPr>
          <w:rFonts w:ascii="Courier New" w:hAnsi="Courier New" w:cs="Courier New"/>
        </w:rPr>
      </w:pPr>
    </w:p>
    <w:p w14:paraId="40D2309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window.blit(text,textRect)</w:t>
      </w:r>
    </w:p>
    <w:p w14:paraId="5A9E28A1" w14:textId="77777777" w:rsidR="008D0067" w:rsidRPr="008D0067" w:rsidRDefault="008D0067" w:rsidP="008D0067">
      <w:pPr>
        <w:contextualSpacing/>
        <w:rPr>
          <w:rFonts w:ascii="Courier New" w:hAnsi="Courier New" w:cs="Courier New"/>
        </w:rPr>
      </w:pPr>
    </w:p>
    <w:p w14:paraId="00898F4B" w14:textId="77777777" w:rsidR="008D0067" w:rsidRPr="008D0067" w:rsidRDefault="008D0067" w:rsidP="008D0067">
      <w:pPr>
        <w:contextualSpacing/>
        <w:rPr>
          <w:rFonts w:ascii="Courier New" w:hAnsi="Courier New" w:cs="Courier New"/>
        </w:rPr>
      </w:pPr>
    </w:p>
    <w:p w14:paraId="384AEBD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ifClick(self):</w:t>
      </w:r>
    </w:p>
    <w:p w14:paraId="2D4573E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self.rect.collidepoint(pygame.mouse.get_pos()) == True:</w:t>
      </w:r>
    </w:p>
    <w:p w14:paraId="5C7CA5C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True</w:t>
      </w:r>
    </w:p>
    <w:p w14:paraId="34F0D85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16A7CCD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False</w:t>
      </w:r>
    </w:p>
    <w:p w14:paraId="3E6ACC32" w14:textId="77777777" w:rsidR="008D0067" w:rsidRPr="008D0067" w:rsidRDefault="008D0067" w:rsidP="008D0067">
      <w:pPr>
        <w:contextualSpacing/>
        <w:rPr>
          <w:rFonts w:ascii="Courier New" w:hAnsi="Courier New" w:cs="Courier New"/>
        </w:rPr>
      </w:pPr>
    </w:p>
    <w:p w14:paraId="22285D7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getOn(self):</w:t>
      </w:r>
    </w:p>
    <w:p w14:paraId="0195E2F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ifOn = self.On</w:t>
      </w:r>
    </w:p>
    <w:p w14:paraId="0F1C5420" w14:textId="63B0FA96" w:rsidR="008D0067" w:rsidRDefault="008D0067" w:rsidP="008D0067">
      <w:pPr>
        <w:contextualSpacing/>
        <w:rPr>
          <w:rFonts w:ascii="Courier New" w:hAnsi="Courier New" w:cs="Courier New"/>
        </w:rPr>
      </w:pPr>
      <w:r w:rsidRPr="008D0067">
        <w:rPr>
          <w:rFonts w:ascii="Courier New" w:hAnsi="Courier New" w:cs="Courier New"/>
        </w:rPr>
        <w:t xml:space="preserve">        return ifOn</w:t>
      </w:r>
    </w:p>
    <w:p w14:paraId="178A3C10" w14:textId="2D2EF70C" w:rsidR="008D0067" w:rsidRDefault="008D0067" w:rsidP="008D0067">
      <w:pPr>
        <w:contextualSpacing/>
        <w:rPr>
          <w:rFonts w:ascii="Courier New" w:hAnsi="Courier New" w:cs="Courier New"/>
        </w:rPr>
      </w:pPr>
    </w:p>
    <w:p w14:paraId="114F97F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turnOn(self):</w:t>
      </w:r>
    </w:p>
    <w:p w14:paraId="3586ABD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self.On = True</w:t>
      </w:r>
    </w:p>
    <w:p w14:paraId="0A7C06C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turnOff(self):</w:t>
      </w:r>
    </w:p>
    <w:p w14:paraId="7DC85AE7" w14:textId="273F28D6" w:rsidR="008D0067" w:rsidRDefault="008D0067" w:rsidP="008D0067">
      <w:pPr>
        <w:contextualSpacing/>
        <w:rPr>
          <w:rFonts w:ascii="Courier New" w:hAnsi="Courier New" w:cs="Courier New"/>
        </w:rPr>
      </w:pPr>
      <w:r w:rsidRPr="008D0067">
        <w:rPr>
          <w:rFonts w:ascii="Courier New" w:hAnsi="Courier New" w:cs="Courier New"/>
        </w:rPr>
        <w:t xml:space="preserve">        self.On = False</w:t>
      </w:r>
    </w:p>
    <w:p w14:paraId="3D0E6306" w14:textId="6BF9A961" w:rsidR="008D0067" w:rsidRDefault="008D0067" w:rsidP="008D0067">
      <w:pPr>
        <w:contextualSpacing/>
        <w:rPr>
          <w:rFonts w:ascii="Courier New" w:hAnsi="Courier New" w:cs="Courier New"/>
        </w:rPr>
      </w:pPr>
    </w:p>
    <w:p w14:paraId="63E3E406" w14:textId="38AFA8B3" w:rsidR="008D0067" w:rsidRDefault="008D0067" w:rsidP="008D0067">
      <w:pPr>
        <w:contextualSpacing/>
        <w:rPr>
          <w:rFonts w:ascii="Courier New" w:hAnsi="Courier New" w:cs="Courier New"/>
        </w:rPr>
      </w:pPr>
    </w:p>
    <w:p w14:paraId="077E7A4B"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Material():</w:t>
      </w:r>
    </w:p>
    <w:p w14:paraId="1A26407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488448C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self.x1 = 0</w:t>
      </w:r>
    </w:p>
    <w:p w14:paraId="15E81C6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self.x2 = 0</w:t>
      </w:r>
    </w:p>
    <w:p w14:paraId="0496AB2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self.y1 = 0</w:t>
      </w:r>
    </w:p>
    <w:p w14:paraId="232FF9A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self.y2 = 0</w:t>
      </w:r>
    </w:p>
    <w:p w14:paraId="0289BF16"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self.joint1 = 0</w:t>
      </w:r>
    </w:p>
    <w:p w14:paraId="797457A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 = 0</w:t>
      </w:r>
    </w:p>
    <w:p w14:paraId="7F5479E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0</w:t>
      </w:r>
    </w:p>
    <w:p w14:paraId="66D4FBE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False</w:t>
      </w:r>
    </w:p>
    <w:p w14:paraId="13D122F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w:t>
      </w:r>
    </w:p>
    <w:p w14:paraId="59381BB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 = ""</w:t>
      </w:r>
    </w:p>
    <w:p w14:paraId="588C83E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self.groupIndex = -2</w:t>
      </w:r>
    </w:p>
    <w:p w14:paraId="21AD7D9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1</w:t>
      </w:r>
    </w:p>
    <w:p w14:paraId="17B75AE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self.B2joints1 = []</w:t>
      </w:r>
    </w:p>
    <w:p w14:paraId="7026217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self.B2joints2 = []</w:t>
      </w:r>
    </w:p>
    <w:p w14:paraId="01DF714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0</w:t>
      </w:r>
    </w:p>
    <w:p w14:paraId="7409ABE6" w14:textId="77777777" w:rsidR="008D0067" w:rsidRPr="008D0067" w:rsidRDefault="008D0067" w:rsidP="008D0067">
      <w:pPr>
        <w:contextualSpacing/>
        <w:rPr>
          <w:rFonts w:ascii="Courier New" w:hAnsi="Courier New" w:cs="Courier New"/>
        </w:rPr>
      </w:pPr>
    </w:p>
    <w:p w14:paraId="3214811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getMaxForce(self):</w:t>
      </w:r>
    </w:p>
    <w:p w14:paraId="57A9BE9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maxForce = self.maxForce</w:t>
      </w:r>
    </w:p>
    <w:p w14:paraId="2601F2F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maxForce</w:t>
      </w:r>
    </w:p>
    <w:p w14:paraId="33D2991D" w14:textId="77777777" w:rsidR="008D0067" w:rsidRPr="008D0067" w:rsidRDefault="008D0067" w:rsidP="008D0067">
      <w:pPr>
        <w:contextualSpacing/>
        <w:rPr>
          <w:rFonts w:ascii="Courier New" w:hAnsi="Courier New" w:cs="Courier New"/>
        </w:rPr>
      </w:pPr>
    </w:p>
    <w:p w14:paraId="3148CDE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ifBreak(self,world,timeStep):</w:t>
      </w:r>
    </w:p>
    <w:p w14:paraId="510F944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totalX = 0</w:t>
      </w:r>
    </w:p>
    <w:p w14:paraId="5DB8F3B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totalY = 0</w:t>
      </w:r>
    </w:p>
    <w:p w14:paraId="1B6B621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numOfJoints = len(self.B2joints1) + len(self.B2joints2)</w:t>
      </w:r>
    </w:p>
    <w:p w14:paraId="019FE52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maxForce = 0</w:t>
      </w:r>
    </w:p>
    <w:p w14:paraId="6E27C5B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self.B2joints1:</w:t>
      </w:r>
    </w:p>
    <w:p w14:paraId="06D9CE1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x,y = joint['reference'].GetReactionForce(1/timeStep)</w:t>
      </w:r>
    </w:p>
    <w:p w14:paraId="6CC2F82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totalX += x</w:t>
      </w:r>
    </w:p>
    <w:p w14:paraId="0EB5EC4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totalY += y</w:t>
      </w:r>
    </w:p>
    <w:p w14:paraId="7436DF1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maxForce += joint['maxForce']</w:t>
      </w:r>
    </w:p>
    <w:p w14:paraId="7818AFF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reaction1 = (totalX**2 + totalY**2)**0.5</w:t>
      </w:r>
    </w:p>
    <w:p w14:paraId="6623B5CD" w14:textId="77777777" w:rsidR="008D0067" w:rsidRPr="008D0067" w:rsidRDefault="008D0067" w:rsidP="008D0067">
      <w:pPr>
        <w:contextualSpacing/>
        <w:rPr>
          <w:rFonts w:ascii="Courier New" w:hAnsi="Courier New" w:cs="Courier New"/>
        </w:rPr>
      </w:pPr>
    </w:p>
    <w:p w14:paraId="03026B4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totalX = 0</w:t>
      </w:r>
    </w:p>
    <w:p w14:paraId="0EDACC5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totalY = 0</w:t>
      </w:r>
    </w:p>
    <w:p w14:paraId="7ADE63B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self.B2joints2:</w:t>
      </w:r>
    </w:p>
    <w:p w14:paraId="40A3B40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x,y = joint['reference'].GetReactionForce(1/timeStep)</w:t>
      </w:r>
    </w:p>
    <w:p w14:paraId="633F317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totalX += x</w:t>
      </w:r>
    </w:p>
    <w:p w14:paraId="0A59547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totalY += y</w:t>
      </w:r>
    </w:p>
    <w:p w14:paraId="2008F4A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maxForce += joint['maxForce']</w:t>
      </w:r>
    </w:p>
    <w:p w14:paraId="129D70D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reaction2 = (totalX**2 + totalY**2)**0.5</w:t>
      </w:r>
    </w:p>
    <w:p w14:paraId="3CFEFCB0" w14:textId="77777777" w:rsidR="008D0067" w:rsidRPr="008D0067" w:rsidRDefault="008D0067" w:rsidP="008D0067">
      <w:pPr>
        <w:contextualSpacing/>
        <w:rPr>
          <w:rFonts w:ascii="Courier New" w:hAnsi="Courier New" w:cs="Courier New"/>
        </w:rPr>
      </w:pPr>
    </w:p>
    <w:p w14:paraId="45E7B1CB" w14:textId="743CC829" w:rsidR="008D0067" w:rsidRDefault="008D0067" w:rsidP="008D0067">
      <w:pPr>
        <w:contextualSpacing/>
        <w:rPr>
          <w:rFonts w:ascii="Courier New" w:hAnsi="Courier New" w:cs="Courier New"/>
        </w:rPr>
      </w:pPr>
      <w:r w:rsidRPr="008D0067">
        <w:rPr>
          <w:rFonts w:ascii="Courier New" w:hAnsi="Courier New" w:cs="Courier New"/>
        </w:rPr>
        <w:t xml:space="preserve">        maxForce = (maxForce + self.maxForce) / (numOfJoints + 1)</w:t>
      </w:r>
    </w:p>
    <w:p w14:paraId="5AD7B44B" w14:textId="202C9490" w:rsidR="008D0067" w:rsidRDefault="008D0067" w:rsidP="008D0067">
      <w:pPr>
        <w:contextualSpacing/>
        <w:rPr>
          <w:rFonts w:ascii="Courier New" w:hAnsi="Courier New" w:cs="Courier New"/>
        </w:rPr>
      </w:pPr>
    </w:p>
    <w:p w14:paraId="29197C9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reaction1 + reaction2 &gt; maxForce:</w:t>
      </w:r>
    </w:p>
    <w:p w14:paraId="51CE346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reaction1 &gt; reaction2:</w:t>
      </w:r>
    </w:p>
    <w:p w14:paraId="6EBC408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self.B2joints1:</w:t>
      </w:r>
    </w:p>
    <w:p w14:paraId="4705873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world.DestroyJoint(joint['reference'])</w:t>
      </w:r>
    </w:p>
    <w:p w14:paraId="3A20232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del self.B2joints1[:]</w:t>
      </w:r>
    </w:p>
    <w:p w14:paraId="7DF1DD3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42C09AD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self.B2joints2:</w:t>
      </w:r>
    </w:p>
    <w:p w14:paraId="720005E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world.DestroyJoint(joint['reference'])</w:t>
      </w:r>
    </w:p>
    <w:p w14:paraId="05F0A30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del self.B2joints2[:]</w:t>
      </w:r>
    </w:p>
    <w:p w14:paraId="7BAA1688" w14:textId="77777777" w:rsidR="008D0067" w:rsidRPr="008D0067" w:rsidRDefault="008D0067" w:rsidP="008D0067">
      <w:pPr>
        <w:contextualSpacing/>
        <w:rPr>
          <w:rFonts w:ascii="Courier New" w:hAnsi="Courier New" w:cs="Courier New"/>
        </w:rPr>
      </w:pPr>
    </w:p>
    <w:p w14:paraId="472F4FF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addB2joints2(self,joint):</w:t>
      </w:r>
    </w:p>
    <w:p w14:paraId="7D1AF08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self.B2joints2.append(joint)</w:t>
      </w:r>
    </w:p>
    <w:p w14:paraId="0D8A16F4" w14:textId="77777777" w:rsidR="008D0067" w:rsidRPr="008D0067" w:rsidRDefault="008D0067" w:rsidP="008D0067">
      <w:pPr>
        <w:contextualSpacing/>
        <w:rPr>
          <w:rFonts w:ascii="Courier New" w:hAnsi="Courier New" w:cs="Courier New"/>
        </w:rPr>
      </w:pPr>
    </w:p>
    <w:p w14:paraId="059F533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addB2joints1(self,joint):</w:t>
      </w:r>
    </w:p>
    <w:p w14:paraId="4C47AD1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self.B2joints1.append(joint)</w:t>
      </w:r>
    </w:p>
    <w:p w14:paraId="74C7EB7F" w14:textId="77777777" w:rsidR="008D0067" w:rsidRPr="008D0067" w:rsidRDefault="008D0067" w:rsidP="008D0067">
      <w:pPr>
        <w:contextualSpacing/>
        <w:rPr>
          <w:rFonts w:ascii="Courier New" w:hAnsi="Courier New" w:cs="Courier New"/>
        </w:rPr>
      </w:pPr>
    </w:p>
    <w:p w14:paraId="34A2646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getBody(self):</w:t>
      </w:r>
    </w:p>
    <w:p w14:paraId="54F32B5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body = self.body</w:t>
      </w:r>
    </w:p>
    <w:p w14:paraId="0FD1C97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body</w:t>
      </w:r>
    </w:p>
    <w:p w14:paraId="7E2A0063" w14:textId="77777777" w:rsidR="008D0067" w:rsidRPr="008D0067" w:rsidRDefault="008D0067" w:rsidP="008D0067">
      <w:pPr>
        <w:contextualSpacing/>
        <w:rPr>
          <w:rFonts w:ascii="Courier New" w:hAnsi="Courier New" w:cs="Courier New"/>
        </w:rPr>
      </w:pPr>
    </w:p>
    <w:p w14:paraId="2C5DDE5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getMaterial(self):</w:t>
      </w:r>
    </w:p>
    <w:p w14:paraId="2827533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 = self.material</w:t>
      </w:r>
    </w:p>
    <w:p w14:paraId="07AF89B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material</w:t>
      </w:r>
    </w:p>
    <w:p w14:paraId="7443288A" w14:textId="77777777" w:rsidR="008D0067" w:rsidRPr="008D0067" w:rsidRDefault="008D0067" w:rsidP="008D0067">
      <w:pPr>
        <w:contextualSpacing/>
        <w:rPr>
          <w:rFonts w:ascii="Courier New" w:hAnsi="Courier New" w:cs="Courier New"/>
        </w:rPr>
      </w:pPr>
    </w:p>
    <w:p w14:paraId="4F77280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errorTrue(self):</w:t>
      </w:r>
    </w:p>
    <w:p w14:paraId="29474B9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True</w:t>
      </w:r>
    </w:p>
    <w:p w14:paraId="2F2CB348" w14:textId="77777777" w:rsidR="008D0067" w:rsidRPr="008D0067" w:rsidRDefault="008D0067" w:rsidP="008D0067">
      <w:pPr>
        <w:contextualSpacing/>
        <w:rPr>
          <w:rFonts w:ascii="Courier New" w:hAnsi="Courier New" w:cs="Courier New"/>
        </w:rPr>
      </w:pPr>
    </w:p>
    <w:p w14:paraId="60E6A48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getJoint1(self):</w:t>
      </w:r>
    </w:p>
    <w:p w14:paraId="0B43956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joint = self.joint1</w:t>
      </w:r>
    </w:p>
    <w:p w14:paraId="3AC87F7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joint</w:t>
      </w:r>
    </w:p>
    <w:p w14:paraId="38CFD925" w14:textId="77777777" w:rsidR="008D0067" w:rsidRPr="008D0067" w:rsidRDefault="008D0067" w:rsidP="008D0067">
      <w:pPr>
        <w:contextualSpacing/>
        <w:rPr>
          <w:rFonts w:ascii="Courier New" w:hAnsi="Courier New" w:cs="Courier New"/>
        </w:rPr>
      </w:pPr>
    </w:p>
    <w:p w14:paraId="18CA282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getJoint2(self):</w:t>
      </w:r>
    </w:p>
    <w:p w14:paraId="1E730D2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joint = self.joint2</w:t>
      </w:r>
    </w:p>
    <w:p w14:paraId="3ECB5DD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joint</w:t>
      </w:r>
    </w:p>
    <w:p w14:paraId="1ADCCDF1" w14:textId="77777777" w:rsidR="008D0067" w:rsidRPr="008D0067" w:rsidRDefault="008D0067" w:rsidP="008D0067">
      <w:pPr>
        <w:contextualSpacing/>
        <w:rPr>
          <w:rFonts w:ascii="Courier New" w:hAnsi="Courier New" w:cs="Courier New"/>
        </w:rPr>
      </w:pPr>
    </w:p>
    <w:p w14:paraId="23D5442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getError(self):</w:t>
      </w:r>
    </w:p>
    <w:p w14:paraId="47A58A4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error = self.error</w:t>
      </w:r>
    </w:p>
    <w:p w14:paraId="34B793E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error</w:t>
      </w:r>
    </w:p>
    <w:p w14:paraId="01B1B5ED" w14:textId="77777777" w:rsidR="008D0067" w:rsidRPr="008D0067" w:rsidRDefault="008D0067" w:rsidP="008D0067">
      <w:pPr>
        <w:contextualSpacing/>
        <w:rPr>
          <w:rFonts w:ascii="Courier New" w:hAnsi="Courier New" w:cs="Courier New"/>
        </w:rPr>
      </w:pPr>
    </w:p>
    <w:p w14:paraId="199CF0A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getStart(self):</w:t>
      </w:r>
    </w:p>
    <w:p w14:paraId="34C83EC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 = (self.x1,self.y1)</w:t>
      </w:r>
    </w:p>
    <w:p w14:paraId="011D7DE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pos</w:t>
      </w:r>
    </w:p>
    <w:p w14:paraId="63733146" w14:textId="77777777" w:rsidR="008D0067" w:rsidRPr="008D0067" w:rsidRDefault="008D0067" w:rsidP="008D0067">
      <w:pPr>
        <w:contextualSpacing/>
        <w:rPr>
          <w:rFonts w:ascii="Courier New" w:hAnsi="Courier New" w:cs="Courier New"/>
        </w:rPr>
      </w:pPr>
    </w:p>
    <w:p w14:paraId="5536330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getEnd(self):</w:t>
      </w:r>
    </w:p>
    <w:p w14:paraId="1B508EB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 = (self.x2,self.y2)</w:t>
      </w:r>
    </w:p>
    <w:p w14:paraId="7C8040B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return pos</w:t>
      </w:r>
    </w:p>
    <w:p w14:paraId="5F3FDA2A" w14:textId="77777777" w:rsidR="008D0067" w:rsidRPr="008D0067" w:rsidRDefault="008D0067" w:rsidP="008D0067">
      <w:pPr>
        <w:contextualSpacing/>
        <w:rPr>
          <w:rFonts w:ascii="Courier New" w:hAnsi="Courier New" w:cs="Courier New"/>
        </w:rPr>
      </w:pPr>
    </w:p>
    <w:p w14:paraId="2FA158E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setjoint1(self,n):</w:t>
      </w:r>
    </w:p>
    <w:p w14:paraId="694C20B1" w14:textId="281051E1" w:rsidR="008D0067" w:rsidRDefault="008D0067" w:rsidP="008D0067">
      <w:pPr>
        <w:contextualSpacing/>
        <w:rPr>
          <w:rFonts w:ascii="Courier New" w:hAnsi="Courier New" w:cs="Courier New"/>
        </w:rPr>
      </w:pPr>
      <w:r w:rsidRPr="008D0067">
        <w:rPr>
          <w:rFonts w:ascii="Courier New" w:hAnsi="Courier New" w:cs="Courier New"/>
        </w:rPr>
        <w:t xml:space="preserve">        self.joint1 = n</w:t>
      </w:r>
    </w:p>
    <w:p w14:paraId="1521FBF5" w14:textId="53CBA9F7" w:rsidR="008D0067" w:rsidRDefault="008D0067" w:rsidP="008D0067">
      <w:pPr>
        <w:contextualSpacing/>
        <w:rPr>
          <w:rFonts w:ascii="Courier New" w:hAnsi="Courier New" w:cs="Courier New"/>
        </w:rPr>
      </w:pPr>
    </w:p>
    <w:p w14:paraId="553B102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setjoint2(self,n):</w:t>
      </w:r>
    </w:p>
    <w:p w14:paraId="55E77AB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 = n</w:t>
      </w:r>
    </w:p>
    <w:p w14:paraId="2C5C84F2" w14:textId="77777777" w:rsidR="008D0067" w:rsidRPr="008D0067" w:rsidRDefault="008D0067" w:rsidP="008D0067">
      <w:pPr>
        <w:contextualSpacing/>
        <w:rPr>
          <w:rFonts w:ascii="Courier New" w:hAnsi="Courier New" w:cs="Courier New"/>
        </w:rPr>
      </w:pPr>
    </w:p>
    <w:p w14:paraId="7464FB0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checkPlacement(self):</w:t>
      </w:r>
    </w:p>
    <w:p w14:paraId="60FFF1F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((self.x1 == self.x2) and (self.y1 == self.y2)) or (((((self.x2-self.x1)**2)+((self.y2-self.y1)**2))**0.5)&gt;200):</w:t>
      </w:r>
    </w:p>
    <w:p w14:paraId="55F2A59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True</w:t>
      </w:r>
    </w:p>
    <w:p w14:paraId="58C84EC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1783F55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False</w:t>
      </w:r>
    </w:p>
    <w:p w14:paraId="3C68403B" w14:textId="77777777" w:rsidR="008D0067" w:rsidRPr="008D0067" w:rsidRDefault="008D0067" w:rsidP="008D0067">
      <w:pPr>
        <w:contextualSpacing/>
        <w:rPr>
          <w:rFonts w:ascii="Courier New" w:hAnsi="Courier New" w:cs="Courier New"/>
        </w:rPr>
      </w:pPr>
    </w:p>
    <w:p w14:paraId="0674FCA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setCo1(self,x,y):</w:t>
      </w:r>
    </w:p>
    <w:p w14:paraId="510DC87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self.x1 = x</w:t>
      </w:r>
    </w:p>
    <w:p w14:paraId="18CF8A38"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self.y1 = y</w:t>
      </w:r>
    </w:p>
    <w:p w14:paraId="6CF640C9" w14:textId="77777777" w:rsidR="008D0067" w:rsidRPr="008D0067" w:rsidRDefault="008D0067" w:rsidP="008D0067">
      <w:pPr>
        <w:contextualSpacing/>
        <w:rPr>
          <w:rFonts w:ascii="Courier New" w:hAnsi="Courier New" w:cs="Courier New"/>
          <w:lang w:val="es-ES"/>
        </w:rPr>
      </w:pPr>
    </w:p>
    <w:p w14:paraId="3E2052EF"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def setCo2(self,x,y):</w:t>
      </w:r>
    </w:p>
    <w:p w14:paraId="791A74A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self.x2 = x</w:t>
      </w:r>
    </w:p>
    <w:p w14:paraId="06FA6F6F"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self.y2 = y</w:t>
      </w:r>
    </w:p>
    <w:p w14:paraId="5091A880" w14:textId="77777777" w:rsidR="008D0067" w:rsidRPr="008D0067" w:rsidRDefault="008D0067" w:rsidP="008D0067">
      <w:pPr>
        <w:contextualSpacing/>
        <w:rPr>
          <w:rFonts w:ascii="Courier New" w:hAnsi="Courier New" w:cs="Courier New"/>
          <w:lang w:val="es-ES"/>
        </w:rPr>
      </w:pPr>
    </w:p>
    <w:p w14:paraId="7EFA12A9"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def updateLocation(self,x,y):</w:t>
      </w:r>
    </w:p>
    <w:p w14:paraId="5AAAC744"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self.x2 = x</w:t>
      </w:r>
    </w:p>
    <w:p w14:paraId="64AB6EDE"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self.y2 = y</w:t>
      </w:r>
    </w:p>
    <w:p w14:paraId="1FC91B75" w14:textId="77777777" w:rsidR="008D0067" w:rsidRPr="008D0067" w:rsidRDefault="008D0067" w:rsidP="008D0067">
      <w:pPr>
        <w:contextualSpacing/>
        <w:rPr>
          <w:rFonts w:ascii="Courier New" w:hAnsi="Courier New" w:cs="Courier New"/>
          <w:lang w:val="es-ES"/>
        </w:rPr>
      </w:pPr>
    </w:p>
    <w:p w14:paraId="012F250F"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def Draw(self,window):</w:t>
      </w:r>
    </w:p>
    <w:p w14:paraId="08AD63D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pygame.draw.line(window,(0,0,0),(self.x1,self.y1),(self.x2,self.y2),11)</w:t>
      </w:r>
    </w:p>
    <w:p w14:paraId="7EDC6CE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self.error == False:</w:t>
      </w:r>
    </w:p>
    <w:p w14:paraId="694A9C9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pygame.draw.line(window,self.Colour,(self.x1,self.y1),(self.x2,self.y2),7)</w:t>
      </w:r>
    </w:p>
    <w:p w14:paraId="6E65433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474438E7" w14:textId="7C588CBA" w:rsidR="008D0067" w:rsidRDefault="008D0067" w:rsidP="008D0067">
      <w:pPr>
        <w:contextualSpacing/>
        <w:rPr>
          <w:rFonts w:ascii="Courier New" w:hAnsi="Courier New" w:cs="Courier New"/>
        </w:rPr>
      </w:pPr>
      <w:r w:rsidRPr="008D0067">
        <w:rPr>
          <w:rFonts w:ascii="Courier New" w:hAnsi="Courier New" w:cs="Courier New"/>
        </w:rPr>
        <w:t xml:space="preserve">            pygame.draw.line(window,(233,12,12),(self.x1,self.y1),(self.x2,self.y2),7)</w:t>
      </w:r>
    </w:p>
    <w:p w14:paraId="6C1BA538" w14:textId="7B9E33AD" w:rsidR="008D0067" w:rsidRDefault="008D0067" w:rsidP="008D0067">
      <w:pPr>
        <w:contextualSpacing/>
        <w:rPr>
          <w:rFonts w:ascii="Courier New" w:hAnsi="Courier New" w:cs="Courier New"/>
        </w:rPr>
      </w:pPr>
    </w:p>
    <w:p w14:paraId="5670DDB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createBody(self,world):</w:t>
      </w:r>
    </w:p>
    <w:p w14:paraId="42F6695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self.x1 / 20</w:t>
      </w:r>
    </w:p>
    <w:p w14:paraId="0233B00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x2 = self.x2 / 20</w:t>
      </w:r>
    </w:p>
    <w:p w14:paraId="13F4E7B2"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y1 = 30 - self.y1/20</w:t>
      </w:r>
    </w:p>
    <w:p w14:paraId="35694167"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y2 = 30 - self.y2/20</w:t>
      </w:r>
    </w:p>
    <w:p w14:paraId="21FEDD91"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deltax = x2 - x1</w:t>
      </w:r>
    </w:p>
    <w:p w14:paraId="4986D2A6"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deltay = y2 - y1</w:t>
      </w:r>
    </w:p>
    <w:p w14:paraId="544C1560"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length = (deltay**2 + deltax**2)**0.5</w:t>
      </w:r>
    </w:p>
    <w:p w14:paraId="05DCF35F"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angle = math.atan2(deltay,deltax)</w:t>
      </w:r>
    </w:p>
    <w:p w14:paraId="087141C8" w14:textId="77777777" w:rsidR="008D0067" w:rsidRPr="008D0067" w:rsidRDefault="008D0067" w:rsidP="008D0067">
      <w:pPr>
        <w:contextualSpacing/>
        <w:rPr>
          <w:rFonts w:ascii="Courier New" w:hAnsi="Courier New" w:cs="Courier New"/>
          <w:lang w:val="es-ES"/>
        </w:rPr>
      </w:pPr>
    </w:p>
    <w:p w14:paraId="7BF546F5"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pos = (x1+deltax/2,y1+deltay/2)</w:t>
      </w:r>
    </w:p>
    <w:p w14:paraId="0BB012C7" w14:textId="77777777" w:rsidR="008D0067" w:rsidRPr="008D0067" w:rsidRDefault="008D0067" w:rsidP="008D0067">
      <w:pPr>
        <w:contextualSpacing/>
        <w:rPr>
          <w:rFonts w:ascii="Courier New" w:hAnsi="Courier New" w:cs="Courier New"/>
          <w:lang w:val="es-ES"/>
        </w:rPr>
      </w:pPr>
    </w:p>
    <w:p w14:paraId="7CCD13D0"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fix = b2FixtureDef(shape=b2PolygonShape(box=(length/2,0.2)),density=self.density,friction=0.2,categoryBits=0x0002,maskBits=0x0004)</w:t>
      </w:r>
    </w:p>
    <w:p w14:paraId="627E034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fix.filter.groupIndex = self.groupIndex</w:t>
      </w:r>
    </w:p>
    <w:p w14:paraId="174FB5A6" w14:textId="77777777" w:rsidR="008D0067" w:rsidRPr="008D0067" w:rsidRDefault="008D0067" w:rsidP="008D0067">
      <w:pPr>
        <w:contextualSpacing/>
        <w:rPr>
          <w:rFonts w:ascii="Courier New" w:hAnsi="Courier New" w:cs="Courier New"/>
        </w:rPr>
      </w:pPr>
    </w:p>
    <w:p w14:paraId="67F85D6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 = world.CreateDynamicBody(position=pos,fixtures=fix,angle=angle)</w:t>
      </w:r>
    </w:p>
    <w:p w14:paraId="3E23DF75" w14:textId="77777777" w:rsidR="008D0067" w:rsidRPr="008D0067" w:rsidRDefault="008D0067" w:rsidP="008D0067">
      <w:pPr>
        <w:contextualSpacing/>
        <w:rPr>
          <w:rFonts w:ascii="Courier New" w:hAnsi="Courier New" w:cs="Courier New"/>
        </w:rPr>
      </w:pPr>
    </w:p>
    <w:p w14:paraId="0140575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testDraw(self,window):</w:t>
      </w:r>
    </w:p>
    <w:p w14:paraId="1C632AD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posX,posY = self.body.position</w:t>
      </w:r>
    </w:p>
    <w:p w14:paraId="236EBD6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 *= 20</w:t>
      </w:r>
    </w:p>
    <w:p w14:paraId="6A656BE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posY = 600 - posY*20</w:t>
      </w:r>
    </w:p>
    <w:p w14:paraId="4FE95DB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 self.body.angle</w:t>
      </w:r>
    </w:p>
    <w:p w14:paraId="46BC0626" w14:textId="77777777" w:rsidR="008D0067" w:rsidRPr="008D0067" w:rsidRDefault="008D0067" w:rsidP="008D0067">
      <w:pPr>
        <w:contextualSpacing/>
        <w:rPr>
          <w:rFonts w:ascii="Courier New" w:hAnsi="Courier New" w:cs="Courier New"/>
        </w:rPr>
      </w:pPr>
    </w:p>
    <w:p w14:paraId="3644B82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radius = (((self.x2-self.x1)**2+(self.y2-self.y1)**2)**0.5)/2</w:t>
      </w:r>
    </w:p>
    <w:p w14:paraId="05594334" w14:textId="77777777" w:rsidR="008D0067" w:rsidRPr="008D0067" w:rsidRDefault="008D0067" w:rsidP="008D0067">
      <w:pPr>
        <w:contextualSpacing/>
        <w:rPr>
          <w:rFonts w:ascii="Courier New" w:hAnsi="Courier New" w:cs="Courier New"/>
        </w:rPr>
      </w:pPr>
    </w:p>
    <w:p w14:paraId="4C73DA9C"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self.x1 = posX - radius*math.cos(angle)</w:t>
      </w:r>
    </w:p>
    <w:p w14:paraId="13967FC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self.y1 = posY - radius*math.sin(angle)</w:t>
      </w:r>
    </w:p>
    <w:p w14:paraId="0FB06E0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self.x2 = posX + radius*math.cos(angle)</w:t>
      </w:r>
    </w:p>
    <w:p w14:paraId="7E79C4A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self.y2 = posY + radius*math.sin(angle)</w:t>
      </w:r>
    </w:p>
    <w:p w14:paraId="20793646" w14:textId="77777777" w:rsidR="008D0067" w:rsidRPr="008D0067" w:rsidRDefault="008D0067" w:rsidP="008D0067">
      <w:pPr>
        <w:contextualSpacing/>
        <w:rPr>
          <w:rFonts w:ascii="Courier New" w:hAnsi="Courier New" w:cs="Courier New"/>
        </w:rPr>
      </w:pPr>
    </w:p>
    <w:p w14:paraId="7F31680F" w14:textId="2A04A91C" w:rsidR="008D0067" w:rsidRDefault="008D0067" w:rsidP="008D0067">
      <w:pPr>
        <w:contextualSpacing/>
        <w:rPr>
          <w:rFonts w:ascii="Courier New" w:hAnsi="Courier New" w:cs="Courier New"/>
        </w:rPr>
      </w:pPr>
      <w:r w:rsidRPr="008D0067">
        <w:rPr>
          <w:rFonts w:ascii="Courier New" w:hAnsi="Courier New" w:cs="Courier New"/>
        </w:rPr>
        <w:t xml:space="preserve">        self.Draw(window)</w:t>
      </w:r>
    </w:p>
    <w:p w14:paraId="0FD862A1" w14:textId="7B4C6A97" w:rsidR="008D0067" w:rsidRDefault="008D0067" w:rsidP="008D0067">
      <w:pPr>
        <w:contextualSpacing/>
        <w:rPr>
          <w:rFonts w:ascii="Courier New" w:hAnsi="Courier New" w:cs="Courier New"/>
        </w:rPr>
      </w:pPr>
    </w:p>
    <w:p w14:paraId="3DA21439" w14:textId="0DEEA1CE" w:rsidR="008D0067" w:rsidRDefault="008D0067" w:rsidP="008D0067">
      <w:pPr>
        <w:contextualSpacing/>
        <w:rPr>
          <w:rFonts w:ascii="Courier New" w:hAnsi="Courier New" w:cs="Courier New"/>
        </w:rPr>
      </w:pPr>
    </w:p>
    <w:p w14:paraId="58978E9D"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Steel(Material):</w:t>
      </w:r>
    </w:p>
    <w:p w14:paraId="4946FC5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434B979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Material.__init__(self)</w:t>
      </w:r>
    </w:p>
    <w:p w14:paraId="4603F4C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(224,223,219)</w:t>
      </w:r>
    </w:p>
    <w:p w14:paraId="20D1ECC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"Steel"</w:t>
      </w:r>
    </w:p>
    <w:p w14:paraId="3075658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8000</w:t>
      </w:r>
    </w:p>
    <w:p w14:paraId="22C4168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4000000</w:t>
      </w:r>
    </w:p>
    <w:p w14:paraId="57A1EF65" w14:textId="77777777" w:rsidR="008D0067" w:rsidRPr="008D0067" w:rsidRDefault="008D0067" w:rsidP="008D0067">
      <w:pPr>
        <w:contextualSpacing/>
        <w:rPr>
          <w:rFonts w:ascii="Courier New" w:hAnsi="Courier New" w:cs="Courier New"/>
        </w:rPr>
      </w:pPr>
    </w:p>
    <w:p w14:paraId="7A69DD2A"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Wood(Material):</w:t>
      </w:r>
    </w:p>
    <w:p w14:paraId="4A568E8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75A72EC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Material.__init__(self)</w:t>
      </w:r>
    </w:p>
    <w:p w14:paraId="29B98E2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(120,81,45)</w:t>
      </w:r>
    </w:p>
    <w:p w14:paraId="4E8F920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"Wood"</w:t>
      </w:r>
    </w:p>
    <w:p w14:paraId="74E2469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2000</w:t>
      </w:r>
    </w:p>
    <w:p w14:paraId="27BC3C6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3000000</w:t>
      </w:r>
    </w:p>
    <w:p w14:paraId="7B66BC0B" w14:textId="77777777" w:rsidR="008D0067" w:rsidRPr="008D0067" w:rsidRDefault="008D0067" w:rsidP="008D0067">
      <w:pPr>
        <w:contextualSpacing/>
        <w:rPr>
          <w:rFonts w:ascii="Courier New" w:hAnsi="Courier New" w:cs="Courier New"/>
        </w:rPr>
      </w:pPr>
    </w:p>
    <w:p w14:paraId="2F48F6C5"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Road(Material):</w:t>
      </w:r>
    </w:p>
    <w:p w14:paraId="1D2FB85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4ABE993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Material.__init__(self)</w:t>
      </w:r>
    </w:p>
    <w:p w14:paraId="0D09EAF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(0,0,0)</w:t>
      </w:r>
    </w:p>
    <w:p w14:paraId="5087E0D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"Road"</w:t>
      </w:r>
    </w:p>
    <w:p w14:paraId="07C9938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self.groupIndex = 1</w:t>
      </w:r>
    </w:p>
    <w:p w14:paraId="5B2CE8A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3000</w:t>
      </w:r>
    </w:p>
    <w:p w14:paraId="64E5FCE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2000000</w:t>
      </w:r>
    </w:p>
    <w:p w14:paraId="6623E02A" w14:textId="77777777" w:rsidR="008D0067" w:rsidRPr="008D0067" w:rsidRDefault="008D0067" w:rsidP="008D0067">
      <w:pPr>
        <w:contextualSpacing/>
        <w:rPr>
          <w:rFonts w:ascii="Courier New" w:hAnsi="Courier New" w:cs="Courier New"/>
        </w:rPr>
      </w:pPr>
    </w:p>
    <w:p w14:paraId="095B9895"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Rope(Material):</w:t>
      </w:r>
    </w:p>
    <w:p w14:paraId="19F9402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0A1E0E1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Material.__init__(self)</w:t>
      </w:r>
    </w:p>
    <w:p w14:paraId="3E0ED1C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(120,81,45)</w:t>
      </w:r>
    </w:p>
    <w:p w14:paraId="5993C30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"Rope"</w:t>
      </w:r>
    </w:p>
    <w:p w14:paraId="14AE7CD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500</w:t>
      </w:r>
    </w:p>
    <w:p w14:paraId="04F77FD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 = []</w:t>
      </w:r>
    </w:p>
    <w:p w14:paraId="25F06F7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self.chainJoints = []</w:t>
      </w:r>
    </w:p>
    <w:p w14:paraId="13F0F49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2000000</w:t>
      </w:r>
    </w:p>
    <w:p w14:paraId="1DE3D57E" w14:textId="77777777" w:rsidR="008D0067" w:rsidRPr="008D0067" w:rsidRDefault="008D0067" w:rsidP="008D0067">
      <w:pPr>
        <w:contextualSpacing/>
        <w:rPr>
          <w:rFonts w:ascii="Courier New" w:hAnsi="Courier New" w:cs="Courier New"/>
        </w:rPr>
      </w:pPr>
    </w:p>
    <w:p w14:paraId="488202B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ifBreak(self,world,timeStep):</w:t>
      </w:r>
    </w:p>
    <w:p w14:paraId="3EADF17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Material.ifBreak(self,world,timeStep)</w:t>
      </w:r>
    </w:p>
    <w:p w14:paraId="3214CEF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toDelete = -1</w:t>
      </w:r>
    </w:p>
    <w:p w14:paraId="63550C8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range(0,len(self.chainJoints)):</w:t>
      </w:r>
    </w:p>
    <w:p w14:paraId="50CDC03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forceX,forceY = self.chainJoints[joint].GetReactionForce(1/timeStep)</w:t>
      </w:r>
    </w:p>
    <w:p w14:paraId="005350B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force = (forceX**2 + forceY**2)**0.5</w:t>
      </w:r>
    </w:p>
    <w:p w14:paraId="174CAE2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force &gt; self.maxForce:</w:t>
      </w:r>
    </w:p>
    <w:p w14:paraId="73C141E4"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toDelete = joint</w:t>
      </w:r>
    </w:p>
    <w:p w14:paraId="5809B37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toDelete != -1:</w:t>
      </w:r>
    </w:p>
    <w:p w14:paraId="0737581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world.DestroyJoint(self.chainJoints[toDelete])</w:t>
      </w:r>
    </w:p>
    <w:p w14:paraId="16C2202C" w14:textId="644D129E" w:rsidR="008D0067" w:rsidRDefault="008D0067" w:rsidP="008D0067">
      <w:pPr>
        <w:contextualSpacing/>
        <w:rPr>
          <w:rFonts w:ascii="Courier New" w:hAnsi="Courier New" w:cs="Courier New"/>
        </w:rPr>
      </w:pPr>
      <w:r w:rsidRPr="008D0067">
        <w:rPr>
          <w:rFonts w:ascii="Courier New" w:hAnsi="Courier New" w:cs="Courier New"/>
        </w:rPr>
        <w:t xml:space="preserve">            del self.chainJoints[toDelete]</w:t>
      </w:r>
    </w:p>
    <w:p w14:paraId="7BD03068" w14:textId="7CDDED07" w:rsidR="008D0067" w:rsidRDefault="008D0067" w:rsidP="008D0067">
      <w:pPr>
        <w:contextualSpacing/>
        <w:rPr>
          <w:rFonts w:ascii="Courier New" w:hAnsi="Courier New" w:cs="Courier New"/>
        </w:rPr>
      </w:pPr>
    </w:p>
    <w:p w14:paraId="3A19CB2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checkPlacement(self):</w:t>
      </w:r>
    </w:p>
    <w:p w14:paraId="0A93017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((self.x1 == self.x2) and (self.y1 == self.y2)) or (((((self.x2-self.x1)**2)+((self.y2-self.y1)**2))**0.5)&gt;400):</w:t>
      </w:r>
    </w:p>
    <w:p w14:paraId="44AB0BF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True</w:t>
      </w:r>
    </w:p>
    <w:p w14:paraId="70F6DA3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491F82B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False</w:t>
      </w:r>
    </w:p>
    <w:p w14:paraId="58E6B2F8" w14:textId="77777777" w:rsidR="008D0067" w:rsidRPr="008D0067" w:rsidRDefault="008D0067" w:rsidP="008D0067">
      <w:pPr>
        <w:contextualSpacing/>
        <w:rPr>
          <w:rFonts w:ascii="Courier New" w:hAnsi="Courier New" w:cs="Courier New"/>
        </w:rPr>
      </w:pPr>
    </w:p>
    <w:p w14:paraId="256CC40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Draw(self,window):</w:t>
      </w:r>
    </w:p>
    <w:p w14:paraId="58A9755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xChange = self.x2 - self.x1</w:t>
      </w:r>
    </w:p>
    <w:p w14:paraId="7807964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yChange = self.y2 - self.y1</w:t>
      </w:r>
    </w:p>
    <w:p w14:paraId="561CC515" w14:textId="77777777" w:rsidR="008D0067" w:rsidRPr="008D0067" w:rsidRDefault="008D0067" w:rsidP="008D0067">
      <w:pPr>
        <w:contextualSpacing/>
        <w:rPr>
          <w:rFonts w:ascii="Courier New" w:hAnsi="Courier New" w:cs="Courier New"/>
        </w:rPr>
      </w:pPr>
    </w:p>
    <w:p w14:paraId="28C1A5C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i in range(0,10):</w:t>
      </w:r>
    </w:p>
    <w:p w14:paraId="2800788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xPoint1 = self.x1 + (i*0.1*xChange)</w:t>
      </w:r>
    </w:p>
    <w:p w14:paraId="351D0C0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yPoint1 = self.y1 + (i*0.1*yChange)</w:t>
      </w:r>
    </w:p>
    <w:p w14:paraId="3663C78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xPoint2 = xPoint1 + (0.06*xChange)</w:t>
      </w:r>
    </w:p>
    <w:p w14:paraId="2CEA757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yPoint2 = yPoint1 + (0.06*yChange)</w:t>
      </w:r>
    </w:p>
    <w:p w14:paraId="39A90D87" w14:textId="77777777" w:rsidR="008D0067" w:rsidRPr="008D0067" w:rsidRDefault="008D0067" w:rsidP="008D0067">
      <w:pPr>
        <w:contextualSpacing/>
        <w:rPr>
          <w:rFonts w:ascii="Courier New" w:hAnsi="Courier New" w:cs="Courier New"/>
        </w:rPr>
      </w:pPr>
    </w:p>
    <w:p w14:paraId="2578CFD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pygame.draw.line(window,(0,0,0),(xPoint1,yPoint1),(xPoint2,yPoint2),11)</w:t>
      </w:r>
    </w:p>
    <w:p w14:paraId="26C9E56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self.error == False:</w:t>
      </w:r>
    </w:p>
    <w:p w14:paraId="2A72CE7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pygame.draw.line(window,self.Colour,(xPoint1,yPoint1),(xPoint2,yPoint2),7)</w:t>
      </w:r>
    </w:p>
    <w:p w14:paraId="1167F64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5C6031C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pygame.draw.line(window,(233,12,12),(xPoint1,yPoint1),(xPoint2,yPoint2),7)</w:t>
      </w:r>
    </w:p>
    <w:p w14:paraId="716352CC" w14:textId="77777777" w:rsidR="008D0067" w:rsidRPr="008D0067" w:rsidRDefault="008D0067" w:rsidP="008D0067">
      <w:pPr>
        <w:contextualSpacing/>
        <w:rPr>
          <w:rFonts w:ascii="Courier New" w:hAnsi="Courier New" w:cs="Courier New"/>
        </w:rPr>
      </w:pPr>
    </w:p>
    <w:p w14:paraId="0A6C4756" w14:textId="77777777" w:rsidR="008D0067" w:rsidRPr="008D0067" w:rsidRDefault="008D0067" w:rsidP="008D0067">
      <w:pPr>
        <w:contextualSpacing/>
        <w:rPr>
          <w:rFonts w:ascii="Courier New" w:hAnsi="Courier New" w:cs="Courier New"/>
        </w:rPr>
      </w:pPr>
    </w:p>
    <w:p w14:paraId="76F95F0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createBody(self,world):</w:t>
      </w:r>
    </w:p>
    <w:p w14:paraId="57BF262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self.x1 / 20</w:t>
      </w:r>
    </w:p>
    <w:p w14:paraId="5B283A6D"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x2 = self.x2 / 20</w:t>
      </w:r>
    </w:p>
    <w:p w14:paraId="31565CA3"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y1 = 30 - self.y1/20</w:t>
      </w:r>
    </w:p>
    <w:p w14:paraId="592CA86A"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y2 = 30 - self.y2/20</w:t>
      </w:r>
    </w:p>
    <w:p w14:paraId="2145C420"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deltax = x2 - x1</w:t>
      </w:r>
    </w:p>
    <w:p w14:paraId="0C81BC65"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deltay = y2 - y1</w:t>
      </w:r>
    </w:p>
    <w:p w14:paraId="68252E14"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length = (deltay**2 + deltax**2)**0.5</w:t>
      </w:r>
    </w:p>
    <w:p w14:paraId="7565A8BA"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angle = math.atan2(deltay,deltax)</w:t>
      </w:r>
    </w:p>
    <w:p w14:paraId="5806E440" w14:textId="77777777" w:rsidR="008D0067" w:rsidRPr="008D0067" w:rsidRDefault="008D0067" w:rsidP="008D0067">
      <w:pPr>
        <w:contextualSpacing/>
        <w:rPr>
          <w:rFonts w:ascii="Courier New" w:hAnsi="Courier New" w:cs="Courier New"/>
          <w:lang w:val="es-ES"/>
        </w:rPr>
      </w:pPr>
    </w:p>
    <w:p w14:paraId="1B6F4EAF"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stepx = deltax/10</w:t>
      </w:r>
    </w:p>
    <w:p w14:paraId="182A447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stepy = deltay/10</w:t>
      </w:r>
    </w:p>
    <w:p w14:paraId="2891B8F0" w14:textId="77777777" w:rsidR="008D0067" w:rsidRPr="008D0067" w:rsidRDefault="008D0067" w:rsidP="008D0067">
      <w:pPr>
        <w:contextualSpacing/>
        <w:rPr>
          <w:rFonts w:ascii="Courier New" w:hAnsi="Courier New" w:cs="Courier New"/>
        </w:rPr>
      </w:pPr>
    </w:p>
    <w:p w14:paraId="7970A70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fix = b2FixtureDef(shape=b2PolygonShape(box=(length/20,0.35)),density=self.density,friction=0.2,categoryBits=0x0002,maskBits=0x0004)</w:t>
      </w:r>
    </w:p>
    <w:p w14:paraId="71C3A6B4"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fix.filter.groupIndex = self.groupIndex</w:t>
      </w:r>
    </w:p>
    <w:p w14:paraId="79DF4365" w14:textId="77777777" w:rsidR="008D0067" w:rsidRPr="008D0067" w:rsidRDefault="008D0067" w:rsidP="008D0067">
      <w:pPr>
        <w:contextualSpacing/>
        <w:rPr>
          <w:rFonts w:ascii="Courier New" w:hAnsi="Courier New" w:cs="Courier New"/>
        </w:rPr>
      </w:pPr>
    </w:p>
    <w:p w14:paraId="68DB316F" w14:textId="2102B14A" w:rsidR="008D0067" w:rsidRDefault="008D0067" w:rsidP="008D0067">
      <w:pPr>
        <w:contextualSpacing/>
        <w:rPr>
          <w:rFonts w:ascii="Courier New" w:hAnsi="Courier New" w:cs="Courier New"/>
        </w:rPr>
      </w:pPr>
      <w:r w:rsidRPr="008D0067">
        <w:rPr>
          <w:rFonts w:ascii="Courier New" w:hAnsi="Courier New" w:cs="Courier New"/>
        </w:rPr>
        <w:t xml:space="preserve">        prevBody = ""</w:t>
      </w:r>
    </w:p>
    <w:p w14:paraId="7F581FF9" w14:textId="72CF8738" w:rsidR="008D0067" w:rsidRDefault="008D0067" w:rsidP="008D0067">
      <w:pPr>
        <w:contextualSpacing/>
        <w:rPr>
          <w:rFonts w:ascii="Courier New" w:hAnsi="Courier New" w:cs="Courier New"/>
        </w:rPr>
      </w:pPr>
    </w:p>
    <w:p w14:paraId="52252DD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i in range(0,10):</w:t>
      </w:r>
    </w:p>
    <w:p w14:paraId="775C6D9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 = (x1 + (i+0.5)*stepx, y1 + (i+0.5)*stepy)</w:t>
      </w:r>
    </w:p>
    <w:p w14:paraId="2FE4331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body = world.CreateDynamicBody(position=pos,fixtures = fix,angle = angle)</w:t>
      </w:r>
    </w:p>
    <w:p w14:paraId="6087A92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i != 0:</w:t>
      </w:r>
    </w:p>
    <w:p w14:paraId="4F70394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joint = world.CreateRevoluteJoint(bodyA=prevBody,bodyB=body,anchor=(x1 + i*stepx, y1 + i*stepy))</w:t>
      </w:r>
    </w:p>
    <w:p w14:paraId="1F52D81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self.chainJoints.append(joint)</w:t>
      </w:r>
    </w:p>
    <w:p w14:paraId="483824F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self.body.append(body)</w:t>
      </w:r>
    </w:p>
    <w:p w14:paraId="2CEF36A8" w14:textId="77777777" w:rsidR="008D0067" w:rsidRPr="008D0067" w:rsidRDefault="008D0067" w:rsidP="008D0067">
      <w:pPr>
        <w:contextualSpacing/>
        <w:rPr>
          <w:rFonts w:ascii="Courier New" w:hAnsi="Courier New" w:cs="Courier New"/>
        </w:rPr>
      </w:pPr>
    </w:p>
    <w:p w14:paraId="7010887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prevBody = body</w:t>
      </w:r>
    </w:p>
    <w:p w14:paraId="455061B3" w14:textId="77777777" w:rsidR="008D0067" w:rsidRPr="008D0067" w:rsidRDefault="008D0067" w:rsidP="008D0067">
      <w:pPr>
        <w:contextualSpacing/>
        <w:rPr>
          <w:rFonts w:ascii="Courier New" w:hAnsi="Courier New" w:cs="Courier New"/>
        </w:rPr>
      </w:pPr>
    </w:p>
    <w:p w14:paraId="37C0DE7A" w14:textId="77777777" w:rsidR="008D0067" w:rsidRPr="008D0067" w:rsidRDefault="008D0067" w:rsidP="008D0067">
      <w:pPr>
        <w:contextualSpacing/>
        <w:rPr>
          <w:rFonts w:ascii="Courier New" w:hAnsi="Courier New" w:cs="Courier New"/>
        </w:rPr>
      </w:pPr>
    </w:p>
    <w:p w14:paraId="7D23CEF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testDraw(self,window):</w:t>
      </w:r>
    </w:p>
    <w:p w14:paraId="61C832C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radius = (((self.x2-self.x1)**2+(self.y2-self.y1)**2)**0.5)/20</w:t>
      </w:r>
    </w:p>
    <w:p w14:paraId="58519E30" w14:textId="77777777" w:rsidR="008D0067" w:rsidRPr="008D0067" w:rsidRDefault="008D0067" w:rsidP="008D0067">
      <w:pPr>
        <w:contextualSpacing/>
        <w:rPr>
          <w:rFonts w:ascii="Courier New" w:hAnsi="Courier New" w:cs="Courier New"/>
        </w:rPr>
      </w:pPr>
    </w:p>
    <w:p w14:paraId="4E2E8EB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body in self.body:</w:t>
      </w:r>
    </w:p>
    <w:p w14:paraId="6B262FA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posX,posY = body.position</w:t>
      </w:r>
    </w:p>
    <w:p w14:paraId="32FE77A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 *= 20</w:t>
      </w:r>
    </w:p>
    <w:p w14:paraId="674109D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posY = 600 - posY*20</w:t>
      </w:r>
    </w:p>
    <w:p w14:paraId="4522BA6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 body.angle</w:t>
      </w:r>
    </w:p>
    <w:p w14:paraId="605681BF" w14:textId="77777777" w:rsidR="008D0067" w:rsidRPr="008D0067" w:rsidRDefault="008D0067" w:rsidP="008D0067">
      <w:pPr>
        <w:contextualSpacing/>
        <w:rPr>
          <w:rFonts w:ascii="Courier New" w:hAnsi="Courier New" w:cs="Courier New"/>
        </w:rPr>
      </w:pPr>
    </w:p>
    <w:p w14:paraId="71BC654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point1 = (posX - radius*math.cos(angle),posY - radius*math.sin(angle))</w:t>
      </w:r>
    </w:p>
    <w:p w14:paraId="638686B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point2 = (posX + radius*math.cos(angle),posY + radius*math.sin(angle))</w:t>
      </w:r>
    </w:p>
    <w:p w14:paraId="3AEC3683" w14:textId="77777777" w:rsidR="008D0067" w:rsidRPr="008D0067" w:rsidRDefault="008D0067" w:rsidP="008D0067">
      <w:pPr>
        <w:contextualSpacing/>
        <w:rPr>
          <w:rFonts w:ascii="Courier New" w:hAnsi="Courier New" w:cs="Courier New"/>
        </w:rPr>
      </w:pPr>
    </w:p>
    <w:p w14:paraId="12F4135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pygame.draw.line(window,(0,0,0),point1,point2,11)</w:t>
      </w:r>
    </w:p>
    <w:p w14:paraId="1E83619D" w14:textId="290D3919" w:rsidR="008D0067" w:rsidRDefault="008D0067" w:rsidP="008D0067">
      <w:pPr>
        <w:contextualSpacing/>
        <w:rPr>
          <w:rFonts w:ascii="Courier New" w:hAnsi="Courier New" w:cs="Courier New"/>
        </w:rPr>
      </w:pPr>
      <w:r w:rsidRPr="008D0067">
        <w:rPr>
          <w:rFonts w:ascii="Courier New" w:hAnsi="Courier New" w:cs="Courier New"/>
        </w:rPr>
        <w:t xml:space="preserve">            pygame.draw.line(window,self.Colour,point1,point2,7)</w:t>
      </w:r>
    </w:p>
    <w:p w14:paraId="7B544A52" w14:textId="6BB42E9D" w:rsidR="008D0067" w:rsidRDefault="008D0067" w:rsidP="008D0067">
      <w:pPr>
        <w:contextualSpacing/>
        <w:rPr>
          <w:rFonts w:ascii="Courier New" w:hAnsi="Courier New" w:cs="Courier New"/>
        </w:rPr>
      </w:pPr>
    </w:p>
    <w:p w14:paraId="7A6D1C91" w14:textId="46EDD74B" w:rsidR="008D0067" w:rsidRDefault="008D0067" w:rsidP="008D0067">
      <w:pPr>
        <w:contextualSpacing/>
        <w:rPr>
          <w:rFonts w:ascii="Courier New" w:hAnsi="Courier New" w:cs="Courier New"/>
        </w:rPr>
      </w:pPr>
    </w:p>
    <w:p w14:paraId="67717F54"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Cable(Material):</w:t>
      </w:r>
    </w:p>
    <w:p w14:paraId="082E9CF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7F47CB2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Material.__init__(self)</w:t>
      </w:r>
    </w:p>
    <w:p w14:paraId="004A605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self.Colour = (224,223,219)</w:t>
      </w:r>
    </w:p>
    <w:p w14:paraId="405E4E6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self.material = "Cable"</w:t>
      </w:r>
    </w:p>
    <w:p w14:paraId="7CF2C81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self.density = 1500</w:t>
      </w:r>
    </w:p>
    <w:p w14:paraId="08F3208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 = []</w:t>
      </w:r>
    </w:p>
    <w:p w14:paraId="7234A75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self.chainJoints = []</w:t>
      </w:r>
    </w:p>
    <w:p w14:paraId="6904F14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self.maxForce = 3000000</w:t>
      </w:r>
    </w:p>
    <w:p w14:paraId="7DA8F2A7" w14:textId="77777777" w:rsidR="008D0067" w:rsidRPr="008D0067" w:rsidRDefault="008D0067" w:rsidP="008D0067">
      <w:pPr>
        <w:contextualSpacing/>
        <w:rPr>
          <w:rFonts w:ascii="Courier New" w:hAnsi="Courier New" w:cs="Courier New"/>
        </w:rPr>
      </w:pPr>
    </w:p>
    <w:p w14:paraId="5571E3E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ifBreak(self,world,timeStep):</w:t>
      </w:r>
    </w:p>
    <w:p w14:paraId="0D41233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Material.ifBreak(self,world,timeStep)</w:t>
      </w:r>
    </w:p>
    <w:p w14:paraId="16F07FA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toDelete = -1</w:t>
      </w:r>
    </w:p>
    <w:p w14:paraId="235CC8A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joint in range(0,len(self.chainJoints)):</w:t>
      </w:r>
    </w:p>
    <w:p w14:paraId="398AC354"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forceX,forceY = self.chainJoints[joint].GetReactionForce(1/timeStep)</w:t>
      </w:r>
    </w:p>
    <w:p w14:paraId="1B742F6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force = (forceX**2 + forceY**2)**0.5</w:t>
      </w:r>
    </w:p>
    <w:p w14:paraId="534A691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force &gt; self.maxForce:</w:t>
      </w:r>
    </w:p>
    <w:p w14:paraId="68AF654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toDelete = joint</w:t>
      </w:r>
    </w:p>
    <w:p w14:paraId="2BCE777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toDelete != -1:</w:t>
      </w:r>
    </w:p>
    <w:p w14:paraId="2ACAF6E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world.DestroyJoint(self.chainJoints[toDelete])</w:t>
      </w:r>
    </w:p>
    <w:p w14:paraId="476F363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del self.chainJoints[toDelete]</w:t>
      </w:r>
    </w:p>
    <w:p w14:paraId="107EBEB6" w14:textId="77777777" w:rsidR="008D0067" w:rsidRPr="008D0067" w:rsidRDefault="008D0067" w:rsidP="008D0067">
      <w:pPr>
        <w:contextualSpacing/>
        <w:rPr>
          <w:rFonts w:ascii="Courier New" w:hAnsi="Courier New" w:cs="Courier New"/>
        </w:rPr>
      </w:pPr>
    </w:p>
    <w:p w14:paraId="6966F57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checkPlacement(self):</w:t>
      </w:r>
    </w:p>
    <w:p w14:paraId="2DE42D5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((self.x1 == self.x2) and (self.y1 == self.y2)) or (((((self.x2-self.x1)**2)+((self.y2-self.y1)**2))**0.5)&gt;400):</w:t>
      </w:r>
    </w:p>
    <w:p w14:paraId="25AC9BF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True</w:t>
      </w:r>
    </w:p>
    <w:p w14:paraId="69E8AE3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1E6F8EF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self.error = False</w:t>
      </w:r>
    </w:p>
    <w:p w14:paraId="38CCEC5B" w14:textId="77777777" w:rsidR="008D0067" w:rsidRPr="008D0067" w:rsidRDefault="008D0067" w:rsidP="008D0067">
      <w:pPr>
        <w:contextualSpacing/>
        <w:rPr>
          <w:rFonts w:ascii="Courier New" w:hAnsi="Courier New" w:cs="Courier New"/>
        </w:rPr>
      </w:pPr>
    </w:p>
    <w:p w14:paraId="2894293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Draw(self,window):</w:t>
      </w:r>
    </w:p>
    <w:p w14:paraId="56FEDC4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xChange = self.x2 - self.x1</w:t>
      </w:r>
    </w:p>
    <w:p w14:paraId="0A54945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yChange = self.y2 - self.y1</w:t>
      </w:r>
    </w:p>
    <w:p w14:paraId="69CA8DB6" w14:textId="77777777" w:rsidR="008D0067" w:rsidRPr="008D0067" w:rsidRDefault="008D0067" w:rsidP="008D0067">
      <w:pPr>
        <w:contextualSpacing/>
        <w:rPr>
          <w:rFonts w:ascii="Courier New" w:hAnsi="Courier New" w:cs="Courier New"/>
        </w:rPr>
      </w:pPr>
    </w:p>
    <w:p w14:paraId="1AAB785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i in range(0,10):</w:t>
      </w:r>
    </w:p>
    <w:p w14:paraId="3F34EA7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xPoint1 = self.x1 + (i*0.1*xChange)</w:t>
      </w:r>
    </w:p>
    <w:p w14:paraId="6C14966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yPoint1 = self.y1 + (i*0.1*yChange)</w:t>
      </w:r>
    </w:p>
    <w:p w14:paraId="6CDBA55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xPoint2 = xPoint1 + (0.06*xChange)</w:t>
      </w:r>
    </w:p>
    <w:p w14:paraId="4163016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yPoint2 = yPoint1 + (0.06*yChange)</w:t>
      </w:r>
    </w:p>
    <w:p w14:paraId="0E399D92" w14:textId="77777777" w:rsidR="008D0067" w:rsidRPr="008D0067" w:rsidRDefault="008D0067" w:rsidP="008D0067">
      <w:pPr>
        <w:contextualSpacing/>
        <w:rPr>
          <w:rFonts w:ascii="Courier New" w:hAnsi="Courier New" w:cs="Courier New"/>
        </w:rPr>
      </w:pPr>
    </w:p>
    <w:p w14:paraId="535E92A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pygame.draw.line(window,(0,0,0),(xPoint1,yPoint1),(xPoint2,yPoint2),11)</w:t>
      </w:r>
    </w:p>
    <w:p w14:paraId="6E2CD56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self.error == False:</w:t>
      </w:r>
    </w:p>
    <w:p w14:paraId="4902B35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pygame.draw.line(window,self.Colour,(xPoint1,yPoint1),(xPoint2,yPoint2),7)</w:t>
      </w:r>
    </w:p>
    <w:p w14:paraId="07A801C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else:</w:t>
      </w:r>
    </w:p>
    <w:p w14:paraId="2D693263" w14:textId="196CD2C7" w:rsidR="008D0067" w:rsidRDefault="008D0067" w:rsidP="008D0067">
      <w:pPr>
        <w:contextualSpacing/>
        <w:rPr>
          <w:rFonts w:ascii="Courier New" w:hAnsi="Courier New" w:cs="Courier New"/>
        </w:rPr>
      </w:pPr>
      <w:r w:rsidRPr="008D0067">
        <w:rPr>
          <w:rFonts w:ascii="Courier New" w:hAnsi="Courier New" w:cs="Courier New"/>
        </w:rPr>
        <w:t xml:space="preserve">                pygame.draw.line(window,(233,12,12),(xPoint1,yPoint1),(xPoint2,yPoint2),7)</w:t>
      </w:r>
    </w:p>
    <w:p w14:paraId="7EDED3BD" w14:textId="456DE362" w:rsidR="008D0067" w:rsidRDefault="008D0067" w:rsidP="008D0067">
      <w:pPr>
        <w:contextualSpacing/>
        <w:rPr>
          <w:rFonts w:ascii="Courier New" w:hAnsi="Courier New" w:cs="Courier New"/>
        </w:rPr>
      </w:pPr>
    </w:p>
    <w:p w14:paraId="393D5E0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createBody(self,world):</w:t>
      </w:r>
    </w:p>
    <w:p w14:paraId="024CE53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self.x1 / 20</w:t>
      </w:r>
    </w:p>
    <w:p w14:paraId="5B0180E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rPr>
        <w:t xml:space="preserve">        </w:t>
      </w:r>
      <w:r w:rsidRPr="008D0067">
        <w:rPr>
          <w:rFonts w:ascii="Courier New" w:hAnsi="Courier New" w:cs="Courier New"/>
          <w:lang w:val="es-ES"/>
        </w:rPr>
        <w:t>x2 = self.x2 / 20</w:t>
      </w:r>
    </w:p>
    <w:p w14:paraId="63BB4B01"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y1 = 30 - self.y1/20</w:t>
      </w:r>
    </w:p>
    <w:p w14:paraId="2339467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y2 = 30 - self.y2/20</w:t>
      </w:r>
    </w:p>
    <w:p w14:paraId="67515304"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deltax = x2 - x1</w:t>
      </w:r>
    </w:p>
    <w:p w14:paraId="35EAB019"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deltay = y2 - y1</w:t>
      </w:r>
    </w:p>
    <w:p w14:paraId="07727B4A"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length = (deltay**2 + deltax**2)**0.5</w:t>
      </w:r>
    </w:p>
    <w:p w14:paraId="4DF06EF1" w14:textId="77777777" w:rsidR="008D0067" w:rsidRPr="008D0067" w:rsidRDefault="008D0067" w:rsidP="008D0067">
      <w:pPr>
        <w:contextualSpacing/>
        <w:rPr>
          <w:rFonts w:ascii="Courier New" w:hAnsi="Courier New" w:cs="Courier New"/>
          <w:lang w:val="es-ES"/>
        </w:rPr>
      </w:pPr>
      <w:r w:rsidRPr="008D0067">
        <w:rPr>
          <w:rFonts w:ascii="Courier New" w:hAnsi="Courier New" w:cs="Courier New"/>
          <w:lang w:val="es-ES"/>
        </w:rPr>
        <w:t xml:space="preserve">        angle = math.atan2(deltay,deltax)</w:t>
      </w:r>
    </w:p>
    <w:p w14:paraId="1BDD0213" w14:textId="77777777" w:rsidR="008D0067" w:rsidRPr="008D0067" w:rsidRDefault="008D0067" w:rsidP="008D0067">
      <w:pPr>
        <w:contextualSpacing/>
        <w:rPr>
          <w:rFonts w:ascii="Courier New" w:hAnsi="Courier New" w:cs="Courier New"/>
          <w:lang w:val="es-ES"/>
        </w:rPr>
      </w:pPr>
    </w:p>
    <w:p w14:paraId="08A5434F" w14:textId="77777777" w:rsidR="008D0067" w:rsidRPr="008D0067" w:rsidRDefault="008D0067" w:rsidP="008D0067">
      <w:pPr>
        <w:contextualSpacing/>
        <w:rPr>
          <w:rFonts w:ascii="Courier New" w:hAnsi="Courier New" w:cs="Courier New"/>
        </w:rPr>
      </w:pPr>
      <w:r w:rsidRPr="008D0067">
        <w:rPr>
          <w:rFonts w:ascii="Courier New" w:hAnsi="Courier New" w:cs="Courier New"/>
          <w:lang w:val="es-ES"/>
        </w:rPr>
        <w:t xml:space="preserve">        </w:t>
      </w:r>
      <w:r w:rsidRPr="008D0067">
        <w:rPr>
          <w:rFonts w:ascii="Courier New" w:hAnsi="Courier New" w:cs="Courier New"/>
        </w:rPr>
        <w:t>stepx = deltax/10</w:t>
      </w:r>
    </w:p>
    <w:p w14:paraId="4713EE3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stepy = deltay/10</w:t>
      </w:r>
    </w:p>
    <w:p w14:paraId="62A67684" w14:textId="77777777" w:rsidR="008D0067" w:rsidRPr="008D0067" w:rsidRDefault="008D0067" w:rsidP="008D0067">
      <w:pPr>
        <w:contextualSpacing/>
        <w:rPr>
          <w:rFonts w:ascii="Courier New" w:hAnsi="Courier New" w:cs="Courier New"/>
        </w:rPr>
      </w:pPr>
    </w:p>
    <w:p w14:paraId="271D8B2F"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fix = b2FixtureDef(shape=b2PolygonShape(box=(length/20,0.35)),density=self.density,friction=0.2,categoryBits=0x0002,maskBits=0x0004)</w:t>
      </w:r>
    </w:p>
    <w:p w14:paraId="33714CC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fix.filter.groupIndex = self.groupIndex</w:t>
      </w:r>
    </w:p>
    <w:p w14:paraId="1C9AA1A5" w14:textId="77777777" w:rsidR="008D0067" w:rsidRPr="008D0067" w:rsidRDefault="008D0067" w:rsidP="008D0067">
      <w:pPr>
        <w:contextualSpacing/>
        <w:rPr>
          <w:rFonts w:ascii="Courier New" w:hAnsi="Courier New" w:cs="Courier New"/>
        </w:rPr>
      </w:pPr>
    </w:p>
    <w:p w14:paraId="7337F16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prevBody = ""</w:t>
      </w:r>
    </w:p>
    <w:p w14:paraId="44343084" w14:textId="77777777" w:rsidR="008D0067" w:rsidRPr="008D0067" w:rsidRDefault="008D0067" w:rsidP="008D0067">
      <w:pPr>
        <w:contextualSpacing/>
        <w:rPr>
          <w:rFonts w:ascii="Courier New" w:hAnsi="Courier New" w:cs="Courier New"/>
        </w:rPr>
      </w:pPr>
    </w:p>
    <w:p w14:paraId="213611C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i in range(0,10):</w:t>
      </w:r>
    </w:p>
    <w:p w14:paraId="32556A6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 = (x1 + (i+0.5)*stepx, y1 + (i+0.5)*stepy)</w:t>
      </w:r>
    </w:p>
    <w:p w14:paraId="11E0644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body = world.CreateDynamicBody(position=pos,fixtures = fix,angle = angle)</w:t>
      </w:r>
    </w:p>
    <w:p w14:paraId="68732C9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if i != 0:</w:t>
      </w:r>
    </w:p>
    <w:p w14:paraId="2581826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joint = world.CreateRevoluteJoint(bodyA=prevBody,bodyB=body,anchor=(x1 + i*stepx, y1 + i*stepy))</w:t>
      </w:r>
    </w:p>
    <w:p w14:paraId="747581E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self.chainJoints.append(joint)</w:t>
      </w:r>
    </w:p>
    <w:p w14:paraId="5B06B51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self.body.append(body)</w:t>
      </w:r>
    </w:p>
    <w:p w14:paraId="2B5D4822" w14:textId="77777777" w:rsidR="008D0067" w:rsidRPr="008D0067" w:rsidRDefault="008D0067" w:rsidP="008D0067">
      <w:pPr>
        <w:contextualSpacing/>
        <w:rPr>
          <w:rFonts w:ascii="Courier New" w:hAnsi="Courier New" w:cs="Courier New"/>
        </w:rPr>
      </w:pPr>
    </w:p>
    <w:p w14:paraId="34A51CF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prevBody = body</w:t>
      </w:r>
    </w:p>
    <w:p w14:paraId="3D54F6B0" w14:textId="77777777" w:rsidR="008D0067" w:rsidRPr="008D0067" w:rsidRDefault="008D0067" w:rsidP="008D0067">
      <w:pPr>
        <w:contextualSpacing/>
        <w:rPr>
          <w:rFonts w:ascii="Courier New" w:hAnsi="Courier New" w:cs="Courier New"/>
        </w:rPr>
      </w:pPr>
    </w:p>
    <w:p w14:paraId="7F88984C" w14:textId="77777777" w:rsidR="008D0067" w:rsidRPr="008D0067" w:rsidRDefault="008D0067" w:rsidP="008D0067">
      <w:pPr>
        <w:contextualSpacing/>
        <w:rPr>
          <w:rFonts w:ascii="Courier New" w:hAnsi="Courier New" w:cs="Courier New"/>
        </w:rPr>
      </w:pPr>
    </w:p>
    <w:p w14:paraId="36479E0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testDraw(self,window):</w:t>
      </w:r>
    </w:p>
    <w:p w14:paraId="7487886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radius = (((self.x2-self.x1)**2+(self.y2-self.y1)**2)**0.5)/20</w:t>
      </w:r>
    </w:p>
    <w:p w14:paraId="0E89BBC8" w14:textId="77777777" w:rsidR="008D0067" w:rsidRPr="008D0067" w:rsidRDefault="008D0067" w:rsidP="008D0067">
      <w:pPr>
        <w:contextualSpacing/>
        <w:rPr>
          <w:rFonts w:ascii="Courier New" w:hAnsi="Courier New" w:cs="Courier New"/>
        </w:rPr>
      </w:pPr>
    </w:p>
    <w:p w14:paraId="54F596A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for body in self.body:</w:t>
      </w:r>
    </w:p>
    <w:p w14:paraId="6CA0C0C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posX,posY = body.position</w:t>
      </w:r>
    </w:p>
    <w:p w14:paraId="6E10A32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posX *= 20</w:t>
      </w:r>
    </w:p>
    <w:p w14:paraId="0F4F072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posY = 600 - posY*20</w:t>
      </w:r>
    </w:p>
    <w:p w14:paraId="65D3094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 body.angle</w:t>
      </w:r>
    </w:p>
    <w:p w14:paraId="6C1726DB" w14:textId="77777777" w:rsidR="008D0067" w:rsidRPr="008D0067" w:rsidRDefault="008D0067" w:rsidP="008D0067">
      <w:pPr>
        <w:contextualSpacing/>
        <w:rPr>
          <w:rFonts w:ascii="Courier New" w:hAnsi="Courier New" w:cs="Courier New"/>
        </w:rPr>
      </w:pPr>
    </w:p>
    <w:p w14:paraId="4F3A7F6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point1 = (posX - radius*math.cos(angle),posY - radius*math.sin(angle))</w:t>
      </w:r>
    </w:p>
    <w:p w14:paraId="1236057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point2 = (posX + radius*math.cos(angle),posY + radius*math.sin(angle))</w:t>
      </w:r>
    </w:p>
    <w:p w14:paraId="3D7C2315" w14:textId="77777777" w:rsidR="008D0067" w:rsidRPr="008D0067" w:rsidRDefault="008D0067" w:rsidP="008D0067">
      <w:pPr>
        <w:contextualSpacing/>
        <w:rPr>
          <w:rFonts w:ascii="Courier New" w:hAnsi="Courier New" w:cs="Courier New"/>
        </w:rPr>
      </w:pPr>
    </w:p>
    <w:p w14:paraId="23B90BD5" w14:textId="5B3912B1" w:rsid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pygame.draw.line(window,(0,0,0),point1,point2,11)</w:t>
      </w:r>
    </w:p>
    <w:p w14:paraId="378F0052" w14:textId="5CAEF74F" w:rsidR="008D0067" w:rsidRDefault="008D0067" w:rsidP="008D0067">
      <w:pPr>
        <w:contextualSpacing/>
        <w:rPr>
          <w:rFonts w:ascii="Courier New" w:hAnsi="Courier New" w:cs="Courier New"/>
        </w:rPr>
      </w:pPr>
      <w:r w:rsidRPr="008D0067">
        <w:rPr>
          <w:rFonts w:ascii="Courier New" w:hAnsi="Courier New" w:cs="Courier New"/>
        </w:rPr>
        <w:t xml:space="preserve">            pygame.draw.line(window,self.Colour,point1,point2,7)</w:t>
      </w:r>
    </w:p>
    <w:p w14:paraId="3F5284A4" w14:textId="5BB7537B" w:rsidR="008D0067" w:rsidRDefault="008D0067" w:rsidP="008D0067">
      <w:pPr>
        <w:contextualSpacing/>
        <w:rPr>
          <w:rFonts w:ascii="Courier New" w:hAnsi="Courier New" w:cs="Courier New"/>
        </w:rPr>
      </w:pPr>
    </w:p>
    <w:p w14:paraId="230A6F9A" w14:textId="62681938" w:rsidR="008D0067" w:rsidRDefault="008D0067" w:rsidP="008D0067">
      <w:pPr>
        <w:contextualSpacing/>
        <w:rPr>
          <w:rFonts w:ascii="Courier New" w:hAnsi="Courier New" w:cs="Courier New"/>
        </w:rPr>
      </w:pPr>
    </w:p>
    <w:p w14:paraId="0979EB6D"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vehicle():</w:t>
      </w:r>
    </w:p>
    <w:p w14:paraId="25497CF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__init__(self):</w:t>
      </w:r>
    </w:p>
    <w:p w14:paraId="0F4C6E7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self.chassis = ""</w:t>
      </w:r>
    </w:p>
    <w:p w14:paraId="0237B24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self.wheel1 = ""</w:t>
      </w:r>
    </w:p>
    <w:p w14:paraId="2DBF848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self.wheel2 = ""</w:t>
      </w:r>
    </w:p>
    <w:p w14:paraId="274CA32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 = ""</w:t>
      </w:r>
    </w:p>
    <w:p w14:paraId="421C447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 = ""</w:t>
      </w:r>
    </w:p>
    <w:p w14:paraId="517C857E" w14:textId="77777777" w:rsidR="008D0067" w:rsidRPr="008D0067" w:rsidRDefault="008D0067" w:rsidP="008D0067">
      <w:pPr>
        <w:contextualSpacing/>
        <w:rPr>
          <w:rFonts w:ascii="Courier New" w:hAnsi="Courier New" w:cs="Courier New"/>
        </w:rPr>
      </w:pPr>
    </w:p>
    <w:p w14:paraId="311A05F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forward(self):</w:t>
      </w:r>
    </w:p>
    <w:p w14:paraId="4E62E03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self.joint1.motorSpeed = -30</w:t>
      </w:r>
    </w:p>
    <w:p w14:paraId="42408CE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self.joint2.motorSpeed = -30</w:t>
      </w:r>
    </w:p>
    <w:p w14:paraId="4169409F" w14:textId="77777777" w:rsidR="008D0067" w:rsidRPr="008D0067" w:rsidRDefault="008D0067" w:rsidP="008D0067">
      <w:pPr>
        <w:contextualSpacing/>
        <w:rPr>
          <w:rFonts w:ascii="Courier New" w:hAnsi="Courier New" w:cs="Courier New"/>
        </w:rPr>
      </w:pPr>
    </w:p>
    <w:p w14:paraId="7DE0E60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back(self):</w:t>
      </w:r>
    </w:p>
    <w:p w14:paraId="37E5ABA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self.joint1.motorSpeed = 30</w:t>
      </w:r>
    </w:p>
    <w:p w14:paraId="00F805E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self.joint2.motorSpeed = 30</w:t>
      </w:r>
    </w:p>
    <w:p w14:paraId="46076B00" w14:textId="77777777" w:rsidR="008D0067" w:rsidRPr="008D0067" w:rsidRDefault="008D0067" w:rsidP="008D0067">
      <w:pPr>
        <w:contextualSpacing/>
        <w:rPr>
          <w:rFonts w:ascii="Courier New" w:hAnsi="Courier New" w:cs="Courier New"/>
        </w:rPr>
      </w:pPr>
    </w:p>
    <w:p w14:paraId="25A0B10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stop(self):</w:t>
      </w:r>
    </w:p>
    <w:p w14:paraId="20B4FAB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self.joint1.motorSpeed = 0</w:t>
      </w:r>
    </w:p>
    <w:p w14:paraId="5A02304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self.joint2.motorSpeed = 0</w:t>
      </w:r>
    </w:p>
    <w:p w14:paraId="210283FC" w14:textId="77777777" w:rsidR="008D0067" w:rsidRPr="008D0067" w:rsidRDefault="008D0067" w:rsidP="008D0067">
      <w:pPr>
        <w:contextualSpacing/>
        <w:rPr>
          <w:rFonts w:ascii="Courier New" w:hAnsi="Courier New" w:cs="Courier New"/>
        </w:rPr>
      </w:pPr>
    </w:p>
    <w:p w14:paraId="788E27DF"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car(vehicle):</w:t>
      </w:r>
    </w:p>
    <w:p w14:paraId="009C813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create(self,world,height):</w:t>
      </w:r>
    </w:p>
    <w:p w14:paraId="0F16B1F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height += 3</w:t>
      </w:r>
    </w:p>
    <w:p w14:paraId="74B5278A" w14:textId="77777777" w:rsidR="008D0067" w:rsidRPr="008D0067" w:rsidRDefault="008D0067" w:rsidP="008D0067">
      <w:pPr>
        <w:contextualSpacing/>
        <w:rPr>
          <w:rFonts w:ascii="Courier New" w:hAnsi="Courier New" w:cs="Courier New"/>
        </w:rPr>
      </w:pPr>
    </w:p>
    <w:p w14:paraId="64BADF4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 = b2FixtureDef(shape=b2PolygonShape(box=(1.5,0.8)),density=500,friction=0.3,categoryBits=0x0004,maskBits=0x0002)</w:t>
      </w:r>
    </w:p>
    <w:p w14:paraId="70150FB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chassisDef.filter.groupIndex = -2</w:t>
      </w:r>
    </w:p>
    <w:p w14:paraId="7309E18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self.chassis = world.CreateDynamicBody(position=(4,height),fixtures=chassisDef)</w:t>
      </w:r>
    </w:p>
    <w:p w14:paraId="5D1D313C" w14:textId="77777777" w:rsidR="008D0067" w:rsidRPr="008D0067" w:rsidRDefault="008D0067" w:rsidP="008D0067">
      <w:pPr>
        <w:contextualSpacing/>
        <w:rPr>
          <w:rFonts w:ascii="Courier New" w:hAnsi="Courier New" w:cs="Courier New"/>
        </w:rPr>
      </w:pPr>
    </w:p>
    <w:p w14:paraId="43F6B22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 = b2FixtureDef(shape=b2CircleShape(radius=0.8),density=100,categoryBits=0x0004,maskBits=0x0002)</w:t>
      </w:r>
    </w:p>
    <w:p w14:paraId="6A1C3B9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wheel1Def.filter.groupIndex = -2</w:t>
      </w:r>
    </w:p>
    <w:p w14:paraId="58279C2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self.wheel1 = world.CreateDynamicBody(position=(5.5,height-0.8),fixtures=wheel1Def)</w:t>
      </w:r>
    </w:p>
    <w:p w14:paraId="029F2F49" w14:textId="77777777" w:rsidR="008D0067" w:rsidRPr="008D0067" w:rsidRDefault="008D0067" w:rsidP="008D0067">
      <w:pPr>
        <w:contextualSpacing/>
        <w:rPr>
          <w:rFonts w:ascii="Courier New" w:hAnsi="Courier New" w:cs="Courier New"/>
        </w:rPr>
      </w:pPr>
    </w:p>
    <w:p w14:paraId="2FE5BB3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 = b2FixtureDef(shape=b2CircleShape(radius=0.8),density=100,categoryBits=0x0004,maskBits=0x0002)</w:t>
      </w:r>
    </w:p>
    <w:p w14:paraId="1B4B1F1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wheel2Def.filter.groupIndex = -2</w:t>
      </w:r>
    </w:p>
    <w:p w14:paraId="2BF3BEF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self.wheel2 = world.CreateDynamicBody(position=(2.5,height-0.8),fixtures=wheel2Def)</w:t>
      </w:r>
    </w:p>
    <w:p w14:paraId="40F20A3C" w14:textId="77777777" w:rsidR="008D0067" w:rsidRPr="008D0067" w:rsidRDefault="008D0067" w:rsidP="008D0067">
      <w:pPr>
        <w:contextualSpacing/>
        <w:rPr>
          <w:rFonts w:ascii="Courier New" w:hAnsi="Courier New" w:cs="Courier New"/>
        </w:rPr>
      </w:pPr>
    </w:p>
    <w:p w14:paraId="207F66F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 = world.CreateWheelJoint(bodyA=self.chassis,bodyB=self.wheel1,anchor=(5.5,height-0.8),axis=(0,1),motorSpeed=0.0,maxMotorTorque=5000.0,enableMotor=True,frequencyHz=20.0,dampingRatio=0.5,collideConnected=False)</w:t>
      </w:r>
    </w:p>
    <w:p w14:paraId="529E7417" w14:textId="77777777" w:rsidR="008D0067" w:rsidRPr="008D0067" w:rsidRDefault="008D0067" w:rsidP="008D0067">
      <w:pPr>
        <w:contextualSpacing/>
        <w:rPr>
          <w:rFonts w:ascii="Courier New" w:hAnsi="Courier New" w:cs="Courier New"/>
        </w:rPr>
      </w:pPr>
    </w:p>
    <w:p w14:paraId="4E9C74FA" w14:textId="3FD0F14C" w:rsidR="008D0067" w:rsidRDefault="008D0067" w:rsidP="008D0067">
      <w:pPr>
        <w:contextualSpacing/>
        <w:rPr>
          <w:rFonts w:ascii="Courier New" w:hAnsi="Courier New" w:cs="Courier New"/>
        </w:rPr>
      </w:pPr>
      <w:r w:rsidRPr="008D0067">
        <w:rPr>
          <w:rFonts w:ascii="Courier New" w:hAnsi="Courier New" w:cs="Courier New"/>
        </w:rPr>
        <w:t xml:space="preserve">        self.joint2 = world.CreateWheelJoint(bodyA=self.chassis,bodyB=self.wheel2,anchor=(2.5,height-0.8),axis=(0,1),motorSpeed=0.0,maxMotorTorque=5000.0,enableMotor=True,frequencyHz=20.0,dampingRatio=0.5,collideConnected=False)</w:t>
      </w:r>
    </w:p>
    <w:p w14:paraId="4DC5B6E4" w14:textId="35063134" w:rsidR="008D0067" w:rsidRDefault="008D0067" w:rsidP="008D0067">
      <w:pPr>
        <w:contextualSpacing/>
        <w:rPr>
          <w:rFonts w:ascii="Courier New" w:hAnsi="Courier New" w:cs="Courier New"/>
        </w:rPr>
      </w:pPr>
    </w:p>
    <w:p w14:paraId="52225BC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Draw(self,window):</w:t>
      </w:r>
    </w:p>
    <w:p w14:paraId="0B28296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self.chassis.angle</w:t>
      </w:r>
    </w:p>
    <w:p w14:paraId="1ECA1AA8" w14:textId="77777777" w:rsidR="008D0067" w:rsidRPr="008D0067" w:rsidRDefault="008D0067" w:rsidP="008D0067">
      <w:pPr>
        <w:contextualSpacing/>
        <w:rPr>
          <w:rFonts w:ascii="Courier New" w:hAnsi="Courier New" w:cs="Courier New"/>
        </w:rPr>
      </w:pPr>
    </w:p>
    <w:p w14:paraId="4A6D73A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x1,y1 = self.wheel1.position</w:t>
      </w:r>
    </w:p>
    <w:p w14:paraId="63F99DB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int(x1*20)</w:t>
      </w:r>
    </w:p>
    <w:p w14:paraId="7A25229D"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y1 = int(600-y1*20)</w:t>
      </w:r>
    </w:p>
    <w:p w14:paraId="7DADE1C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point3 = (x1+32*math.sin(angle),y1-32*math.cos(angle))</w:t>
      </w:r>
    </w:p>
    <w:p w14:paraId="12BAD21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point4 = (x1,y1)</w:t>
      </w:r>
    </w:p>
    <w:p w14:paraId="241A13D2" w14:textId="77777777" w:rsidR="008D0067" w:rsidRPr="008D0067" w:rsidRDefault="008D0067" w:rsidP="008D0067">
      <w:pPr>
        <w:contextualSpacing/>
        <w:rPr>
          <w:rFonts w:ascii="Courier New" w:hAnsi="Courier New" w:cs="Courier New"/>
        </w:rPr>
      </w:pPr>
    </w:p>
    <w:p w14:paraId="17772ED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x2,y2 = self.wheel2.position</w:t>
      </w:r>
    </w:p>
    <w:p w14:paraId="524DAA6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 = int(x2*20)</w:t>
      </w:r>
    </w:p>
    <w:p w14:paraId="088E19C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y2 = int(600-y2*20)</w:t>
      </w:r>
    </w:p>
    <w:p w14:paraId="4E7F357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point2 = (x2+32*math.sin(angle),y2-32*math.cos(angle))</w:t>
      </w:r>
    </w:p>
    <w:p w14:paraId="0132F81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point1 = (x2,y2)</w:t>
      </w:r>
    </w:p>
    <w:p w14:paraId="1B644660" w14:textId="77777777" w:rsidR="008D0067" w:rsidRPr="008D0067" w:rsidRDefault="008D0067" w:rsidP="008D0067">
      <w:pPr>
        <w:contextualSpacing/>
        <w:rPr>
          <w:rFonts w:ascii="Courier New" w:hAnsi="Courier New" w:cs="Courier New"/>
        </w:rPr>
      </w:pPr>
    </w:p>
    <w:p w14:paraId="70EC974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pygame.draw.line(window,(0,0,0),point1,point2,5)</w:t>
      </w:r>
    </w:p>
    <w:p w14:paraId="3F758D2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pygame.draw.line(window,(0,0,0),point2,point3,5)</w:t>
      </w:r>
    </w:p>
    <w:p w14:paraId="1BB4CC2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pygame.draw.line(window,(0,0,0),point3,point4,5)</w:t>
      </w:r>
    </w:p>
    <w:p w14:paraId="020832A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pygame.draw.line(window,(0,0,0),point4,point1,5)</w:t>
      </w:r>
    </w:p>
    <w:p w14:paraId="0F8D207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pygame.draw.circle(window,(0,0,0),(x1,y1),16,5)</w:t>
      </w:r>
    </w:p>
    <w:p w14:paraId="499A72B4" w14:textId="6FFB744E" w:rsidR="008D0067" w:rsidRDefault="008D0067" w:rsidP="008D0067">
      <w:pPr>
        <w:contextualSpacing/>
        <w:rPr>
          <w:rFonts w:ascii="Courier New" w:hAnsi="Courier New" w:cs="Courier New"/>
        </w:rPr>
      </w:pPr>
      <w:r w:rsidRPr="008D0067">
        <w:rPr>
          <w:rFonts w:ascii="Courier New" w:hAnsi="Courier New" w:cs="Courier New"/>
        </w:rPr>
        <w:t xml:space="preserve">        pygame.draw.circle(window,(0,0,0),(x2,y2),16,5)</w:t>
      </w:r>
    </w:p>
    <w:p w14:paraId="1CA9C8B4" w14:textId="38855850" w:rsidR="008D0067" w:rsidRDefault="008D0067" w:rsidP="008D0067">
      <w:pPr>
        <w:contextualSpacing/>
        <w:rPr>
          <w:rFonts w:ascii="Courier New" w:hAnsi="Courier New" w:cs="Courier New"/>
        </w:rPr>
      </w:pPr>
    </w:p>
    <w:p w14:paraId="6E99D45E" w14:textId="1E751C27" w:rsidR="008D0067" w:rsidRDefault="008D0067" w:rsidP="008D0067">
      <w:pPr>
        <w:contextualSpacing/>
        <w:rPr>
          <w:rFonts w:ascii="Courier New" w:hAnsi="Courier New" w:cs="Courier New"/>
        </w:rPr>
      </w:pPr>
    </w:p>
    <w:p w14:paraId="1D876CDE"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bike(vehicle):</w:t>
      </w:r>
    </w:p>
    <w:p w14:paraId="6F683F1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create(self,world,height):</w:t>
      </w:r>
    </w:p>
    <w:p w14:paraId="0D482E6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height += 3</w:t>
      </w:r>
    </w:p>
    <w:p w14:paraId="25297E0A" w14:textId="77777777" w:rsidR="008D0067" w:rsidRPr="008D0067" w:rsidRDefault="008D0067" w:rsidP="008D0067">
      <w:pPr>
        <w:contextualSpacing/>
        <w:rPr>
          <w:rFonts w:ascii="Courier New" w:hAnsi="Courier New" w:cs="Courier New"/>
        </w:rPr>
      </w:pPr>
    </w:p>
    <w:p w14:paraId="43D4FDD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 = b2FixtureDef(shape=b2PolygonShape(box=(1.5,0.5)),density=500,friction=0.3,categoryBits=0x0004,maskBits=0x0002)</w:t>
      </w:r>
    </w:p>
    <w:p w14:paraId="5D1A90B2"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chassisDef.filter.groupIndex = -2</w:t>
      </w:r>
    </w:p>
    <w:p w14:paraId="5F2DDEF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self.chassis = world.CreateDynamicBody(position=(4,height),fixtures=chassisDef)</w:t>
      </w:r>
    </w:p>
    <w:p w14:paraId="7DCFB5EB" w14:textId="77777777" w:rsidR="008D0067" w:rsidRPr="008D0067" w:rsidRDefault="008D0067" w:rsidP="008D0067">
      <w:pPr>
        <w:contextualSpacing/>
        <w:rPr>
          <w:rFonts w:ascii="Courier New" w:hAnsi="Courier New" w:cs="Courier New"/>
        </w:rPr>
      </w:pPr>
    </w:p>
    <w:p w14:paraId="2482F2C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 = b2FixtureDef(shape=b2CircleShape(radius=0.8),density=100,categoryBits=0x0004,maskBits=0x0002)</w:t>
      </w:r>
    </w:p>
    <w:p w14:paraId="4EA99B2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wheel1Def.filter.groupIndex = -2</w:t>
      </w:r>
    </w:p>
    <w:p w14:paraId="5BB3257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self.wheel1 = world.CreateDynamicBody(position=(5.5,height-0.5),fixtures=wheel1Def)</w:t>
      </w:r>
    </w:p>
    <w:p w14:paraId="02B0A2A5" w14:textId="77777777" w:rsidR="008D0067" w:rsidRPr="008D0067" w:rsidRDefault="008D0067" w:rsidP="008D0067">
      <w:pPr>
        <w:contextualSpacing/>
        <w:rPr>
          <w:rFonts w:ascii="Courier New" w:hAnsi="Courier New" w:cs="Courier New"/>
        </w:rPr>
      </w:pPr>
    </w:p>
    <w:p w14:paraId="4D5C3CB4"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 = b2FixtureDef(shape=b2CircleShape(radius=0.8),density=100,categoryBits=0x0004,maskBits=0x0002)</w:t>
      </w:r>
    </w:p>
    <w:p w14:paraId="6691980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wheel2Def.filter.groupIndex = -2</w:t>
      </w:r>
    </w:p>
    <w:p w14:paraId="7A828F8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self.wheel2 = world.CreateDynamicBody(position=(2.5,height-0.5),fixtures=wheel2Def)</w:t>
      </w:r>
    </w:p>
    <w:p w14:paraId="7DC8E3FD" w14:textId="77777777" w:rsidR="008D0067" w:rsidRPr="008D0067" w:rsidRDefault="008D0067" w:rsidP="008D0067">
      <w:pPr>
        <w:contextualSpacing/>
        <w:rPr>
          <w:rFonts w:ascii="Courier New" w:hAnsi="Courier New" w:cs="Courier New"/>
        </w:rPr>
      </w:pPr>
    </w:p>
    <w:p w14:paraId="1EDF58B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 = world.CreateWheelJoint(bodyA=self.chassis,bodyB=self.wheel1,anchor=(5.5,height-0.5),axis=(0,1),motorSpeed=0.0,maxMotorTorque=5000.0,enableMotor=True,frequencyHz=20.0,dampingRatio=0.5,collideConnected=False)</w:t>
      </w:r>
    </w:p>
    <w:p w14:paraId="795B75C3" w14:textId="77777777" w:rsidR="008D0067" w:rsidRPr="008D0067" w:rsidRDefault="008D0067" w:rsidP="008D0067">
      <w:pPr>
        <w:contextualSpacing/>
        <w:rPr>
          <w:rFonts w:ascii="Courier New" w:hAnsi="Courier New" w:cs="Courier New"/>
        </w:rPr>
      </w:pPr>
    </w:p>
    <w:p w14:paraId="44C1C1C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 = world.CreateWheelJoint(bodyA=self.chassis,bodyB=self.wheel2,anchor=(</w:t>
      </w:r>
      <w:r w:rsidRPr="008D0067">
        <w:rPr>
          <w:rFonts w:ascii="Courier New" w:hAnsi="Courier New" w:cs="Courier New"/>
        </w:rPr>
        <w:lastRenderedPageBreak/>
        <w:t>2.5,height-0.5),axis=(0,1),motorSpeed=0.0,maxMotorTorque=5000.0,enableMotor=True,frequencyHz=20.0,dampingRatio=0.5,collideConnected=False)</w:t>
      </w:r>
    </w:p>
    <w:p w14:paraId="58331C7F" w14:textId="77777777" w:rsidR="008D0067" w:rsidRPr="008D0067" w:rsidRDefault="008D0067" w:rsidP="008D0067">
      <w:pPr>
        <w:contextualSpacing/>
        <w:rPr>
          <w:rFonts w:ascii="Courier New" w:hAnsi="Courier New" w:cs="Courier New"/>
        </w:rPr>
      </w:pPr>
    </w:p>
    <w:p w14:paraId="3BD918FE" w14:textId="77777777" w:rsidR="008D0067" w:rsidRPr="008D0067" w:rsidRDefault="008D0067" w:rsidP="008D0067">
      <w:pPr>
        <w:contextualSpacing/>
        <w:rPr>
          <w:rFonts w:ascii="Courier New" w:hAnsi="Courier New" w:cs="Courier New"/>
        </w:rPr>
      </w:pPr>
    </w:p>
    <w:p w14:paraId="12A08E7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Draw(self,window):</w:t>
      </w:r>
    </w:p>
    <w:p w14:paraId="3486E61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self.chassis.angle</w:t>
      </w:r>
    </w:p>
    <w:p w14:paraId="3635DF4A" w14:textId="77777777" w:rsidR="008D0067" w:rsidRPr="008D0067" w:rsidRDefault="008D0067" w:rsidP="008D0067">
      <w:pPr>
        <w:contextualSpacing/>
        <w:rPr>
          <w:rFonts w:ascii="Courier New" w:hAnsi="Courier New" w:cs="Courier New"/>
        </w:rPr>
      </w:pPr>
    </w:p>
    <w:p w14:paraId="4BC3F90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x1,y1 = self.wheel1.position</w:t>
      </w:r>
    </w:p>
    <w:p w14:paraId="3835E8B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int(x1*20)</w:t>
      </w:r>
    </w:p>
    <w:p w14:paraId="072CDC5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y1 = int(600-y1*20)</w:t>
      </w:r>
    </w:p>
    <w:p w14:paraId="5F0EC49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point3 = (x1+20*math.sin(angle),y1-20*math.cos(angle))</w:t>
      </w:r>
    </w:p>
    <w:p w14:paraId="549972E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point4 = (x1,y1)</w:t>
      </w:r>
    </w:p>
    <w:p w14:paraId="1DDB01A2" w14:textId="77777777" w:rsidR="008D0067" w:rsidRPr="008D0067" w:rsidRDefault="008D0067" w:rsidP="008D0067">
      <w:pPr>
        <w:contextualSpacing/>
        <w:rPr>
          <w:rFonts w:ascii="Courier New" w:hAnsi="Courier New" w:cs="Courier New"/>
        </w:rPr>
      </w:pPr>
    </w:p>
    <w:p w14:paraId="75DA704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x2,y2 = self.wheel2.position</w:t>
      </w:r>
    </w:p>
    <w:p w14:paraId="5812381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 = int(x2*20)</w:t>
      </w:r>
    </w:p>
    <w:p w14:paraId="4DFFDF7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y2 = int(600-y2*20)</w:t>
      </w:r>
    </w:p>
    <w:p w14:paraId="6C2DC3A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point2 = (x2+20*math.sin(angle),y2-20*math.cos(angle))</w:t>
      </w:r>
    </w:p>
    <w:p w14:paraId="32B6F60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point1 = (x2,y2)</w:t>
      </w:r>
    </w:p>
    <w:p w14:paraId="3009D5E5" w14:textId="77777777" w:rsidR="008D0067" w:rsidRPr="008D0067" w:rsidRDefault="008D0067" w:rsidP="008D0067">
      <w:pPr>
        <w:contextualSpacing/>
        <w:rPr>
          <w:rFonts w:ascii="Courier New" w:hAnsi="Courier New" w:cs="Courier New"/>
        </w:rPr>
      </w:pPr>
    </w:p>
    <w:p w14:paraId="045F7A2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pygame.draw.line(window,(0,0,0),point1,point2,5)</w:t>
      </w:r>
    </w:p>
    <w:p w14:paraId="5DDCDF7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pygame.draw.line(window,(0,0,0),point2,point3,5)</w:t>
      </w:r>
    </w:p>
    <w:p w14:paraId="7D768B4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pygame.draw.line(window,(0,0,0),point3,point4,5)</w:t>
      </w:r>
    </w:p>
    <w:p w14:paraId="47CA574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pygame.draw.line(window,(0,0,0),point4,point1,5)</w:t>
      </w:r>
    </w:p>
    <w:p w14:paraId="0DC5BD57" w14:textId="32A0E1A5" w:rsidR="008D0067" w:rsidRDefault="008D0067" w:rsidP="008D0067">
      <w:pPr>
        <w:contextualSpacing/>
        <w:rPr>
          <w:rFonts w:ascii="Courier New" w:hAnsi="Courier New" w:cs="Courier New"/>
        </w:rPr>
      </w:pPr>
      <w:r w:rsidRPr="008D0067">
        <w:rPr>
          <w:rFonts w:ascii="Courier New" w:hAnsi="Courier New" w:cs="Courier New"/>
        </w:rPr>
        <w:t xml:space="preserve">        pygame.draw.circle(window,(0,0,0),(x1,y1),16,5)</w:t>
      </w:r>
    </w:p>
    <w:p w14:paraId="60FD3A00" w14:textId="18A6D9AE" w:rsidR="008D0067" w:rsidRDefault="008D0067" w:rsidP="008D0067">
      <w:pPr>
        <w:contextualSpacing/>
        <w:rPr>
          <w:rFonts w:ascii="Courier New" w:hAnsi="Courier New" w:cs="Courier New"/>
        </w:rPr>
      </w:pPr>
      <w:r w:rsidRPr="008D0067">
        <w:rPr>
          <w:rFonts w:ascii="Courier New" w:hAnsi="Courier New" w:cs="Courier New"/>
        </w:rPr>
        <w:t xml:space="preserve">        pygame.draw.circle(window,(0,0,0),(x2,y2),16,5)</w:t>
      </w:r>
    </w:p>
    <w:p w14:paraId="53F9947E" w14:textId="28C28D07" w:rsidR="008D0067" w:rsidRDefault="008D0067" w:rsidP="008D0067">
      <w:pPr>
        <w:contextualSpacing/>
        <w:rPr>
          <w:rFonts w:ascii="Courier New" w:hAnsi="Courier New" w:cs="Courier New"/>
        </w:rPr>
      </w:pPr>
    </w:p>
    <w:p w14:paraId="4AA9048F" w14:textId="5120B292" w:rsidR="008D0067" w:rsidRDefault="008D0067" w:rsidP="008D0067">
      <w:pPr>
        <w:contextualSpacing/>
        <w:rPr>
          <w:rFonts w:ascii="Courier New" w:hAnsi="Courier New" w:cs="Courier New"/>
        </w:rPr>
      </w:pPr>
    </w:p>
    <w:p w14:paraId="1B1A51AA" w14:textId="77777777" w:rsidR="008D0067" w:rsidRPr="008D0067" w:rsidRDefault="008D0067" w:rsidP="008D0067">
      <w:pPr>
        <w:contextualSpacing/>
        <w:rPr>
          <w:rFonts w:ascii="Courier New" w:hAnsi="Courier New" w:cs="Courier New"/>
        </w:rPr>
      </w:pPr>
      <w:r w:rsidRPr="008D0067">
        <w:rPr>
          <w:rFonts w:ascii="Courier New" w:hAnsi="Courier New" w:cs="Courier New"/>
        </w:rPr>
        <w:t>class truck(vehicle):</w:t>
      </w:r>
    </w:p>
    <w:p w14:paraId="5BBBA94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create(self,world,height):</w:t>
      </w:r>
    </w:p>
    <w:p w14:paraId="495A877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height += 3</w:t>
      </w:r>
    </w:p>
    <w:p w14:paraId="310C1602" w14:textId="77777777" w:rsidR="008D0067" w:rsidRPr="008D0067" w:rsidRDefault="008D0067" w:rsidP="008D0067">
      <w:pPr>
        <w:contextualSpacing/>
        <w:rPr>
          <w:rFonts w:ascii="Courier New" w:hAnsi="Courier New" w:cs="Courier New"/>
        </w:rPr>
      </w:pPr>
    </w:p>
    <w:p w14:paraId="37B5178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 = b2FixtureDef(shape=b2PolygonShape(box=(2.5,1)),density=500,friction=0.3,categoryBits=0x0004,maskBits=0x0002)</w:t>
      </w:r>
    </w:p>
    <w:p w14:paraId="395476D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chassisDef.filter.groupIndex = -2</w:t>
      </w:r>
    </w:p>
    <w:p w14:paraId="786056B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self.chassis = world.CreateDynamicBody(position=(4,height),fixtures=chassisDef)</w:t>
      </w:r>
    </w:p>
    <w:p w14:paraId="22ECB727" w14:textId="77777777" w:rsidR="008D0067" w:rsidRPr="008D0067" w:rsidRDefault="008D0067" w:rsidP="008D0067">
      <w:pPr>
        <w:contextualSpacing/>
        <w:rPr>
          <w:rFonts w:ascii="Courier New" w:hAnsi="Courier New" w:cs="Courier New"/>
        </w:rPr>
      </w:pPr>
    </w:p>
    <w:p w14:paraId="6E3B1E05"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 = b2FixtureDef(shape=b2CircleShape(radius=0.8),density=100,categoryBits=0x0004,maskBits=0x0002)</w:t>
      </w:r>
    </w:p>
    <w:p w14:paraId="6CFB914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wheel1Def.filter.groupIndex = -2</w:t>
      </w:r>
    </w:p>
    <w:p w14:paraId="0A00A377"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self.wheel1 = world.CreateDynamicBody(position=(6.5,height-1),fixtures=wheel1Def)</w:t>
      </w:r>
    </w:p>
    <w:p w14:paraId="558BC3E7" w14:textId="77777777" w:rsidR="008D0067" w:rsidRPr="008D0067" w:rsidRDefault="008D0067" w:rsidP="008D0067">
      <w:pPr>
        <w:contextualSpacing/>
        <w:rPr>
          <w:rFonts w:ascii="Courier New" w:hAnsi="Courier New" w:cs="Courier New"/>
        </w:rPr>
      </w:pPr>
    </w:p>
    <w:p w14:paraId="6DE74D2E"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 = b2FixtureDef(shape=b2CircleShape(radius=0.8),density=100,categoryBits=0x0004,maskBits=0x0002)</w:t>
      </w:r>
    </w:p>
    <w:p w14:paraId="5D88DCD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wheel2Def.filter.groupIndex = -2</w:t>
      </w:r>
    </w:p>
    <w:p w14:paraId="668DED90" w14:textId="77777777" w:rsidR="008D0067" w:rsidRPr="008D0067" w:rsidRDefault="008D0067" w:rsidP="008D0067">
      <w:pPr>
        <w:contextualSpacing/>
        <w:rPr>
          <w:rFonts w:ascii="Courier New" w:hAnsi="Courier New" w:cs="Courier New"/>
        </w:rPr>
      </w:pPr>
      <w:r w:rsidRPr="008D0067">
        <w:rPr>
          <w:rFonts w:ascii="Courier New" w:hAnsi="Courier New" w:cs="Courier New"/>
        </w:rPr>
        <w:lastRenderedPageBreak/>
        <w:t xml:space="preserve">        self.wheel2 = world.CreateDynamicBody(position=(1.5,height-1),fixtures=wheel2Def)</w:t>
      </w:r>
    </w:p>
    <w:p w14:paraId="6DDFA100" w14:textId="77777777" w:rsidR="008D0067" w:rsidRPr="008D0067" w:rsidRDefault="008D0067" w:rsidP="008D0067">
      <w:pPr>
        <w:contextualSpacing/>
        <w:rPr>
          <w:rFonts w:ascii="Courier New" w:hAnsi="Courier New" w:cs="Courier New"/>
        </w:rPr>
      </w:pPr>
    </w:p>
    <w:p w14:paraId="3730683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self.joint1 = world.CreateWheelJoint(bodyA=self.chassis,bodyB=self.wheel1,anchor=(6.5,height-1),axis=(0,1),motorSpeed=0.0,maxMotorTorque=5000.0,enableMotor=True,frequencyHz=20.0,dampingRatio=0.5,collideConnected=False)</w:t>
      </w:r>
    </w:p>
    <w:p w14:paraId="571B29D9" w14:textId="77777777" w:rsidR="008D0067" w:rsidRPr="008D0067" w:rsidRDefault="008D0067" w:rsidP="008D0067">
      <w:pPr>
        <w:contextualSpacing/>
        <w:rPr>
          <w:rFonts w:ascii="Courier New" w:hAnsi="Courier New" w:cs="Courier New"/>
        </w:rPr>
      </w:pPr>
    </w:p>
    <w:p w14:paraId="48214D3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self.joint2 = world.CreateWheelJoint(bodyA=self.chassis,bodyB=self.wheel2,anchor=(1.5,height-1),axis=(0,1),motorSpeed=0.0,maxMotorTorque=5000.0,enableMotor=True,frequencyHz=20.0,dampingRatio=0.5,collideConnected=False)</w:t>
      </w:r>
    </w:p>
    <w:p w14:paraId="409AFEBB" w14:textId="77777777" w:rsidR="008D0067" w:rsidRPr="008D0067" w:rsidRDefault="008D0067" w:rsidP="008D0067">
      <w:pPr>
        <w:contextualSpacing/>
        <w:rPr>
          <w:rFonts w:ascii="Courier New" w:hAnsi="Courier New" w:cs="Courier New"/>
        </w:rPr>
      </w:pPr>
    </w:p>
    <w:p w14:paraId="152B330A" w14:textId="77777777" w:rsidR="008D0067" w:rsidRPr="008D0067" w:rsidRDefault="008D0067" w:rsidP="008D0067">
      <w:pPr>
        <w:contextualSpacing/>
        <w:rPr>
          <w:rFonts w:ascii="Courier New" w:hAnsi="Courier New" w:cs="Courier New"/>
        </w:rPr>
      </w:pPr>
    </w:p>
    <w:p w14:paraId="3551B7B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def Draw(self,window):</w:t>
      </w:r>
    </w:p>
    <w:p w14:paraId="1B0199F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angle = 2*math.pi- self.chassis.angle</w:t>
      </w:r>
    </w:p>
    <w:p w14:paraId="277D1C5C" w14:textId="77777777" w:rsidR="008D0067" w:rsidRPr="008D0067" w:rsidRDefault="008D0067" w:rsidP="008D0067">
      <w:pPr>
        <w:contextualSpacing/>
        <w:rPr>
          <w:rFonts w:ascii="Courier New" w:hAnsi="Courier New" w:cs="Courier New"/>
        </w:rPr>
      </w:pPr>
    </w:p>
    <w:p w14:paraId="05B5B7AA"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x1,y1 = self.wheel1.position</w:t>
      </w:r>
    </w:p>
    <w:p w14:paraId="275397C0"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x1 = int(x1*20)</w:t>
      </w:r>
    </w:p>
    <w:p w14:paraId="4CF173EC"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y1 = int(600-y1*20)</w:t>
      </w:r>
    </w:p>
    <w:p w14:paraId="65F8F009"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point3 = (x1+40*math.sin(angle),y1-40*math.cos(angle))</w:t>
      </w:r>
    </w:p>
    <w:p w14:paraId="1A1D782B"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point4 = (x1,y1)</w:t>
      </w:r>
    </w:p>
    <w:p w14:paraId="7797B680" w14:textId="77777777" w:rsidR="008D0067" w:rsidRPr="008D0067" w:rsidRDefault="008D0067" w:rsidP="008D0067">
      <w:pPr>
        <w:contextualSpacing/>
        <w:rPr>
          <w:rFonts w:ascii="Courier New" w:hAnsi="Courier New" w:cs="Courier New"/>
        </w:rPr>
      </w:pPr>
    </w:p>
    <w:p w14:paraId="1241452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x2,y2 = self.wheel2.position</w:t>
      </w:r>
    </w:p>
    <w:p w14:paraId="6D061446"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x2 = int(x2*20)</w:t>
      </w:r>
    </w:p>
    <w:p w14:paraId="1D44A2F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y2 = int(600-y2*20)</w:t>
      </w:r>
    </w:p>
    <w:p w14:paraId="6D2D8A9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point2 = (x2+40*math.sin(angle),y2-40*math.cos(angle))</w:t>
      </w:r>
    </w:p>
    <w:p w14:paraId="0729C188"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point1 = (x2,y2)</w:t>
      </w:r>
    </w:p>
    <w:p w14:paraId="67F244C3" w14:textId="77777777" w:rsidR="008D0067" w:rsidRPr="008D0067" w:rsidRDefault="008D0067" w:rsidP="008D0067">
      <w:pPr>
        <w:contextualSpacing/>
        <w:rPr>
          <w:rFonts w:ascii="Courier New" w:hAnsi="Courier New" w:cs="Courier New"/>
        </w:rPr>
      </w:pPr>
    </w:p>
    <w:p w14:paraId="5444DC2F"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pygame.draw.line(window,(0,0,0),point1,point2,5)</w:t>
      </w:r>
    </w:p>
    <w:p w14:paraId="70BFCDC3"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pygame.draw.line(window,(0,0,0),point2,point3,5)</w:t>
      </w:r>
    </w:p>
    <w:p w14:paraId="0945B81D"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pygame.draw.line(window,(0,0,0),point3,point4,5)</w:t>
      </w:r>
    </w:p>
    <w:p w14:paraId="52B4F731" w14:textId="77777777" w:rsidR="008D0067" w:rsidRPr="008D0067" w:rsidRDefault="008D0067" w:rsidP="008D0067">
      <w:pPr>
        <w:contextualSpacing/>
        <w:rPr>
          <w:rFonts w:ascii="Courier New" w:hAnsi="Courier New" w:cs="Courier New"/>
        </w:rPr>
      </w:pPr>
      <w:r w:rsidRPr="008D0067">
        <w:rPr>
          <w:rFonts w:ascii="Courier New" w:hAnsi="Courier New" w:cs="Courier New"/>
        </w:rPr>
        <w:t xml:space="preserve">        pygame.draw.line(window,(0,0,0),point4,point1,5)</w:t>
      </w:r>
    </w:p>
    <w:p w14:paraId="6E6F75F6" w14:textId="45D8AE3D" w:rsidR="008D0067" w:rsidRDefault="008D0067" w:rsidP="008D0067">
      <w:pPr>
        <w:contextualSpacing/>
        <w:rPr>
          <w:rFonts w:ascii="Courier New" w:hAnsi="Courier New" w:cs="Courier New"/>
        </w:rPr>
      </w:pPr>
      <w:r w:rsidRPr="008D0067">
        <w:rPr>
          <w:rFonts w:ascii="Courier New" w:hAnsi="Courier New" w:cs="Courier New"/>
        </w:rPr>
        <w:t xml:space="preserve">        pygame.draw.circle(window,(0,0,0),(x1,y1),16,5)</w:t>
      </w:r>
    </w:p>
    <w:p w14:paraId="24A13B92" w14:textId="1DD0E63D" w:rsidR="00D8260F" w:rsidRDefault="008D0067" w:rsidP="008D0067">
      <w:pPr>
        <w:contextualSpacing/>
        <w:rPr>
          <w:rFonts w:ascii="Courier New" w:hAnsi="Courier New" w:cs="Courier New"/>
        </w:rPr>
      </w:pPr>
      <w:r w:rsidRPr="008D0067">
        <w:rPr>
          <w:rFonts w:ascii="Courier New" w:hAnsi="Courier New" w:cs="Courier New"/>
        </w:rPr>
        <w:t xml:space="preserve">        pygame.draw.circle(window,(0,0,0),(x2,y2),16,5)</w:t>
      </w:r>
    </w:p>
    <w:p w14:paraId="721D6D33" w14:textId="77777777" w:rsidR="00D8260F" w:rsidRDefault="00D8260F">
      <w:pPr>
        <w:rPr>
          <w:rFonts w:ascii="Courier New" w:hAnsi="Courier New" w:cs="Courier New"/>
        </w:rPr>
      </w:pPr>
      <w:r>
        <w:rPr>
          <w:rFonts w:ascii="Courier New" w:hAnsi="Courier New" w:cs="Courier New"/>
        </w:rPr>
        <w:br w:type="page"/>
      </w:r>
    </w:p>
    <w:p w14:paraId="6DF342D3" w14:textId="0383B1DA" w:rsidR="00D8260F" w:rsidRDefault="00D8260F" w:rsidP="00D8260F">
      <w:pPr>
        <w:pStyle w:val="Heading3"/>
      </w:pPr>
      <w:bookmarkStart w:id="476" w:name="_Toc8207724"/>
      <w:r>
        <w:lastRenderedPageBreak/>
        <w:t>Build.py</w:t>
      </w:r>
      <w:bookmarkEnd w:id="476"/>
    </w:p>
    <w:p w14:paraId="411BAA4A" w14:textId="77777777" w:rsidR="00D8260F" w:rsidRPr="00D8260F" w:rsidRDefault="00D8260F" w:rsidP="00D8260F">
      <w:pPr>
        <w:contextualSpacing/>
        <w:rPr>
          <w:rFonts w:ascii="Courier New" w:hAnsi="Courier New" w:cs="Courier New"/>
        </w:rPr>
      </w:pPr>
      <w:r w:rsidRPr="00D8260F">
        <w:rPr>
          <w:rFonts w:ascii="Courier New" w:hAnsi="Courier New" w:cs="Courier New"/>
        </w:rPr>
        <w:t>import pygame,sys,Graphics,Classes,BridgeData,Save</w:t>
      </w:r>
    </w:p>
    <w:p w14:paraId="5D60A7A2" w14:textId="77777777" w:rsidR="00D8260F" w:rsidRPr="00D8260F" w:rsidRDefault="00D8260F" w:rsidP="00D8260F">
      <w:pPr>
        <w:contextualSpacing/>
        <w:rPr>
          <w:rFonts w:ascii="Courier New" w:hAnsi="Courier New" w:cs="Courier New"/>
        </w:rPr>
      </w:pPr>
      <w:r w:rsidRPr="00D8260F">
        <w:rPr>
          <w:rFonts w:ascii="Courier New" w:hAnsi="Courier New" w:cs="Courier New"/>
        </w:rPr>
        <w:t>from pygame.locals import *</w:t>
      </w:r>
    </w:p>
    <w:p w14:paraId="600BC804" w14:textId="77777777" w:rsidR="00D8260F" w:rsidRPr="00D8260F" w:rsidRDefault="00D8260F" w:rsidP="00D8260F">
      <w:pPr>
        <w:contextualSpacing/>
        <w:rPr>
          <w:rFonts w:ascii="Courier New" w:hAnsi="Courier New" w:cs="Courier New"/>
        </w:rPr>
      </w:pPr>
    </w:p>
    <w:p w14:paraId="3F053D4F"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loadBridge(bridgeID):</w:t>
      </w:r>
    </w:p>
    <w:p w14:paraId="470DE33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 = []</w:t>
      </w:r>
    </w:p>
    <w:p w14:paraId="7AD2241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bridgeFile,dif,land = BridgeData.getBridgeFile(bridgeID)</w:t>
      </w:r>
    </w:p>
    <w:p w14:paraId="6AC0981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bridgeFile = eval(bridgeFile.strip("'"))</w:t>
      </w:r>
    </w:p>
    <w:p w14:paraId="7998B59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jointNum = len(bridgeFile)</w:t>
      </w:r>
    </w:p>
    <w:p w14:paraId="727BB4B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 = []</w:t>
      </w:r>
    </w:p>
    <w:p w14:paraId="0ED03CA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added = False</w:t>
      </w:r>
    </w:p>
    <w:p w14:paraId="65B29AD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bridgeFile:</w:t>
      </w:r>
    </w:p>
    <w:p w14:paraId="0FEC213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jointX,jointY = bridgeFile[joint]['location']</w:t>
      </w:r>
    </w:p>
    <w:p w14:paraId="70C2603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jointList.append({'index':int(joint),'point':(jointX*20,600 - jointY*20)})</w:t>
      </w:r>
    </w:p>
    <w:p w14:paraId="6BF305A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bridgeFile:</w:t>
      </w:r>
    </w:p>
    <w:p w14:paraId="652C134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joint1 = int(joint)</w:t>
      </w:r>
    </w:p>
    <w:p w14:paraId="66EBAB1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connectedJoint in bridgeFile[joint]['connectedJoints']:</w:t>
      </w:r>
    </w:p>
    <w:p w14:paraId="7A102CB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joint2 = int(connectedJoint['joint'])</w:t>
      </w:r>
    </w:p>
    <w:p w14:paraId="599100C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2AD80CC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(material.getJoint1() == joint1 and material.getJoint2() == joint2) or (material.getJoint1() == joint2 and material.getJoint2() == joint1):</w:t>
      </w:r>
    </w:p>
    <w:p w14:paraId="3D6F7F3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added = True</w:t>
      </w:r>
    </w:p>
    <w:p w14:paraId="796F648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added == False:</w:t>
      </w:r>
    </w:p>
    <w:p w14:paraId="41704DD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connectedJoint['material'] == 'Steel':</w:t>
      </w:r>
    </w:p>
    <w:p w14:paraId="0C66C69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Classes.Steel()</w:t>
      </w:r>
    </w:p>
    <w:p w14:paraId="5DDE2D8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connectedJoint['material'] == 'Wood':</w:t>
      </w:r>
    </w:p>
    <w:p w14:paraId="2F85929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Classes.Wood()</w:t>
      </w:r>
    </w:p>
    <w:p w14:paraId="3255C96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connectedJoint['material'] == 'Road':</w:t>
      </w:r>
    </w:p>
    <w:p w14:paraId="201C5BB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Classes.Road()</w:t>
      </w:r>
    </w:p>
    <w:p w14:paraId="7AF8745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connectedJoint['material'] == 'Rope':</w:t>
      </w:r>
    </w:p>
    <w:p w14:paraId="28952D0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Classes.Rope()</w:t>
      </w:r>
    </w:p>
    <w:p w14:paraId="7DECB77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connectedJoint['material'] == 'Cable':</w:t>
      </w:r>
    </w:p>
    <w:p w14:paraId="7D470ED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Classes.Cable()</w:t>
      </w:r>
    </w:p>
    <w:p w14:paraId="2A12552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item.setjoint1(joint1)</w:t>
      </w:r>
    </w:p>
    <w:p w14:paraId="1C59B8C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item.setjoint2(joint2)</w:t>
      </w:r>
    </w:p>
    <w:p w14:paraId="3912443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materialStack.append(item)</w:t>
      </w:r>
    </w:p>
    <w:p w14:paraId="0CCFEC5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else:</w:t>
      </w:r>
    </w:p>
    <w:p w14:paraId="1FAA90D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added = False</w:t>
      </w:r>
    </w:p>
    <w:p w14:paraId="6D83234D" w14:textId="77777777" w:rsidR="00D8260F" w:rsidRPr="00D8260F" w:rsidRDefault="00D8260F" w:rsidP="00D8260F">
      <w:pPr>
        <w:contextualSpacing/>
        <w:rPr>
          <w:rFonts w:ascii="Courier New" w:hAnsi="Courier New" w:cs="Courier New"/>
        </w:rPr>
      </w:pPr>
    </w:p>
    <w:p w14:paraId="5AEE3EB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00E8517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6B890B8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int(material.getJoint1()) == int(joint['index']):</w:t>
      </w:r>
    </w:p>
    <w:p w14:paraId="038D269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jointX,jointY = joint['point']</w:t>
      </w:r>
    </w:p>
    <w:p w14:paraId="590D884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material.setCo1(jointX,jointY)</w:t>
      </w:r>
    </w:p>
    <w:p w14:paraId="7731F27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int(material.getJoint2()) == int(joint['index']):</w:t>
      </w:r>
    </w:p>
    <w:p w14:paraId="522ED36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jointX,jointY = joint['point']</w:t>
      </w:r>
    </w:p>
    <w:p w14:paraId="69712E7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material.setCo2(jointX,jointY)</w:t>
      </w:r>
    </w:p>
    <w:p w14:paraId="360FBA4F" w14:textId="77777777" w:rsidR="00D8260F" w:rsidRPr="00D8260F" w:rsidRDefault="00D8260F" w:rsidP="00D8260F">
      <w:pPr>
        <w:contextualSpacing/>
        <w:rPr>
          <w:rFonts w:ascii="Courier New" w:hAnsi="Courier New" w:cs="Courier New"/>
        </w:rPr>
      </w:pPr>
    </w:p>
    <w:p w14:paraId="6E4AAC0B" w14:textId="72924E80" w:rsidR="00D8260F" w:rsidRDefault="00D8260F" w:rsidP="00D8260F">
      <w:pPr>
        <w:contextualSpacing/>
        <w:rPr>
          <w:rFonts w:ascii="Courier New" w:hAnsi="Courier New" w:cs="Courier New"/>
        </w:rPr>
      </w:pPr>
      <w:r w:rsidRPr="00D8260F">
        <w:rPr>
          <w:rFonts w:ascii="Courier New" w:hAnsi="Courier New" w:cs="Courier New"/>
        </w:rPr>
        <w:t xml:space="preserve">    return [materialStack,jointList,jointNum,dif,land]</w:t>
      </w:r>
    </w:p>
    <w:p w14:paraId="71DA7A36" w14:textId="658F513E" w:rsidR="00D8260F" w:rsidRDefault="00D8260F" w:rsidP="00D8260F">
      <w:pPr>
        <w:contextualSpacing/>
        <w:rPr>
          <w:rFonts w:ascii="Courier New" w:hAnsi="Courier New" w:cs="Courier New"/>
        </w:rPr>
      </w:pPr>
    </w:p>
    <w:p w14:paraId="373FCF46" w14:textId="77777777" w:rsidR="00D8260F" w:rsidRPr="00D8260F" w:rsidRDefault="00D8260F" w:rsidP="00D8260F">
      <w:pPr>
        <w:contextualSpacing/>
        <w:rPr>
          <w:rFonts w:ascii="Courier New" w:hAnsi="Courier New" w:cs="Courier New"/>
        </w:rPr>
      </w:pPr>
      <w:r w:rsidRPr="00D8260F">
        <w:rPr>
          <w:rFonts w:ascii="Courier New" w:hAnsi="Courier New" w:cs="Courier New"/>
        </w:rPr>
        <w:t># delete joints with no related materials</w:t>
      </w:r>
    </w:p>
    <w:p w14:paraId="25FF86AD"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deleteExcessJoint(jointList,materialStack):</w:t>
      </w:r>
    </w:p>
    <w:p w14:paraId="56DE50F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toDelete = []</w:t>
      </w:r>
    </w:p>
    <w:p w14:paraId="29D4334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4CC0CD3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numOfConnectedMaterials = 0</w:t>
      </w:r>
    </w:p>
    <w:p w14:paraId="1B8D925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2133176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joint['index'] == material.getJoint1() or joint['index'] == material.getJoint2():</w:t>
      </w:r>
    </w:p>
    <w:p w14:paraId="4014919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numOfConnectedMaterials += 1</w:t>
      </w:r>
    </w:p>
    <w:p w14:paraId="702163C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numOfConnectedMaterials == 0:</w:t>
      </w:r>
    </w:p>
    <w:p w14:paraId="4BFCDB8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toDelete.append(joint)</w:t>
      </w:r>
    </w:p>
    <w:p w14:paraId="3E7E799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toDelete:</w:t>
      </w:r>
    </w:p>
    <w:p w14:paraId="150CAFB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jointList.remove(joint)</w:t>
      </w:r>
    </w:p>
    <w:p w14:paraId="22BDC8FD" w14:textId="77777777" w:rsidR="00D8260F" w:rsidRPr="00D8260F" w:rsidRDefault="00D8260F" w:rsidP="00D8260F">
      <w:pPr>
        <w:contextualSpacing/>
        <w:rPr>
          <w:rFonts w:ascii="Courier New" w:hAnsi="Courier New" w:cs="Courier New"/>
        </w:rPr>
      </w:pPr>
    </w:p>
    <w:p w14:paraId="65D44CA7" w14:textId="77777777" w:rsidR="00D8260F" w:rsidRPr="00D8260F" w:rsidRDefault="00D8260F" w:rsidP="00D8260F">
      <w:pPr>
        <w:contextualSpacing/>
        <w:rPr>
          <w:rFonts w:ascii="Courier New" w:hAnsi="Courier New" w:cs="Courier New"/>
        </w:rPr>
      </w:pPr>
      <w:r w:rsidRPr="00D8260F">
        <w:rPr>
          <w:rFonts w:ascii="Courier New" w:hAnsi="Courier New" w:cs="Courier New"/>
        </w:rPr>
        <w:t># returns which joint has been clicked on if any</w:t>
      </w:r>
    </w:p>
    <w:p w14:paraId="1C8D8C18"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jointClick(jointList,dotX,dotY):</w:t>
      </w:r>
    </w:p>
    <w:p w14:paraId="7D443DF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3E0B523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jointX,jointY = joint['point']</w:t>
      </w:r>
    </w:p>
    <w:p w14:paraId="535D646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rect = pygame.Rect(jointX-6,jointY-6,12,12)</w:t>
      </w:r>
    </w:p>
    <w:p w14:paraId="40E11F7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rect.collidepoint((dotX,dotY)) == True:</w:t>
      </w:r>
    </w:p>
    <w:p w14:paraId="178077C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joint['index']</w:t>
      </w:r>
    </w:p>
    <w:p w14:paraId="3680414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0</w:t>
      </w:r>
    </w:p>
    <w:p w14:paraId="7154D971" w14:textId="77777777" w:rsidR="00D8260F" w:rsidRPr="00D8260F" w:rsidRDefault="00D8260F" w:rsidP="00D8260F">
      <w:pPr>
        <w:contextualSpacing/>
        <w:rPr>
          <w:rFonts w:ascii="Courier New" w:hAnsi="Courier New" w:cs="Courier New"/>
        </w:rPr>
      </w:pPr>
    </w:p>
    <w:p w14:paraId="5F26BB09" w14:textId="77777777" w:rsidR="00D8260F" w:rsidRPr="00D8260F" w:rsidRDefault="00D8260F" w:rsidP="00D8260F">
      <w:pPr>
        <w:contextualSpacing/>
        <w:rPr>
          <w:rFonts w:ascii="Courier New" w:hAnsi="Courier New" w:cs="Courier New"/>
        </w:rPr>
      </w:pPr>
      <w:r w:rsidRPr="00D8260F">
        <w:rPr>
          <w:rFonts w:ascii="Courier New" w:hAnsi="Courier New" w:cs="Courier New"/>
        </w:rPr>
        <w:t># determines whether a material can be placed in its current location</w:t>
      </w:r>
    </w:p>
    <w:p w14:paraId="6BE23331"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allowConnect(materialStack,item,dotX,dotY):</w:t>
      </w:r>
    </w:p>
    <w:p w14:paraId="5FD2C05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332A501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((material.getStart() == item.getStart()) and (material.getEnd() == (dotX,dotY))) or ((material.getStart() == (dotX,dotY)) and (material.getEnd() == item.getStart())):</w:t>
      </w:r>
    </w:p>
    <w:p w14:paraId="794EF41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item.errorTrue()</w:t>
      </w:r>
    </w:p>
    <w:p w14:paraId="64F80F78" w14:textId="77777777" w:rsidR="00D8260F" w:rsidRPr="00D8260F" w:rsidRDefault="00D8260F" w:rsidP="00D8260F">
      <w:pPr>
        <w:contextualSpacing/>
        <w:rPr>
          <w:rFonts w:ascii="Courier New" w:hAnsi="Courier New" w:cs="Courier New"/>
        </w:rPr>
      </w:pPr>
    </w:p>
    <w:p w14:paraId="1B765014" w14:textId="77777777" w:rsidR="00D8260F" w:rsidRPr="00D8260F" w:rsidRDefault="00D8260F" w:rsidP="00D8260F">
      <w:pPr>
        <w:contextualSpacing/>
        <w:rPr>
          <w:rFonts w:ascii="Courier New" w:hAnsi="Courier New" w:cs="Courier New"/>
        </w:rPr>
      </w:pPr>
      <w:r w:rsidRPr="00D8260F">
        <w:rPr>
          <w:rFonts w:ascii="Courier New" w:hAnsi="Courier New" w:cs="Courier New"/>
        </w:rPr>
        <w:t># returns which button has been clicked</w:t>
      </w:r>
    </w:p>
    <w:p w14:paraId="24EACECF"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stckbtnclk(stickButtons):</w:t>
      </w:r>
    </w:p>
    <w:p w14:paraId="5F0C8FD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button in stickButtons:</w:t>
      </w:r>
    </w:p>
    <w:p w14:paraId="7FF8527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stickButtons[button].ifClick():</w:t>
      </w:r>
    </w:p>
    <w:p w14:paraId="747FE9F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button</w:t>
      </w:r>
    </w:p>
    <w:p w14:paraId="6A3F304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w:t>
      </w:r>
    </w:p>
    <w:p w14:paraId="152CBACA" w14:textId="77777777" w:rsidR="00D8260F" w:rsidRPr="00D8260F" w:rsidRDefault="00D8260F" w:rsidP="00D8260F">
      <w:pPr>
        <w:contextualSpacing/>
        <w:rPr>
          <w:rFonts w:ascii="Courier New" w:hAnsi="Courier New" w:cs="Courier New"/>
        </w:rPr>
      </w:pPr>
    </w:p>
    <w:p w14:paraId="70068F6D" w14:textId="77777777" w:rsidR="00D8260F" w:rsidRPr="00D8260F" w:rsidRDefault="00D8260F" w:rsidP="00D8260F">
      <w:pPr>
        <w:contextualSpacing/>
        <w:rPr>
          <w:rFonts w:ascii="Courier New" w:hAnsi="Courier New" w:cs="Courier New"/>
        </w:rPr>
      </w:pPr>
      <w:r w:rsidRPr="00D8260F">
        <w:rPr>
          <w:rFonts w:ascii="Courier New" w:hAnsi="Courier New" w:cs="Courier New"/>
        </w:rPr>
        <w:t># turns on clicked button</w:t>
      </w:r>
    </w:p>
    <w:p w14:paraId="46B943B4"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turnOn(btn,stickButtons):</w:t>
      </w:r>
    </w:p>
    <w:p w14:paraId="4C673B0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button in stickButtons:</w:t>
      </w:r>
    </w:p>
    <w:p w14:paraId="2F4FCE2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button == btn:</w:t>
      </w:r>
    </w:p>
    <w:p w14:paraId="23A3EBB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stickButtons[btn].turnOn()</w:t>
      </w:r>
    </w:p>
    <w:p w14:paraId="6296542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else:</w:t>
      </w:r>
    </w:p>
    <w:p w14:paraId="462C9974" w14:textId="6475ECAB" w:rsidR="00D8260F" w:rsidRDefault="00D8260F" w:rsidP="00D8260F">
      <w:pPr>
        <w:contextualSpacing/>
        <w:rPr>
          <w:rFonts w:ascii="Courier New" w:hAnsi="Courier New" w:cs="Courier New"/>
        </w:rPr>
      </w:pPr>
      <w:r w:rsidRPr="00D8260F">
        <w:rPr>
          <w:rFonts w:ascii="Courier New" w:hAnsi="Courier New" w:cs="Courier New"/>
        </w:rPr>
        <w:t xml:space="preserve">            stickButtons[button].turnOff()</w:t>
      </w:r>
    </w:p>
    <w:p w14:paraId="1B053A9C" w14:textId="32A62806" w:rsidR="00D8260F" w:rsidRDefault="00D8260F" w:rsidP="00D8260F">
      <w:pPr>
        <w:contextualSpacing/>
        <w:rPr>
          <w:rFonts w:ascii="Courier New" w:hAnsi="Courier New" w:cs="Courier New"/>
        </w:rPr>
      </w:pPr>
    </w:p>
    <w:p w14:paraId="230B50E6" w14:textId="77777777" w:rsidR="00D8260F" w:rsidRPr="00D8260F" w:rsidRDefault="00D8260F" w:rsidP="00D8260F">
      <w:pPr>
        <w:contextualSpacing/>
        <w:rPr>
          <w:rFonts w:ascii="Courier New" w:hAnsi="Courier New" w:cs="Courier New"/>
        </w:rPr>
      </w:pPr>
      <w:r w:rsidRPr="00D8260F">
        <w:rPr>
          <w:rFonts w:ascii="Courier New" w:hAnsi="Courier New" w:cs="Courier New"/>
        </w:rPr>
        <w:t># determines which button is on</w:t>
      </w:r>
    </w:p>
    <w:p w14:paraId="042B53FC"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buttonOn(stickButtons):</w:t>
      </w:r>
    </w:p>
    <w:p w14:paraId="0D41A88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button in stickButtons:</w:t>
      </w:r>
    </w:p>
    <w:p w14:paraId="2AEA8BBF" w14:textId="77777777" w:rsidR="00D8260F" w:rsidRPr="00D8260F" w:rsidRDefault="00D8260F" w:rsidP="00D8260F">
      <w:pPr>
        <w:contextualSpacing/>
        <w:rPr>
          <w:rFonts w:ascii="Courier New" w:hAnsi="Courier New" w:cs="Courier New"/>
        </w:rPr>
      </w:pPr>
      <w:r w:rsidRPr="00D8260F">
        <w:rPr>
          <w:rFonts w:ascii="Courier New" w:hAnsi="Courier New" w:cs="Courier New"/>
        </w:rPr>
        <w:lastRenderedPageBreak/>
        <w:t xml:space="preserve">        if stickButtons[button].getOn():</w:t>
      </w:r>
    </w:p>
    <w:p w14:paraId="02FFF64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button</w:t>
      </w:r>
    </w:p>
    <w:p w14:paraId="2B5A2E3F" w14:textId="4D308342" w:rsidR="00D8260F" w:rsidRDefault="00D8260F" w:rsidP="00D8260F">
      <w:pPr>
        <w:contextualSpacing/>
        <w:rPr>
          <w:rFonts w:ascii="Courier New" w:hAnsi="Courier New" w:cs="Courier New"/>
        </w:rPr>
      </w:pPr>
      <w:r w:rsidRPr="00D8260F">
        <w:rPr>
          <w:rFonts w:ascii="Courier New" w:hAnsi="Courier New" w:cs="Courier New"/>
        </w:rPr>
        <w:t xml:space="preserve">    return ""</w:t>
      </w:r>
    </w:p>
    <w:p w14:paraId="59285676" w14:textId="7B89E4C0" w:rsidR="00D8260F" w:rsidRDefault="00D8260F" w:rsidP="00D8260F">
      <w:pPr>
        <w:contextualSpacing/>
        <w:rPr>
          <w:rFonts w:ascii="Courier New" w:hAnsi="Courier New" w:cs="Courier New"/>
        </w:rPr>
      </w:pPr>
    </w:p>
    <w:p w14:paraId="504DC114" w14:textId="77777777" w:rsidR="00D8260F" w:rsidRPr="00D8260F" w:rsidRDefault="00D8260F" w:rsidP="00D8260F">
      <w:pPr>
        <w:contextualSpacing/>
        <w:rPr>
          <w:rFonts w:ascii="Courier New" w:hAnsi="Courier New" w:cs="Courier New"/>
        </w:rPr>
      </w:pPr>
      <w:r w:rsidRPr="00D8260F">
        <w:rPr>
          <w:rFonts w:ascii="Courier New" w:hAnsi="Courier New" w:cs="Courier New"/>
        </w:rPr>
        <w:t>def Main(info,window):</w:t>
      </w:r>
    </w:p>
    <w:p w14:paraId="51F5004B" w14:textId="77777777" w:rsidR="00D8260F" w:rsidRPr="00D8260F" w:rsidRDefault="00D8260F" w:rsidP="00D8260F">
      <w:pPr>
        <w:contextualSpacing/>
        <w:rPr>
          <w:rFonts w:ascii="Courier New" w:hAnsi="Courier New" w:cs="Courier New"/>
        </w:rPr>
      </w:pPr>
    </w:p>
    <w:p w14:paraId="3F1929E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 = {</w:t>
      </w:r>
    </w:p>
    <w:p w14:paraId="4368F83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'steel':Classes.stickButton('   Steel   ',100,550),</w:t>
      </w:r>
    </w:p>
    <w:p w14:paraId="2D06BDB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'wood':Classes.stickButton('   Wood  ',300,550),</w:t>
      </w:r>
    </w:p>
    <w:p w14:paraId="76A881E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'road':Classes.stickButton('Concrete',500,550),</w:t>
      </w:r>
    </w:p>
    <w:p w14:paraId="398D2B4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'rope':Classes.stickButton('   Rope   ',700,550),</w:t>
      </w:r>
    </w:p>
    <w:p w14:paraId="77C2160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'cable':Classes.stickButton('   Cable  ',900,550),</w:t>
      </w:r>
    </w:p>
    <w:p w14:paraId="6BD44FE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'delete':Classes.stickButton('   Delete   ',900,50,(223,12,12)),</w:t>
      </w:r>
    </w:p>
    <w:p w14:paraId="4B0A3BD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'quit':Classes.stickButton('   Quit   ',100,50,(223,12,12)),</w:t>
      </w:r>
    </w:p>
    <w:p w14:paraId="62A688B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'save':Classes.stickButton('  Save    ',300,50,(34,204,0)),</w:t>
      </w:r>
    </w:p>
    <w:p w14:paraId="29D8882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'undo':Classes.stickButton('   Undo   ',700,50,(223,12,12)),</w:t>
      </w:r>
    </w:p>
    <w:p w14:paraId="72EB798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'test':Classes.stickButton('   Test   ',500,50)</w:t>
      </w:r>
    </w:p>
    <w:p w14:paraId="4EA1656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w:t>
      </w:r>
    </w:p>
    <w:p w14:paraId="20BC70A5" w14:textId="77777777" w:rsidR="00D8260F" w:rsidRPr="00D8260F" w:rsidRDefault="00D8260F" w:rsidP="00D8260F">
      <w:pPr>
        <w:contextualSpacing/>
        <w:rPr>
          <w:rFonts w:ascii="Courier New" w:hAnsi="Courier New" w:cs="Courier New"/>
        </w:rPr>
      </w:pPr>
    </w:p>
    <w:p w14:paraId="783A3B4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info['loadBridge'] == False:</w:t>
      </w:r>
    </w:p>
    <w:p w14:paraId="6D024FF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 = []</w:t>
      </w:r>
    </w:p>
    <w:p w14:paraId="0CC1AF5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 = []</w:t>
      </w:r>
    </w:p>
    <w:p w14:paraId="7D70478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jointNum = 0</w:t>
      </w:r>
    </w:p>
    <w:p w14:paraId="5775560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else:</w:t>
      </w:r>
    </w:p>
    <w:p w14:paraId="4B72C6D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materialStack,jointList,jointNum,dif,land = loadBridge(info['bridgeID'])</w:t>
      </w:r>
    </w:p>
    <w:p w14:paraId="0D427CE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info['dif'] = dif.strip("'")</w:t>
      </w:r>
    </w:p>
    <w:p w14:paraId="4ABE3AC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info['land'] = land</w:t>
      </w:r>
    </w:p>
    <w:p w14:paraId="7EE1B91C" w14:textId="77777777" w:rsidR="00D8260F" w:rsidRPr="00D8260F" w:rsidRDefault="00D8260F" w:rsidP="00D8260F">
      <w:pPr>
        <w:contextualSpacing/>
        <w:rPr>
          <w:rFonts w:ascii="Courier New" w:hAnsi="Courier New" w:cs="Courier New"/>
        </w:rPr>
      </w:pPr>
    </w:p>
    <w:p w14:paraId="348758B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476238F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False</w:t>
      </w:r>
    </w:p>
    <w:p w14:paraId="1E30648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clock = pygame.time.Clock()</w:t>
      </w:r>
    </w:p>
    <w:p w14:paraId="418E42A0" w14:textId="77777777" w:rsidR="00D8260F" w:rsidRPr="00D8260F" w:rsidRDefault="00D8260F" w:rsidP="00D8260F">
      <w:pPr>
        <w:contextualSpacing/>
        <w:rPr>
          <w:rFonts w:ascii="Courier New" w:hAnsi="Courier New" w:cs="Courier New"/>
        </w:rPr>
      </w:pPr>
    </w:p>
    <w:p w14:paraId="099EBFF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while True:</w:t>
      </w:r>
    </w:p>
    <w:p w14:paraId="2A36C69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event in pygame.event.get():</w:t>
      </w:r>
    </w:p>
    <w:p w14:paraId="126D454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event.type == QUIT:</w:t>
      </w:r>
    </w:p>
    <w:p w14:paraId="0506A38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pygame.quit()</w:t>
      </w:r>
    </w:p>
    <w:p w14:paraId="6ABB845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sys.exit()</w:t>
      </w:r>
    </w:p>
    <w:p w14:paraId="36D1272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event.type == pygame.MOUSEBUTTONDOWN:</w:t>
      </w:r>
    </w:p>
    <w:p w14:paraId="10D8787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True</w:t>
      </w:r>
    </w:p>
    <w:p w14:paraId="5B92FB0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event.type == pygame.MOUSEBUTTONUP:</w:t>
      </w:r>
    </w:p>
    <w:p w14:paraId="30B5D89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release = True</w:t>
      </w:r>
    </w:p>
    <w:p w14:paraId="4B423161" w14:textId="77777777" w:rsidR="00D8260F" w:rsidRPr="00D8260F" w:rsidRDefault="00D8260F" w:rsidP="00D8260F">
      <w:pPr>
        <w:contextualSpacing/>
        <w:rPr>
          <w:rFonts w:ascii="Courier New" w:hAnsi="Courier New" w:cs="Courier New"/>
        </w:rPr>
      </w:pPr>
    </w:p>
    <w:p w14:paraId="456D35F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Graphics.BackDrop(info['dif'],info['land'],window,True)</w:t>
      </w:r>
    </w:p>
    <w:p w14:paraId="09BD56B9" w14:textId="77777777" w:rsidR="00D8260F" w:rsidRPr="00D8260F" w:rsidRDefault="00D8260F" w:rsidP="00D8260F">
      <w:pPr>
        <w:contextualSpacing/>
        <w:rPr>
          <w:rFonts w:ascii="Courier New" w:hAnsi="Courier New" w:cs="Courier New"/>
        </w:rPr>
      </w:pPr>
    </w:p>
    <w:p w14:paraId="74198B90" w14:textId="13E78C03" w:rsidR="00D8260F" w:rsidRDefault="00D8260F" w:rsidP="00D8260F">
      <w:pPr>
        <w:contextualSpacing/>
        <w:rPr>
          <w:rFonts w:ascii="Courier New" w:hAnsi="Courier New" w:cs="Courier New"/>
        </w:rPr>
      </w:pPr>
      <w:r w:rsidRPr="00D8260F">
        <w:rPr>
          <w:rFonts w:ascii="Courier New" w:hAnsi="Courier New" w:cs="Courier New"/>
        </w:rPr>
        <w:t xml:space="preserve">        Material = buttonOn(stickButtons)</w:t>
      </w:r>
    </w:p>
    <w:p w14:paraId="4EE2234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 == "delete":</w:t>
      </w:r>
    </w:p>
    <w:p w14:paraId="54712A6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"Delete"</w:t>
      </w:r>
    </w:p>
    <w:p w14:paraId="1474545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"quit":</w:t>
      </w:r>
    </w:p>
    <w:p w14:paraId="4DD4337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"Quit"</w:t>
      </w:r>
    </w:p>
    <w:p w14:paraId="60C66BD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True</w:t>
      </w:r>
    </w:p>
    <w:p w14:paraId="3723DF43" w14:textId="77777777" w:rsidR="00D8260F" w:rsidRPr="00D8260F" w:rsidRDefault="00D8260F" w:rsidP="00D8260F">
      <w:pPr>
        <w:contextualSpacing/>
        <w:rPr>
          <w:rFonts w:ascii="Courier New" w:hAnsi="Courier New" w:cs="Courier New"/>
        </w:rPr>
      </w:pPr>
      <w:r w:rsidRPr="00D8260F">
        <w:rPr>
          <w:rFonts w:ascii="Courier New" w:hAnsi="Courier New" w:cs="Courier New"/>
        </w:rPr>
        <w:lastRenderedPageBreak/>
        <w:t xml:space="preserve">        elif Material == "save":</w:t>
      </w:r>
    </w:p>
    <w:p w14:paraId="7638E41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"Save"</w:t>
      </w:r>
    </w:p>
    <w:p w14:paraId="7F93C6A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True</w:t>
      </w:r>
    </w:p>
    <w:p w14:paraId="633A108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"undo":</w:t>
      </w:r>
    </w:p>
    <w:p w14:paraId="4599B72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"Undo"</w:t>
      </w:r>
    </w:p>
    <w:p w14:paraId="351358E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True</w:t>
      </w:r>
    </w:p>
    <w:p w14:paraId="4245C58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"test":</w:t>
      </w:r>
    </w:p>
    <w:p w14:paraId="09B75CF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"Test"</w:t>
      </w:r>
    </w:p>
    <w:p w14:paraId="5A76BE9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True</w:t>
      </w:r>
    </w:p>
    <w:p w14:paraId="187B2DB5" w14:textId="77777777" w:rsidR="00D8260F" w:rsidRPr="00D8260F" w:rsidRDefault="00D8260F" w:rsidP="00D8260F">
      <w:pPr>
        <w:contextualSpacing/>
        <w:rPr>
          <w:rFonts w:ascii="Courier New" w:hAnsi="Courier New" w:cs="Courier New"/>
        </w:rPr>
      </w:pPr>
    </w:p>
    <w:p w14:paraId="489533B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1EEE182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material.Draw(window)</w:t>
      </w:r>
    </w:p>
    <w:p w14:paraId="2F22334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4E15850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Graphics.drawJoint(window,joint['point'])</w:t>
      </w:r>
    </w:p>
    <w:p w14:paraId="2A9D48C4" w14:textId="77777777" w:rsidR="00D8260F" w:rsidRPr="00D8260F" w:rsidRDefault="00D8260F" w:rsidP="00D8260F">
      <w:pPr>
        <w:contextualSpacing/>
        <w:rPr>
          <w:rFonts w:ascii="Courier New" w:hAnsi="Courier New" w:cs="Courier New"/>
        </w:rPr>
      </w:pPr>
    </w:p>
    <w:p w14:paraId="6EFD5E4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clickStage == "PlaceMaterial1":</w:t>
      </w:r>
    </w:p>
    <w:p w14:paraId="0916597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button in stickButtons:</w:t>
      </w:r>
    </w:p>
    <w:p w14:paraId="39728FA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stickButtons[button].create(window)</w:t>
      </w:r>
    </w:p>
    <w:p w14:paraId="7AFD012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"PlaceMaterial2":</w:t>
      </w:r>
    </w:p>
    <w:p w14:paraId="57233EE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item.updateLocation(dotX,dotY)</w:t>
      </w:r>
    </w:p>
    <w:p w14:paraId="7E3184E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item.checkPlacement()</w:t>
      </w:r>
    </w:p>
    <w:p w14:paraId="4CC563D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allowConnect(materialStack,item,dotX,dotY)</w:t>
      </w:r>
    </w:p>
    <w:p w14:paraId="4B94371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item.Draw(window)</w:t>
      </w:r>
    </w:p>
    <w:p w14:paraId="1012ADED" w14:textId="77777777" w:rsidR="00D8260F" w:rsidRPr="00D8260F" w:rsidRDefault="00D8260F" w:rsidP="00D8260F">
      <w:pPr>
        <w:contextualSpacing/>
        <w:rPr>
          <w:rFonts w:ascii="Courier New" w:hAnsi="Courier New" w:cs="Courier New"/>
        </w:rPr>
      </w:pPr>
    </w:p>
    <w:p w14:paraId="37A7098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 != "":</w:t>
      </w:r>
    </w:p>
    <w:p w14:paraId="1E25753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 == "delete":</w:t>
      </w:r>
    </w:p>
    <w:p w14:paraId="1E0F359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dotX,dotY = Graphics.drawDot(window,info['dif'],info['land'],(233,12,12))</w:t>
      </w:r>
    </w:p>
    <w:p w14:paraId="4886F36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else:</w:t>
      </w:r>
    </w:p>
    <w:p w14:paraId="34F3112D" w14:textId="148FAFE4" w:rsidR="00D8260F" w:rsidRDefault="00D8260F" w:rsidP="00D8260F">
      <w:pPr>
        <w:contextualSpacing/>
        <w:rPr>
          <w:rFonts w:ascii="Courier New" w:hAnsi="Courier New" w:cs="Courier New"/>
        </w:rPr>
      </w:pPr>
      <w:r w:rsidRPr="00D8260F">
        <w:rPr>
          <w:rFonts w:ascii="Courier New" w:hAnsi="Courier New" w:cs="Courier New"/>
        </w:rPr>
        <w:t xml:space="preserve">                dotX,dotY = Graphics.drawDot(window,info['dif'],info['land'],(255,255,255))</w:t>
      </w:r>
    </w:p>
    <w:p w14:paraId="675B8814" w14:textId="3D8067B1" w:rsidR="00D8260F" w:rsidRDefault="00D8260F" w:rsidP="00D8260F">
      <w:pPr>
        <w:contextualSpacing/>
        <w:rPr>
          <w:rFonts w:ascii="Courier New" w:hAnsi="Courier New" w:cs="Courier New"/>
        </w:rPr>
      </w:pPr>
    </w:p>
    <w:p w14:paraId="5519F56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click:</w:t>
      </w:r>
    </w:p>
    <w:p w14:paraId="5FE843B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clickStage == "PlaceMaterial1":</w:t>
      </w:r>
    </w:p>
    <w:p w14:paraId="6C7B82E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 != "" and stckbtnclk(stickButtons) == "":</w:t>
      </w:r>
    </w:p>
    <w:p w14:paraId="5959983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 == "steel":</w:t>
      </w:r>
    </w:p>
    <w:p w14:paraId="5D30FD6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Classes.Steel()</w:t>
      </w:r>
    </w:p>
    <w:p w14:paraId="3B760B3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"wood":</w:t>
      </w:r>
    </w:p>
    <w:p w14:paraId="3A99430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Classes.Wood()</w:t>
      </w:r>
    </w:p>
    <w:p w14:paraId="24AD3BA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"road":</w:t>
      </w:r>
    </w:p>
    <w:p w14:paraId="24D68D4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Classes.Road()</w:t>
      </w:r>
    </w:p>
    <w:p w14:paraId="55F5955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"rope":</w:t>
      </w:r>
    </w:p>
    <w:p w14:paraId="496EC9D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Classes.Rope()</w:t>
      </w:r>
    </w:p>
    <w:p w14:paraId="3A42803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Material == "cable":</w:t>
      </w:r>
    </w:p>
    <w:p w14:paraId="243DBDE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 = Classes.Cable()</w:t>
      </w:r>
    </w:p>
    <w:p w14:paraId="6FAA634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item.setCo1(dotX,dotY)</w:t>
      </w:r>
    </w:p>
    <w:p w14:paraId="76AEEB3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"PlaceMaterial2"</w:t>
      </w:r>
    </w:p>
    <w:p w14:paraId="2F8269C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jointPoints = []</w:t>
      </w:r>
    </w:p>
    <w:p w14:paraId="3920FE8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41D1C8A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jointPoints.append(joint['point'])</w:t>
      </w:r>
    </w:p>
    <w:p w14:paraId="280B8450" w14:textId="77777777" w:rsidR="00D8260F" w:rsidRPr="00D8260F" w:rsidRDefault="00D8260F" w:rsidP="00D8260F">
      <w:pPr>
        <w:contextualSpacing/>
        <w:rPr>
          <w:rFonts w:ascii="Courier New" w:hAnsi="Courier New" w:cs="Courier New"/>
        </w:rPr>
      </w:pPr>
      <w:r w:rsidRPr="00D8260F">
        <w:rPr>
          <w:rFonts w:ascii="Courier New" w:hAnsi="Courier New" w:cs="Courier New"/>
        </w:rPr>
        <w:lastRenderedPageBreak/>
        <w:t xml:space="preserve">                    if (dotX,dotY) not in jointPoints:</w:t>
      </w:r>
    </w:p>
    <w:p w14:paraId="5CDFBC2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jointNum += 1</w:t>
      </w:r>
    </w:p>
    <w:p w14:paraId="0E418B1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jointList.append({'index':jointNum,'point':(dotX,dotY)})</w:t>
      </w:r>
    </w:p>
    <w:p w14:paraId="0380EAC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03BBF22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joint['point'] == (dotX,dotY):</w:t>
      </w:r>
    </w:p>
    <w:p w14:paraId="5C462A9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item.setjoint1(joint['index'])</w:t>
      </w:r>
    </w:p>
    <w:p w14:paraId="0ADCF44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else:</w:t>
      </w:r>
    </w:p>
    <w:p w14:paraId="5994AA6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turnOn(stckbtnclk(stickButtons),stickButtons)</w:t>
      </w:r>
    </w:p>
    <w:p w14:paraId="3759098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"PlaceMaterial2":</w:t>
      </w:r>
    </w:p>
    <w:p w14:paraId="6DCE718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item.getError() == False:</w:t>
      </w:r>
    </w:p>
    <w:p w14:paraId="23E635D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jointPoints = []</w:t>
      </w:r>
    </w:p>
    <w:p w14:paraId="51AB4A7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3353E81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jointPoints.append(joint['point'])</w:t>
      </w:r>
    </w:p>
    <w:p w14:paraId="34FC34D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(dotX,dotY) not in jointPoints:</w:t>
      </w:r>
    </w:p>
    <w:p w14:paraId="4A83FE9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jointNum += 1</w:t>
      </w:r>
    </w:p>
    <w:p w14:paraId="44C9A7B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jointList.append({'index':jointNum,'point':(dotX,dotY)})</w:t>
      </w:r>
    </w:p>
    <w:p w14:paraId="0733E350"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6CA420A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joint['point'] == (dotX,dotY):</w:t>
      </w:r>
    </w:p>
    <w:p w14:paraId="6F8536B3"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item.setjoint2(joint['index'])</w:t>
      </w:r>
    </w:p>
    <w:p w14:paraId="64906C6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materialStack.append(item)</w:t>
      </w:r>
    </w:p>
    <w:p w14:paraId="0216D7E2" w14:textId="7F436A10" w:rsid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07221EC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"Delete":</w:t>
      </w:r>
    </w:p>
    <w:p w14:paraId="43037E6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jointClicked = jointClick(jointList,dotX,dotY)</w:t>
      </w:r>
    </w:p>
    <w:p w14:paraId="7815F60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jointCount = 0</w:t>
      </w:r>
    </w:p>
    <w:p w14:paraId="7D8C9A5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cap = False</w:t>
      </w:r>
    </w:p>
    <w:p w14:paraId="1609411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toDelete = []</w:t>
      </w:r>
    </w:p>
    <w:p w14:paraId="7C12C83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jointClicked != 0:</w:t>
      </w:r>
    </w:p>
    <w:p w14:paraId="77982DB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joint in jointList:</w:t>
      </w:r>
    </w:p>
    <w:p w14:paraId="241F8F64"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joint['index'] == jointClicked:</w:t>
      </w:r>
    </w:p>
    <w:p w14:paraId="69CCC02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cap = True</w:t>
      </w:r>
    </w:p>
    <w:p w14:paraId="6EF557C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cap == False:</w:t>
      </w:r>
    </w:p>
    <w:p w14:paraId="55369BC1"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jointCount+=1</w:t>
      </w:r>
    </w:p>
    <w:p w14:paraId="2B02292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del jointList[jointCount]</w:t>
      </w:r>
    </w:p>
    <w:p w14:paraId="0CF2C36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materialStack:</w:t>
      </w:r>
    </w:p>
    <w:p w14:paraId="583ED2E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material.getJoint1() == jointClicked or material.getJoint2() == jointClicked:</w:t>
      </w:r>
    </w:p>
    <w:p w14:paraId="7D2EDB1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toDelete.append(material)</w:t>
      </w:r>
    </w:p>
    <w:p w14:paraId="0998BB89"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for material in toDelete:</w:t>
      </w:r>
    </w:p>
    <w:p w14:paraId="435F1BB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materialStack.remove(material)</w:t>
      </w:r>
    </w:p>
    <w:p w14:paraId="32B6DDA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deleteExcessJoint(jointList,materialStack)</w:t>
      </w:r>
    </w:p>
    <w:p w14:paraId="2C61FC8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46227F7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stickButtons['delete'].turnOff()</w:t>
      </w:r>
    </w:p>
    <w:p w14:paraId="3481EF8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"Quit":</w:t>
      </w:r>
    </w:p>
    <w:p w14:paraId="77CFA17A"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info['build'] = False</w:t>
      </w:r>
    </w:p>
    <w:p w14:paraId="7372BA6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["sec",info]</w:t>
      </w:r>
    </w:p>
    <w:p w14:paraId="13670A9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"Save":</w:t>
      </w:r>
    </w:p>
    <w:p w14:paraId="730D393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len(materialStack) != 0:</w:t>
      </w:r>
    </w:p>
    <w:p w14:paraId="5D58B2F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Save.Main(window,jointList,materialStack,info)</w:t>
      </w:r>
    </w:p>
    <w:p w14:paraId="2ED6B2B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7D937337" w14:textId="77777777" w:rsidR="00D8260F" w:rsidRPr="00D8260F" w:rsidRDefault="00D8260F" w:rsidP="00D8260F">
      <w:pPr>
        <w:contextualSpacing/>
        <w:rPr>
          <w:rFonts w:ascii="Courier New" w:hAnsi="Courier New" w:cs="Courier New"/>
        </w:rPr>
      </w:pPr>
      <w:r w:rsidRPr="00D8260F">
        <w:rPr>
          <w:rFonts w:ascii="Courier New" w:hAnsi="Courier New" w:cs="Courier New"/>
        </w:rPr>
        <w:lastRenderedPageBreak/>
        <w:t xml:space="preserve">                stickButtons['save'].turnOff()</w:t>
      </w:r>
    </w:p>
    <w:p w14:paraId="1CB8098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"Undo":</w:t>
      </w:r>
    </w:p>
    <w:p w14:paraId="5B526652"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len(materialStack) != 0:</w:t>
      </w:r>
    </w:p>
    <w:p w14:paraId="032C2F4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del materialStack[-1]</w:t>
      </w:r>
    </w:p>
    <w:p w14:paraId="511FA32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45C38EA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stickButtons['undo'].turnOff()</w:t>
      </w:r>
    </w:p>
    <w:p w14:paraId="7A455C75"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deleteExcessJoint(jointList,materialStack)</w:t>
      </w:r>
    </w:p>
    <w:p w14:paraId="51F8FDFF"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elif clickStage == "Test":</w:t>
      </w:r>
    </w:p>
    <w:p w14:paraId="5835057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if len(materialStack) != 0:</w:t>
      </w:r>
    </w:p>
    <w:p w14:paraId="051F7A4E"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Save.Main(window,jointList,materialStack,info)</w:t>
      </w:r>
    </w:p>
    <w:p w14:paraId="23A3AE2C"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info['build'] = False</w:t>
      </w:r>
    </w:p>
    <w:p w14:paraId="595D8B6D"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return ["chooseVehicle",info]</w:t>
      </w:r>
    </w:p>
    <w:p w14:paraId="74BAAC5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clickStage = "PlaceMaterial1"</w:t>
      </w:r>
    </w:p>
    <w:p w14:paraId="387253F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stickButtons['test'].turnOff()</w:t>
      </w:r>
    </w:p>
    <w:p w14:paraId="150C9E07"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click = False</w:t>
      </w:r>
    </w:p>
    <w:p w14:paraId="20171DDB"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clock.tick()</w:t>
      </w:r>
    </w:p>
    <w:p w14:paraId="31E10D96"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fps = clock.get_fps()</w:t>
      </w:r>
    </w:p>
    <w:p w14:paraId="21D301B8" w14:textId="77777777" w:rsidR="00D8260F" w:rsidRPr="00D8260F" w:rsidRDefault="00D8260F" w:rsidP="00D8260F">
      <w:pPr>
        <w:contextualSpacing/>
        <w:rPr>
          <w:rFonts w:ascii="Courier New" w:hAnsi="Courier New" w:cs="Courier New"/>
        </w:rPr>
      </w:pPr>
      <w:r w:rsidRPr="00D8260F">
        <w:rPr>
          <w:rFonts w:ascii="Courier New" w:hAnsi="Courier New" w:cs="Courier New"/>
        </w:rPr>
        <w:t xml:space="preserve">        #print(fps)</w:t>
      </w:r>
    </w:p>
    <w:p w14:paraId="5848E6AA" w14:textId="36F5BB99" w:rsidR="00D8260F" w:rsidRPr="00D8260F" w:rsidRDefault="00D8260F" w:rsidP="00D8260F">
      <w:pPr>
        <w:contextualSpacing/>
        <w:rPr>
          <w:rFonts w:ascii="Courier New" w:hAnsi="Courier New" w:cs="Courier New"/>
        </w:rPr>
      </w:pPr>
      <w:r w:rsidRPr="00D8260F">
        <w:rPr>
          <w:rFonts w:ascii="Courier New" w:hAnsi="Courier New" w:cs="Courier New"/>
        </w:rPr>
        <w:t xml:space="preserve">        pygame.display.update()</w:t>
      </w:r>
    </w:p>
    <w:p w14:paraId="649AE6C9" w14:textId="7B0C5034" w:rsidR="00B059CE" w:rsidRDefault="00B059CE" w:rsidP="00B059CE">
      <w:pPr>
        <w:pStyle w:val="Heading3"/>
      </w:pPr>
      <w:r>
        <w:rPr>
          <w:rFonts w:ascii="Courier New" w:hAnsi="Courier New" w:cs="Courier New"/>
        </w:rPr>
        <w:br w:type="page"/>
      </w:r>
      <w:bookmarkStart w:id="477" w:name="_Toc8207725"/>
      <w:r w:rsidRPr="003947D3">
        <w:rPr>
          <w:rFonts w:cs="Courier New"/>
        </w:rPr>
        <w:lastRenderedPageBreak/>
        <w:t>T</w:t>
      </w:r>
      <w:r w:rsidRPr="003947D3">
        <w:t>est</w:t>
      </w:r>
      <w:r>
        <w:t>.py</w:t>
      </w:r>
      <w:bookmarkEnd w:id="477"/>
    </w:p>
    <w:p w14:paraId="23073CA3" w14:textId="77777777" w:rsidR="00B059CE" w:rsidRPr="00B059CE" w:rsidRDefault="00B059CE" w:rsidP="00B059CE">
      <w:pPr>
        <w:contextualSpacing/>
        <w:rPr>
          <w:rFonts w:ascii="Courier New" w:hAnsi="Courier New" w:cs="Courier New"/>
        </w:rPr>
      </w:pPr>
      <w:r w:rsidRPr="00B059CE">
        <w:rPr>
          <w:rFonts w:ascii="Courier New" w:hAnsi="Courier New" w:cs="Courier New"/>
        </w:rPr>
        <w:t>from Box2D import *</w:t>
      </w:r>
    </w:p>
    <w:p w14:paraId="67AE0CAF"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pygame,sys,math,Graphics,Classes,Build</w:t>
      </w:r>
    </w:p>
    <w:p w14:paraId="1B297CC1" w14:textId="77777777" w:rsidR="00B059CE" w:rsidRPr="00B059CE" w:rsidRDefault="00B059CE" w:rsidP="00B059CE">
      <w:pPr>
        <w:contextualSpacing/>
        <w:rPr>
          <w:rFonts w:ascii="Courier New" w:hAnsi="Courier New" w:cs="Courier New"/>
        </w:rPr>
      </w:pPr>
    </w:p>
    <w:p w14:paraId="21A3B029"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createJoints(joint,world,groundBody1,groundBody2):</w:t>
      </w:r>
    </w:p>
    <w:p w14:paraId="1FA9E9A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materialA in joint['materials']:</w:t>
      </w:r>
    </w:p>
    <w:p w14:paraId="5474FCC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materialB in joint['materials']:</w:t>
      </w:r>
    </w:p>
    <w:p w14:paraId="2711A9E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materialA != materialB:</w:t>
      </w:r>
    </w:p>
    <w:p w14:paraId="6BB0777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materialA.getMaterial() == "Rope" or materialA.getMaterial()== "Cable":</w:t>
      </w:r>
    </w:p>
    <w:p w14:paraId="6BE4A51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materialA.getJoint1():</w:t>
      </w:r>
    </w:p>
    <w:p w14:paraId="3D9E437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bodyA = materialA.getBody()[0]</w:t>
      </w:r>
    </w:p>
    <w:p w14:paraId="7B8FEE0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joint['index'] == materialA.getJoint2():</w:t>
      </w:r>
    </w:p>
    <w:p w14:paraId="5BAC21D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bodyA = materialA.getBody()[-1]</w:t>
      </w:r>
    </w:p>
    <w:p w14:paraId="759A38A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387C1D7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bodyA = materialA.getBody()</w:t>
      </w:r>
    </w:p>
    <w:p w14:paraId="0C82F3BD" w14:textId="77777777" w:rsidR="00B059CE" w:rsidRPr="00B059CE" w:rsidRDefault="00B059CE" w:rsidP="00B059CE">
      <w:pPr>
        <w:contextualSpacing/>
        <w:rPr>
          <w:rFonts w:ascii="Courier New" w:hAnsi="Courier New" w:cs="Courier New"/>
        </w:rPr>
      </w:pPr>
    </w:p>
    <w:p w14:paraId="16CD522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materialB.getMaterial() == "Rope" or materialB.getMaterial()== "Cable":</w:t>
      </w:r>
    </w:p>
    <w:p w14:paraId="5DD5A0B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materialB.getJoint1():</w:t>
      </w:r>
    </w:p>
    <w:p w14:paraId="6783AB0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materialB.getBody()[0]</w:t>
      </w:r>
    </w:p>
    <w:p w14:paraId="414512D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joint['index'] == materialB.getJoint2():</w:t>
      </w:r>
    </w:p>
    <w:p w14:paraId="11F1BAF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materialB.getBody()[-1]</w:t>
      </w:r>
    </w:p>
    <w:p w14:paraId="019F952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62294B0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materialB.getBody()</w:t>
      </w:r>
    </w:p>
    <w:p w14:paraId="652F9020" w14:textId="77777777" w:rsidR="00B059CE" w:rsidRPr="00B059CE" w:rsidRDefault="00B059CE" w:rsidP="00B059CE">
      <w:pPr>
        <w:contextualSpacing/>
        <w:rPr>
          <w:rFonts w:ascii="Courier New" w:hAnsi="Courier New" w:cs="Courier New"/>
        </w:rPr>
      </w:pPr>
    </w:p>
    <w:p w14:paraId="6CB8FF5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 = world.CreateRevoluteJoint(bodyA=bodyA,bodyB=bodyB,anchor=joint['point'],collideConnected=False)</w:t>
      </w:r>
    </w:p>
    <w:p w14:paraId="102916D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materialB.getJoint1():</w:t>
      </w:r>
    </w:p>
    <w:p w14:paraId="135DBC0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materialB.addB2joints1({"reference":Joint,"maxForce":materialA.getMaxForce()})</w:t>
      </w:r>
    </w:p>
    <w:p w14:paraId="0E03196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joint['index'] == materialB.getJoint2():</w:t>
      </w:r>
    </w:p>
    <w:p w14:paraId="27F3765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materialB.addB2joints2({"reference":Joint,"maxForce":materialA.getMaxForce()})</w:t>
      </w:r>
    </w:p>
    <w:p w14:paraId="420FB83A" w14:textId="77777777" w:rsidR="00B059CE" w:rsidRPr="00B059CE" w:rsidRDefault="00B059CE" w:rsidP="00B059CE">
      <w:pPr>
        <w:contextualSpacing/>
        <w:rPr>
          <w:rFonts w:ascii="Courier New" w:hAnsi="Courier New" w:cs="Courier New"/>
        </w:rPr>
      </w:pPr>
    </w:p>
    <w:p w14:paraId="701B73F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joint['onGround1']:</w:t>
      </w:r>
    </w:p>
    <w:p w14:paraId="683DB8D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bodyA = groundBody1</w:t>
      </w:r>
    </w:p>
    <w:p w14:paraId="22E88A0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joint['onGround2']:</w:t>
      </w:r>
    </w:p>
    <w:p w14:paraId="226DE0B7" w14:textId="7BCCE608" w:rsidR="00B059CE" w:rsidRDefault="00B059CE" w:rsidP="00B059CE">
      <w:pPr>
        <w:contextualSpacing/>
        <w:rPr>
          <w:rFonts w:ascii="Courier New" w:hAnsi="Courier New" w:cs="Courier New"/>
        </w:rPr>
      </w:pPr>
      <w:r w:rsidRPr="00B059CE">
        <w:rPr>
          <w:rFonts w:ascii="Courier New" w:hAnsi="Courier New" w:cs="Courier New"/>
        </w:rPr>
        <w:t xml:space="preserve">        bodyA = groundBody2</w:t>
      </w:r>
    </w:p>
    <w:p w14:paraId="7EA1C96C" w14:textId="1FB932A4" w:rsidR="00B059CE" w:rsidRDefault="00B059CE" w:rsidP="00B059CE">
      <w:pPr>
        <w:contextualSpacing/>
        <w:rPr>
          <w:rFonts w:ascii="Courier New" w:hAnsi="Courier New" w:cs="Courier New"/>
        </w:rPr>
      </w:pPr>
    </w:p>
    <w:p w14:paraId="63E828B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joint['onGround1'] or joint['onGround2']:</w:t>
      </w:r>
    </w:p>
    <w:p w14:paraId="5C6F76A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joint['materials']:</w:t>
      </w:r>
    </w:p>
    <w:p w14:paraId="3B28EED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material.getMaterial() == "Rope" or material.getMaterial()== "Cable":</w:t>
      </w:r>
    </w:p>
    <w:p w14:paraId="2C60859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material.getJoint1():</w:t>
      </w:r>
    </w:p>
    <w:p w14:paraId="0DF14AD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material.getBody()[0]</w:t>
      </w:r>
    </w:p>
    <w:p w14:paraId="7CD01BC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joint['index'] == material.getJoint2():</w:t>
      </w:r>
    </w:p>
    <w:p w14:paraId="56C671B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material.getBody()[-1]</w:t>
      </w:r>
    </w:p>
    <w:p w14:paraId="16046965"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else:</w:t>
      </w:r>
    </w:p>
    <w:p w14:paraId="424C163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bodyB = material.getBody()</w:t>
      </w:r>
    </w:p>
    <w:p w14:paraId="7BFD239A" w14:textId="77777777" w:rsidR="00B059CE" w:rsidRPr="00B059CE" w:rsidRDefault="00B059CE" w:rsidP="00B059CE">
      <w:pPr>
        <w:contextualSpacing/>
        <w:rPr>
          <w:rFonts w:ascii="Courier New" w:hAnsi="Courier New" w:cs="Courier New"/>
        </w:rPr>
      </w:pPr>
    </w:p>
    <w:p w14:paraId="394BD32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 = world.CreateRevoluteJoint(bodyA=bodyA,bodyB=bodyB,anchor=joint['point'],collideConnected=False)</w:t>
      </w:r>
    </w:p>
    <w:p w14:paraId="2CF0D4CA" w14:textId="77777777" w:rsidR="00B059CE" w:rsidRPr="00B059CE" w:rsidRDefault="00B059CE" w:rsidP="00B059CE">
      <w:pPr>
        <w:contextualSpacing/>
        <w:rPr>
          <w:rFonts w:ascii="Courier New" w:hAnsi="Courier New" w:cs="Courier New"/>
        </w:rPr>
      </w:pPr>
    </w:p>
    <w:p w14:paraId="2E201DC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material.getJoint1():</w:t>
      </w:r>
    </w:p>
    <w:p w14:paraId="21223CD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material.addB2joints1({"reference":Joint,"maxForce":material.getMaxForce()})</w:t>
      </w:r>
    </w:p>
    <w:p w14:paraId="3984179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joint['index'] == material.getJoint2():</w:t>
      </w:r>
    </w:p>
    <w:p w14:paraId="1ED8818A" w14:textId="2E7F954C" w:rsidR="00B059CE" w:rsidRDefault="00B059CE" w:rsidP="00B059CE">
      <w:pPr>
        <w:contextualSpacing/>
        <w:rPr>
          <w:rFonts w:ascii="Courier New" w:hAnsi="Courier New" w:cs="Courier New"/>
        </w:rPr>
      </w:pPr>
      <w:r w:rsidRPr="00B059CE">
        <w:rPr>
          <w:rFonts w:ascii="Courier New" w:hAnsi="Courier New" w:cs="Courier New"/>
        </w:rPr>
        <w:t xml:space="preserve">                material.addB2joints2({"reference":Joint,"maxForce":material.getMaxForce()})</w:t>
      </w:r>
    </w:p>
    <w:p w14:paraId="6F8F589A" w14:textId="6946FD89" w:rsidR="00B059CE" w:rsidRDefault="00B059CE" w:rsidP="00B059CE">
      <w:pPr>
        <w:contextualSpacing/>
        <w:rPr>
          <w:rFonts w:ascii="Courier New" w:hAnsi="Courier New" w:cs="Courier New"/>
        </w:rPr>
      </w:pPr>
    </w:p>
    <w:p w14:paraId="75B002DE"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loadBridge(bridgeID,world):</w:t>
      </w:r>
    </w:p>
    <w:p w14:paraId="7C6AE9A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materialStack,jointList,jointNum,dif,land = Build.loadBridge(bridgeID)</w:t>
      </w:r>
    </w:p>
    <w:p w14:paraId="2C92477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Dirt1Y,Dirt1width,Dirt1height,Dirt2X,Dirt2Y,Dirt2width,Dirt2height = Graphics.dirtSize(dif,land)</w:t>
      </w:r>
    </w:p>
    <w:p w14:paraId="02CC890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Dirt1Y = 30 - Dirt1Y/20</w:t>
      </w:r>
    </w:p>
    <w:p w14:paraId="7BB2BC5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Dirt1width = Dirt1width/20</w:t>
      </w:r>
    </w:p>
    <w:p w14:paraId="12F0692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Dirt1height = Dirt1height/20</w:t>
      </w:r>
    </w:p>
    <w:p w14:paraId="2BFE6D8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Dirt2X = Dirt2X/20</w:t>
      </w:r>
    </w:p>
    <w:p w14:paraId="5ABBEF7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Dirt2Y = 30 - Dirt2Y/20</w:t>
      </w:r>
    </w:p>
    <w:p w14:paraId="76DF716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Dirt2width = Dirt2width/20</w:t>
      </w:r>
    </w:p>
    <w:p w14:paraId="750DE12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Dirt2height = Dirt2height/20</w:t>
      </w:r>
    </w:p>
    <w:p w14:paraId="30831DC9" w14:textId="77777777" w:rsidR="00B059CE" w:rsidRPr="00B059CE" w:rsidRDefault="00B059CE" w:rsidP="00B059CE">
      <w:pPr>
        <w:contextualSpacing/>
        <w:rPr>
          <w:rFonts w:ascii="Courier New" w:hAnsi="Courier New" w:cs="Courier New"/>
        </w:rPr>
      </w:pPr>
    </w:p>
    <w:p w14:paraId="311A7DA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joint in jointList:</w:t>
      </w:r>
    </w:p>
    <w:p w14:paraId="6053ADD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convx,convy = joint['point']</w:t>
      </w:r>
    </w:p>
    <w:p w14:paraId="0540C4B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joint['point'] = (convx/20,30-convy/20)</w:t>
      </w:r>
    </w:p>
    <w:p w14:paraId="20C8198B" w14:textId="77777777" w:rsidR="00B059CE" w:rsidRPr="00B059CE" w:rsidRDefault="00B059CE" w:rsidP="00B059CE">
      <w:pPr>
        <w:contextualSpacing/>
        <w:rPr>
          <w:rFonts w:ascii="Courier New" w:hAnsi="Courier New" w:cs="Courier New"/>
        </w:rPr>
      </w:pPr>
    </w:p>
    <w:p w14:paraId="3788BAA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GB1fix = b2FixtureDef(shape=b2PolygonShape(box=(Dirt1width/2,Dirt1height/2)),friction=0.2,categoryBits=0x0002,maskBits=0x0004)</w:t>
      </w:r>
    </w:p>
    <w:p w14:paraId="136D1AE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groundBody1 = world.CreateStaticBody(position=(Dirt1width/2,Dirt1height/2),fixtures = GB1fix)</w:t>
      </w:r>
    </w:p>
    <w:p w14:paraId="5BAE6E14" w14:textId="77777777" w:rsidR="00B059CE" w:rsidRPr="00B059CE" w:rsidRDefault="00B059CE" w:rsidP="00B059CE">
      <w:pPr>
        <w:contextualSpacing/>
        <w:rPr>
          <w:rFonts w:ascii="Courier New" w:hAnsi="Courier New" w:cs="Courier New"/>
        </w:rPr>
      </w:pPr>
    </w:p>
    <w:p w14:paraId="4DC1E4C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GB2fix = b2FixtureDef(shape=b2PolygonShape(box=(Dirt2width/2,Dirt2height/2)),friction=0.2,categoryBits=0x0002,maskBits=0x0004)</w:t>
      </w:r>
    </w:p>
    <w:p w14:paraId="2271CB1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groundBody2 = world.CreateStaticBody(position=(50-Dirt2width/2,Dirt2height/2),fixtures = GB2fix)</w:t>
      </w:r>
    </w:p>
    <w:p w14:paraId="0289A27B" w14:textId="77777777" w:rsidR="00B059CE" w:rsidRPr="00B059CE" w:rsidRDefault="00B059CE" w:rsidP="00B059CE">
      <w:pPr>
        <w:contextualSpacing/>
        <w:rPr>
          <w:rFonts w:ascii="Courier New" w:hAnsi="Courier New" w:cs="Courier New"/>
        </w:rPr>
      </w:pPr>
    </w:p>
    <w:p w14:paraId="752AE9B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wallfix = b2FixtureDef(shape=b2PolygonShape(box=(1,15)),friction=0.2,categoryBits=0x0002,maskBits=0x0004)</w:t>
      </w:r>
    </w:p>
    <w:p w14:paraId="0A556263"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wall1 = world.CreateStaticBody(position=(-1,15),fixtures = wallfix)</w:t>
      </w:r>
    </w:p>
    <w:p w14:paraId="08AC240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wall2 = world.CreateStaticBody(position=(51,15),fixtures = wallfix)</w:t>
      </w:r>
    </w:p>
    <w:p w14:paraId="4EEF76B0" w14:textId="77777777" w:rsidR="00B059CE" w:rsidRPr="00B059CE" w:rsidRDefault="00B059CE" w:rsidP="00B059CE">
      <w:pPr>
        <w:contextualSpacing/>
        <w:rPr>
          <w:rFonts w:ascii="Courier New" w:hAnsi="Courier New" w:cs="Courier New"/>
        </w:rPr>
      </w:pPr>
    </w:p>
    <w:p w14:paraId="53A91CB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materialStack:</w:t>
      </w:r>
    </w:p>
    <w:p w14:paraId="19BFB66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material.createBody(world)</w:t>
      </w:r>
    </w:p>
    <w:p w14:paraId="6AC66FE7" w14:textId="77777777" w:rsidR="00B059CE" w:rsidRPr="00B059CE" w:rsidRDefault="00B059CE" w:rsidP="00B059CE">
      <w:pPr>
        <w:contextualSpacing/>
        <w:rPr>
          <w:rFonts w:ascii="Courier New" w:hAnsi="Courier New" w:cs="Courier New"/>
        </w:rPr>
      </w:pPr>
    </w:p>
    <w:p w14:paraId="59BFD7D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joint in jointList:</w:t>
      </w:r>
    </w:p>
    <w:p w14:paraId="2FC94FA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materialAboutJoint = []</w:t>
      </w:r>
    </w:p>
    <w:p w14:paraId="59021BC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materialStack:</w:t>
      </w:r>
    </w:p>
    <w:p w14:paraId="40F168A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joint['index'] == material.getJoint1() or joint['index'] == material.getJoint2():</w:t>
      </w:r>
    </w:p>
    <w:p w14:paraId="0848BF1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materialAboutJoint.append(material)</w:t>
      </w:r>
    </w:p>
    <w:p w14:paraId="69D68DF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joint['materials'] = materialAboutJoint</w:t>
      </w:r>
    </w:p>
    <w:p w14:paraId="637958B1" w14:textId="1F1E632D" w:rsidR="00B059CE" w:rsidRDefault="00B059CE" w:rsidP="00B059CE">
      <w:pPr>
        <w:contextualSpacing/>
        <w:rPr>
          <w:rFonts w:ascii="Courier New" w:hAnsi="Courier New" w:cs="Courier New"/>
        </w:rPr>
      </w:pPr>
      <w:r w:rsidRPr="00B059CE">
        <w:rPr>
          <w:rFonts w:ascii="Courier New" w:hAnsi="Courier New" w:cs="Courier New"/>
        </w:rPr>
        <w:t xml:space="preserve">        jointx,jointy = joint['point']</w:t>
      </w:r>
    </w:p>
    <w:p w14:paraId="6BCF68E5" w14:textId="0EF81833" w:rsidR="00B059CE" w:rsidRDefault="00B059CE" w:rsidP="00B059CE">
      <w:pPr>
        <w:contextualSpacing/>
        <w:rPr>
          <w:rFonts w:ascii="Courier New" w:hAnsi="Courier New" w:cs="Courier New"/>
        </w:rPr>
      </w:pPr>
    </w:p>
    <w:p w14:paraId="3694078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(jointx == Dirt1width and jointy &lt;= Dirt1Y) or (jointx &lt;= Dirt1width and jointy == Dirt1Y):</w:t>
      </w:r>
    </w:p>
    <w:p w14:paraId="67F25BC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joint['onGround1'] = True</w:t>
      </w:r>
    </w:p>
    <w:p w14:paraId="57B8AE6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joint['onGround2'] = False</w:t>
      </w:r>
    </w:p>
    <w:p w14:paraId="6308551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(jointx == Dirt2X and jointy &lt;= Dirt2Y) or (jointx &gt;= Dirt2X and jointy == Dirt2Y):</w:t>
      </w:r>
    </w:p>
    <w:p w14:paraId="51B5A78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joint['onGround1'] = False</w:t>
      </w:r>
    </w:p>
    <w:p w14:paraId="40E9B5A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joint['onGround2'] = True</w:t>
      </w:r>
    </w:p>
    <w:p w14:paraId="60EA6A9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1C07C8B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joint['onGround1'] = False</w:t>
      </w:r>
    </w:p>
    <w:p w14:paraId="71AB241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joint['onGround2'] = False</w:t>
      </w:r>
    </w:p>
    <w:p w14:paraId="4D944E83" w14:textId="77777777" w:rsidR="00B059CE" w:rsidRPr="00B059CE" w:rsidRDefault="00B059CE" w:rsidP="00B059CE">
      <w:pPr>
        <w:contextualSpacing/>
        <w:rPr>
          <w:rFonts w:ascii="Courier New" w:hAnsi="Courier New" w:cs="Courier New"/>
        </w:rPr>
      </w:pPr>
    </w:p>
    <w:p w14:paraId="4D94CE6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createJoints(joint,world,groundBody1,groundBody2)</w:t>
      </w:r>
    </w:p>
    <w:p w14:paraId="60C03FCE" w14:textId="77777777" w:rsidR="00B059CE" w:rsidRPr="00B059CE" w:rsidRDefault="00B059CE" w:rsidP="00B059CE">
      <w:pPr>
        <w:contextualSpacing/>
        <w:rPr>
          <w:rFonts w:ascii="Courier New" w:hAnsi="Courier New" w:cs="Courier New"/>
        </w:rPr>
      </w:pPr>
    </w:p>
    <w:p w14:paraId="5EC50B81" w14:textId="5F70BAA3" w:rsidR="00B059CE" w:rsidRDefault="00B059CE" w:rsidP="00B059CE">
      <w:pPr>
        <w:contextualSpacing/>
        <w:rPr>
          <w:rFonts w:ascii="Courier New" w:hAnsi="Courier New" w:cs="Courier New"/>
        </w:rPr>
      </w:pPr>
      <w:r w:rsidRPr="00B059CE">
        <w:rPr>
          <w:rFonts w:ascii="Courier New" w:hAnsi="Courier New" w:cs="Courier New"/>
        </w:rPr>
        <w:t xml:space="preserve">    return (materialStack,jointList,dif,land)</w:t>
      </w:r>
    </w:p>
    <w:p w14:paraId="02B4E4BF" w14:textId="70B82B95" w:rsidR="00B059CE" w:rsidRDefault="00B059CE" w:rsidP="00B059CE">
      <w:pPr>
        <w:contextualSpacing/>
        <w:rPr>
          <w:rFonts w:ascii="Courier New" w:hAnsi="Courier New" w:cs="Courier New"/>
        </w:rPr>
      </w:pPr>
    </w:p>
    <w:p w14:paraId="14807C7D"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Main(info,window):</w:t>
      </w:r>
    </w:p>
    <w:p w14:paraId="20347C2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world = b2World()</w:t>
      </w:r>
    </w:p>
    <w:p w14:paraId="188C05F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materialStack,jointList,dif,land = loadBridge(info['bridgeID'],world)</w:t>
      </w:r>
    </w:p>
    <w:p w14:paraId="4ECCA83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clock = pygame.time.Clock()</w:t>
      </w:r>
    </w:p>
    <w:p w14:paraId="1C5F4D7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timeStep = 1.0/25</w:t>
      </w:r>
    </w:p>
    <w:p w14:paraId="0F2C444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vel_iters,pos_iters = 7,7</w:t>
      </w:r>
    </w:p>
    <w:p w14:paraId="3044DE9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frameCount = 0</w:t>
      </w:r>
    </w:p>
    <w:p w14:paraId="5D1B3B0A" w14:textId="77777777" w:rsidR="00B059CE" w:rsidRPr="00B059CE" w:rsidRDefault="00B059CE" w:rsidP="00B059CE">
      <w:pPr>
        <w:contextualSpacing/>
        <w:rPr>
          <w:rFonts w:ascii="Courier New" w:hAnsi="Courier New" w:cs="Courier New"/>
        </w:rPr>
      </w:pPr>
    </w:p>
    <w:p w14:paraId="78B4CAB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font = pygame.font.SysFont(None,90)</w:t>
      </w:r>
    </w:p>
    <w:p w14:paraId="4AD1D7C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text1 = font.render('Loading', True,(255,255,255),None)</w:t>
      </w:r>
    </w:p>
    <w:p w14:paraId="6F4EB19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text1Rect = text1.get_rect()</w:t>
      </w:r>
    </w:p>
    <w:p w14:paraId="3900140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text1Rect.centerx = window.get_rect().centerx</w:t>
      </w:r>
    </w:p>
    <w:p w14:paraId="530DE5B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text1Rect.centery = window.get_rect().centery</w:t>
      </w:r>
    </w:p>
    <w:p w14:paraId="5731FFF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text2 = font.render('Loading', True,(0,0,0),None)</w:t>
      </w:r>
    </w:p>
    <w:p w14:paraId="3435447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text2Rect = text2.get_rect()</w:t>
      </w:r>
    </w:p>
    <w:p w14:paraId="7A90DA6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text2Rect.centerx = window.get_rect().centerx - 5</w:t>
      </w:r>
    </w:p>
    <w:p w14:paraId="22188D3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text2Rect.centery = window.get_rect().centery - 5</w:t>
      </w:r>
    </w:p>
    <w:p w14:paraId="22ED8BE9" w14:textId="77777777" w:rsidR="00B059CE" w:rsidRPr="00B059CE" w:rsidRDefault="00B059CE" w:rsidP="00B059CE">
      <w:pPr>
        <w:contextualSpacing/>
        <w:rPr>
          <w:rFonts w:ascii="Courier New" w:hAnsi="Courier New" w:cs="Courier New"/>
        </w:rPr>
      </w:pPr>
    </w:p>
    <w:p w14:paraId="0E1D2DD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 = {</w:t>
      </w:r>
    </w:p>
    <w:p w14:paraId="1074031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'quit':Classes.Button('        Quit         ',150,50),</w:t>
      </w:r>
    </w:p>
    <w:p w14:paraId="4DA78AD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'edit':Classes.Button('        Edit         ',400,50)</w:t>
      </w:r>
    </w:p>
    <w:p w14:paraId="2F85E26D" w14:textId="77777777" w:rsidR="00B059CE" w:rsidRPr="00B059CE" w:rsidRDefault="00B059CE" w:rsidP="00B059CE">
      <w:pPr>
        <w:contextualSpacing/>
        <w:rPr>
          <w:rFonts w:ascii="Courier New" w:hAnsi="Courier New" w:cs="Courier New"/>
        </w:rPr>
      </w:pPr>
      <w:r w:rsidRPr="00B059CE">
        <w:rPr>
          <w:rFonts w:ascii="Courier New" w:hAnsi="Courier New" w:cs="Courier New"/>
        </w:rPr>
        <w:t>}</w:t>
      </w:r>
    </w:p>
    <w:p w14:paraId="3E4C294B" w14:textId="77777777" w:rsidR="00B059CE" w:rsidRPr="00B059CE" w:rsidRDefault="00B059CE" w:rsidP="00B059CE">
      <w:pPr>
        <w:contextualSpacing/>
        <w:rPr>
          <w:rFonts w:ascii="Courier New" w:hAnsi="Courier New" w:cs="Courier New"/>
        </w:rPr>
      </w:pPr>
    </w:p>
    <w:p w14:paraId="0AD8F6D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info['vehicle'] == "car":</w:t>
      </w:r>
    </w:p>
    <w:p w14:paraId="408272B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 = Classes.car()</w:t>
      </w:r>
    </w:p>
    <w:p w14:paraId="6777C3C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info['vehicle'] == "bike":</w:t>
      </w:r>
    </w:p>
    <w:p w14:paraId="789F69D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 = Classes.bike()</w:t>
      </w:r>
    </w:p>
    <w:p w14:paraId="16AC12D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info['vehicle'] == "truck":</w:t>
      </w:r>
    </w:p>
    <w:p w14:paraId="625B31F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 = Classes.truck()</w:t>
      </w:r>
    </w:p>
    <w:p w14:paraId="5F99DB73" w14:textId="77777777" w:rsidR="00B059CE" w:rsidRPr="00B059CE" w:rsidRDefault="00B059CE" w:rsidP="00B059CE">
      <w:pPr>
        <w:contextualSpacing/>
        <w:rPr>
          <w:rFonts w:ascii="Courier New" w:hAnsi="Courier New" w:cs="Courier New"/>
        </w:rPr>
      </w:pPr>
    </w:p>
    <w:p w14:paraId="2C84C67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land == 1:</w:t>
      </w:r>
    </w:p>
    <w:p w14:paraId="7CBF589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height = 10</w:t>
      </w:r>
    </w:p>
    <w:p w14:paraId="53B7698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land == 2:</w:t>
      </w:r>
    </w:p>
    <w:p w14:paraId="3E577E6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height = 13</w:t>
      </w:r>
    </w:p>
    <w:p w14:paraId="3D99685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land == 3:</w:t>
      </w:r>
    </w:p>
    <w:p w14:paraId="4144EEE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height = 8</w:t>
      </w:r>
    </w:p>
    <w:p w14:paraId="0C8D11B2" w14:textId="77777777" w:rsidR="00B059CE" w:rsidRPr="00B059CE" w:rsidRDefault="00B059CE" w:rsidP="00B059CE">
      <w:pPr>
        <w:contextualSpacing/>
        <w:rPr>
          <w:rFonts w:ascii="Courier New" w:hAnsi="Courier New" w:cs="Courier New"/>
        </w:rPr>
      </w:pPr>
    </w:p>
    <w:p w14:paraId="1AEC98F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vehicle.create(world,height)</w:t>
      </w:r>
    </w:p>
    <w:p w14:paraId="01B59B52" w14:textId="77777777" w:rsidR="00B059CE" w:rsidRPr="00B059CE" w:rsidRDefault="00B059CE" w:rsidP="00B059CE">
      <w:pPr>
        <w:contextualSpacing/>
        <w:rPr>
          <w:rFonts w:ascii="Courier New" w:hAnsi="Courier New" w:cs="Courier New"/>
        </w:rPr>
      </w:pPr>
    </w:p>
    <w:p w14:paraId="646CD5CF" w14:textId="38D59D58" w:rsidR="00B059CE" w:rsidRDefault="00B059CE" w:rsidP="00B059CE">
      <w:pPr>
        <w:contextualSpacing/>
        <w:rPr>
          <w:rFonts w:ascii="Courier New" w:hAnsi="Courier New" w:cs="Courier New"/>
        </w:rPr>
      </w:pPr>
      <w:r w:rsidRPr="00B059CE">
        <w:rPr>
          <w:rFonts w:ascii="Courier New" w:hAnsi="Courier New" w:cs="Courier New"/>
        </w:rPr>
        <w:t xml:space="preserve">    forward,back,click = False,False,False</w:t>
      </w:r>
    </w:p>
    <w:p w14:paraId="76020864" w14:textId="4708D2D9" w:rsidR="00B059CE" w:rsidRDefault="00B059CE" w:rsidP="00B059CE">
      <w:pPr>
        <w:contextualSpacing/>
        <w:rPr>
          <w:rFonts w:ascii="Courier New" w:hAnsi="Courier New" w:cs="Courier New"/>
        </w:rPr>
      </w:pPr>
    </w:p>
    <w:p w14:paraId="16A1E7F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while True:</w:t>
      </w:r>
    </w:p>
    <w:p w14:paraId="5C4D324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event in pygame.event.get():</w:t>
      </w:r>
    </w:p>
    <w:p w14:paraId="188F443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event.type == pygame.QUIT:</w:t>
      </w:r>
    </w:p>
    <w:p w14:paraId="4B39753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pygame.quit()</w:t>
      </w:r>
    </w:p>
    <w:p w14:paraId="7653448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sys.exit()</w:t>
      </w:r>
    </w:p>
    <w:p w14:paraId="7379D98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event.type == pygame.MOUSEBUTTONDOWN:</w:t>
      </w:r>
    </w:p>
    <w:p w14:paraId="249BA14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click = True</w:t>
      </w:r>
    </w:p>
    <w:p w14:paraId="0188184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event.type == pygame.KEYDOWN:</w:t>
      </w:r>
    </w:p>
    <w:p w14:paraId="5D177D8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event.key == pygame.K_d:</w:t>
      </w:r>
    </w:p>
    <w:p w14:paraId="6937B74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back == False:</w:t>
      </w:r>
    </w:p>
    <w:p w14:paraId="197F012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forward = True</w:t>
      </w:r>
    </w:p>
    <w:p w14:paraId="385CE1C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event.key == pygame.K_a:</w:t>
      </w:r>
    </w:p>
    <w:p w14:paraId="5E4E859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forward == False:</w:t>
      </w:r>
    </w:p>
    <w:p w14:paraId="05685DE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back = True</w:t>
      </w:r>
    </w:p>
    <w:p w14:paraId="0FE6610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event.type == pygame.KEYUP:</w:t>
      </w:r>
    </w:p>
    <w:p w14:paraId="1424E65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event.key == pygame.K_d:</w:t>
      </w:r>
    </w:p>
    <w:p w14:paraId="66A481A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forward = False</w:t>
      </w:r>
    </w:p>
    <w:p w14:paraId="500F91E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event.key == pygame.K_a:</w:t>
      </w:r>
    </w:p>
    <w:p w14:paraId="005E274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back = False</w:t>
      </w:r>
    </w:p>
    <w:p w14:paraId="3714F9FA" w14:textId="77777777" w:rsidR="00B059CE" w:rsidRPr="00B059CE" w:rsidRDefault="00B059CE" w:rsidP="00B059CE">
      <w:pPr>
        <w:contextualSpacing/>
        <w:rPr>
          <w:rFonts w:ascii="Courier New" w:hAnsi="Courier New" w:cs="Courier New"/>
        </w:rPr>
      </w:pPr>
    </w:p>
    <w:p w14:paraId="3AC6ADF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frameCount%5 == 0 and frameCount &gt; 100:</w:t>
      </w:r>
    </w:p>
    <w:p w14:paraId="730D6D5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materialStack:</w:t>
      </w:r>
    </w:p>
    <w:p w14:paraId="6527B54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material.ifBreak(world,timeStep)</w:t>
      </w:r>
    </w:p>
    <w:p w14:paraId="3F628AE9" w14:textId="77777777" w:rsidR="00B059CE" w:rsidRPr="00B059CE" w:rsidRDefault="00B059CE" w:rsidP="00B059CE">
      <w:pPr>
        <w:contextualSpacing/>
        <w:rPr>
          <w:rFonts w:ascii="Courier New" w:hAnsi="Courier New" w:cs="Courier New"/>
        </w:rPr>
      </w:pPr>
    </w:p>
    <w:p w14:paraId="4277DAD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Graphics.BackDrop(dif,land,window)</w:t>
      </w:r>
    </w:p>
    <w:p w14:paraId="0B1468C5" w14:textId="77777777" w:rsidR="00B059CE" w:rsidRPr="00B059CE" w:rsidRDefault="00B059CE" w:rsidP="00B059CE">
      <w:pPr>
        <w:contextualSpacing/>
        <w:rPr>
          <w:rFonts w:ascii="Courier New" w:hAnsi="Courier New" w:cs="Courier New"/>
        </w:rPr>
      </w:pPr>
    </w:p>
    <w:p w14:paraId="2903F32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materialStack:</w:t>
      </w:r>
    </w:p>
    <w:p w14:paraId="17950C99"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material.testDraw(window)</w:t>
      </w:r>
    </w:p>
    <w:p w14:paraId="4C10F7BD" w14:textId="77777777" w:rsidR="00B059CE" w:rsidRPr="00B059CE" w:rsidRDefault="00B059CE" w:rsidP="00B059CE">
      <w:pPr>
        <w:contextualSpacing/>
        <w:rPr>
          <w:rFonts w:ascii="Courier New" w:hAnsi="Courier New" w:cs="Courier New"/>
        </w:rPr>
      </w:pPr>
    </w:p>
    <w:p w14:paraId="41FCE34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vehicle.Draw(window)</w:t>
      </w:r>
    </w:p>
    <w:p w14:paraId="1DA8F26B" w14:textId="77777777" w:rsidR="00B059CE" w:rsidRPr="00B059CE" w:rsidRDefault="00B059CE" w:rsidP="00B059CE">
      <w:pPr>
        <w:contextualSpacing/>
        <w:rPr>
          <w:rFonts w:ascii="Courier New" w:hAnsi="Courier New" w:cs="Courier New"/>
        </w:rPr>
      </w:pPr>
    </w:p>
    <w:p w14:paraId="7568A67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frameCount &gt; 100:</w:t>
      </w:r>
    </w:p>
    <w:p w14:paraId="4AC835B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forward:</w:t>
      </w:r>
    </w:p>
    <w:p w14:paraId="7DC2B18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vehicle.forward()</w:t>
      </w:r>
    </w:p>
    <w:p w14:paraId="3121A3B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back:</w:t>
      </w:r>
    </w:p>
    <w:p w14:paraId="72939B3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vehicle.back()</w:t>
      </w:r>
    </w:p>
    <w:p w14:paraId="23B796F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(forward == False and back != True) or (back == False and forward != True):</w:t>
      </w:r>
    </w:p>
    <w:p w14:paraId="5526EB2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vehicle.stop()</w:t>
      </w:r>
    </w:p>
    <w:p w14:paraId="511903B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47AFC88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window.blit(text2,text2Rect)</w:t>
      </w:r>
    </w:p>
    <w:p w14:paraId="3DAC254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window.blit(text1,text1Rect)</w:t>
      </w:r>
    </w:p>
    <w:p w14:paraId="101FE16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frameCount += 1</w:t>
      </w:r>
    </w:p>
    <w:p w14:paraId="3216EB82" w14:textId="77777777" w:rsidR="00B059CE" w:rsidRPr="00B059CE" w:rsidRDefault="00B059CE" w:rsidP="00B059CE">
      <w:pPr>
        <w:contextualSpacing/>
        <w:rPr>
          <w:rFonts w:ascii="Courier New" w:hAnsi="Courier New" w:cs="Courier New"/>
        </w:rPr>
      </w:pPr>
    </w:p>
    <w:p w14:paraId="3455B1D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buttons['quit'].create(window)</w:t>
      </w:r>
    </w:p>
    <w:p w14:paraId="388DA5AD" w14:textId="747E1280" w:rsidR="00B059CE" w:rsidRDefault="00B059CE" w:rsidP="00B059CE">
      <w:pPr>
        <w:contextualSpacing/>
        <w:rPr>
          <w:rFonts w:ascii="Courier New" w:hAnsi="Courier New" w:cs="Courier New"/>
        </w:rPr>
      </w:pPr>
      <w:r w:rsidRPr="00B059CE">
        <w:rPr>
          <w:rFonts w:ascii="Courier New" w:hAnsi="Courier New" w:cs="Courier New"/>
        </w:rPr>
        <w:t xml:space="preserve">        buttons['edit'].create(window)</w:t>
      </w:r>
    </w:p>
    <w:p w14:paraId="2398A1DA" w14:textId="3185EAA8" w:rsidR="00B059CE" w:rsidRDefault="00B059CE" w:rsidP="00B059CE">
      <w:pPr>
        <w:contextualSpacing/>
        <w:rPr>
          <w:rFonts w:ascii="Courier New" w:hAnsi="Courier New" w:cs="Courier New"/>
        </w:rPr>
      </w:pPr>
    </w:p>
    <w:p w14:paraId="7BA6836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click:</w:t>
      </w:r>
    </w:p>
    <w:p w14:paraId="3E0C612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buttons['quit'].ifClick():</w:t>
      </w:r>
    </w:p>
    <w:p w14:paraId="7BF7374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info['test'] = False</w:t>
      </w:r>
    </w:p>
    <w:p w14:paraId="5610AE8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["sec",info]</w:t>
      </w:r>
    </w:p>
    <w:p w14:paraId="590373B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buttons['edit'].ifClick():</w:t>
      </w:r>
    </w:p>
    <w:p w14:paraId="747A053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info['test'] = False</w:t>
      </w:r>
    </w:p>
    <w:p w14:paraId="08263C5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info['loadBridge'] = True</w:t>
      </w:r>
    </w:p>
    <w:p w14:paraId="3DE57BB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info['build'] = True</w:t>
      </w:r>
    </w:p>
    <w:p w14:paraId="27C9135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["build",info]</w:t>
      </w:r>
    </w:p>
    <w:p w14:paraId="67F70ED2" w14:textId="77777777" w:rsidR="00B059CE" w:rsidRPr="00B059CE" w:rsidRDefault="00B059CE" w:rsidP="00B059CE">
      <w:pPr>
        <w:contextualSpacing/>
        <w:rPr>
          <w:rFonts w:ascii="Courier New" w:hAnsi="Courier New" w:cs="Courier New"/>
        </w:rPr>
      </w:pPr>
    </w:p>
    <w:p w14:paraId="0C008CEC" w14:textId="77777777" w:rsidR="00B059CE" w:rsidRPr="00B059CE" w:rsidRDefault="00B059CE" w:rsidP="00B059CE">
      <w:pPr>
        <w:contextualSpacing/>
        <w:rPr>
          <w:rFonts w:ascii="Courier New" w:hAnsi="Courier New" w:cs="Courier New"/>
        </w:rPr>
      </w:pPr>
    </w:p>
    <w:p w14:paraId="0C2AEC2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world.Step(timeStep,vel_iters,pos_iters)</w:t>
      </w:r>
    </w:p>
    <w:p w14:paraId="65B2C419" w14:textId="77777777" w:rsidR="00B059CE" w:rsidRPr="00B059CE" w:rsidRDefault="00B059CE" w:rsidP="00B059CE">
      <w:pPr>
        <w:contextualSpacing/>
        <w:rPr>
          <w:rFonts w:ascii="Courier New" w:hAnsi="Courier New" w:cs="Courier New"/>
        </w:rPr>
      </w:pPr>
    </w:p>
    <w:p w14:paraId="1619DFC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world.ClearForces()</w:t>
      </w:r>
    </w:p>
    <w:p w14:paraId="79ABAAD0" w14:textId="77777777" w:rsidR="00B059CE" w:rsidRPr="00B059CE" w:rsidRDefault="00B059CE" w:rsidP="00B059CE">
      <w:pPr>
        <w:contextualSpacing/>
        <w:rPr>
          <w:rFonts w:ascii="Courier New" w:hAnsi="Courier New" w:cs="Courier New"/>
        </w:rPr>
      </w:pPr>
    </w:p>
    <w:p w14:paraId="49C4EA9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#clock.tick()</w:t>
      </w:r>
    </w:p>
    <w:p w14:paraId="22698F6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#print(clock.get_fps())</w:t>
      </w:r>
    </w:p>
    <w:p w14:paraId="46AE703A" w14:textId="77777777" w:rsidR="00B059CE" w:rsidRPr="00B059CE" w:rsidRDefault="00B059CE" w:rsidP="00B059CE">
      <w:pPr>
        <w:contextualSpacing/>
        <w:rPr>
          <w:rFonts w:ascii="Courier New" w:hAnsi="Courier New" w:cs="Courier New"/>
        </w:rPr>
      </w:pPr>
    </w:p>
    <w:p w14:paraId="2D1441C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pygame.display.update()</w:t>
      </w:r>
    </w:p>
    <w:p w14:paraId="79880D4A" w14:textId="7D2D426A" w:rsidR="00B059CE" w:rsidRPr="00B059CE" w:rsidRDefault="00B059CE" w:rsidP="00B059CE">
      <w:pPr>
        <w:contextualSpacing/>
        <w:rPr>
          <w:rFonts w:ascii="Courier New" w:hAnsi="Courier New" w:cs="Courier New"/>
        </w:rPr>
      </w:pPr>
      <w:r w:rsidRPr="00B059CE">
        <w:rPr>
          <w:rFonts w:ascii="Courier New" w:hAnsi="Courier New" w:cs="Courier New"/>
        </w:rPr>
        <w:t xml:space="preserve">        pygame.time.wait(5)</w:t>
      </w:r>
    </w:p>
    <w:p w14:paraId="7FCC886E" w14:textId="1CFC6BBE" w:rsidR="00B059CE" w:rsidRDefault="00B059CE">
      <w:pPr>
        <w:rPr>
          <w:rFonts w:ascii="Courier New" w:hAnsi="Courier New" w:cs="Courier New"/>
        </w:rPr>
      </w:pPr>
      <w:r>
        <w:rPr>
          <w:rFonts w:ascii="Courier New" w:hAnsi="Courier New" w:cs="Courier New"/>
        </w:rPr>
        <w:br w:type="page"/>
      </w:r>
    </w:p>
    <w:p w14:paraId="0878776A" w14:textId="5190E4CE" w:rsidR="00B059CE" w:rsidRDefault="00B059CE" w:rsidP="00B059CE">
      <w:pPr>
        <w:pStyle w:val="Heading3"/>
      </w:pPr>
      <w:bookmarkStart w:id="478" w:name="_Toc8207726"/>
      <w:r w:rsidRPr="003947D3">
        <w:rPr>
          <w:rFonts w:cs="Courier New"/>
        </w:rPr>
        <w:lastRenderedPageBreak/>
        <w:t>BridgeData</w:t>
      </w:r>
      <w:r>
        <w:t>.py</w:t>
      </w:r>
      <w:bookmarkEnd w:id="478"/>
    </w:p>
    <w:p w14:paraId="6C0265E7"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pymysql</w:t>
      </w:r>
    </w:p>
    <w:p w14:paraId="330C36D8" w14:textId="77777777" w:rsidR="00B059CE" w:rsidRPr="00B059CE" w:rsidRDefault="00B059CE" w:rsidP="00B059CE">
      <w:pPr>
        <w:contextualSpacing/>
        <w:rPr>
          <w:rFonts w:ascii="Courier New" w:hAnsi="Courier New" w:cs="Courier New"/>
        </w:rPr>
      </w:pPr>
    </w:p>
    <w:p w14:paraId="76A0D3E8"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findUsername(username):</w:t>
      </w:r>
    </w:p>
    <w:p w14:paraId="12EE6A8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5F78E78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3C57DC6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 FROM User WHERE Username = '%s';" %(username)</w:t>
      </w:r>
    </w:p>
    <w:p w14:paraId="11AEF62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w:t>
      </w:r>
    </w:p>
    <w:p w14:paraId="0026A38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655CCFC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349B0B2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len(cursor.fetchall()) &gt; 0:</w:t>
      </w:r>
    </w:p>
    <w:p w14:paraId="3B08094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"Taken"</w:t>
      </w:r>
    </w:p>
    <w:p w14:paraId="3E58930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670E44A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"Error"</w:t>
      </w:r>
    </w:p>
    <w:p w14:paraId="296C4F8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3B32A80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results</w:t>
      </w:r>
    </w:p>
    <w:p w14:paraId="21642BA5" w14:textId="77777777" w:rsidR="00B059CE" w:rsidRPr="00B059CE" w:rsidRDefault="00B059CE" w:rsidP="00B059CE">
      <w:pPr>
        <w:contextualSpacing/>
        <w:rPr>
          <w:rFonts w:ascii="Courier New" w:hAnsi="Courier New" w:cs="Courier New"/>
        </w:rPr>
      </w:pPr>
    </w:p>
    <w:p w14:paraId="1AEB2765"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findEmail(email):</w:t>
      </w:r>
    </w:p>
    <w:p w14:paraId="4A5307F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6E66348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61F9DAA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 FROM User WHERE Email = '%s';" %(email)</w:t>
      </w:r>
    </w:p>
    <w:p w14:paraId="49475BE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w:t>
      </w:r>
    </w:p>
    <w:p w14:paraId="519D1E6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13A3664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7E98637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len(cursor.fetchall()) &gt; 0:</w:t>
      </w:r>
    </w:p>
    <w:p w14:paraId="372E02F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"Taken"</w:t>
      </w:r>
    </w:p>
    <w:p w14:paraId="7B33782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0094FDC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"Error"</w:t>
      </w:r>
    </w:p>
    <w:p w14:paraId="6ED9A41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2E78376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results</w:t>
      </w:r>
    </w:p>
    <w:p w14:paraId="54F17EBF" w14:textId="77777777" w:rsidR="00B059CE" w:rsidRPr="00B059CE" w:rsidRDefault="00B059CE" w:rsidP="00B059CE">
      <w:pPr>
        <w:contextualSpacing/>
        <w:rPr>
          <w:rFonts w:ascii="Courier New" w:hAnsi="Courier New" w:cs="Courier New"/>
        </w:rPr>
      </w:pPr>
    </w:p>
    <w:p w14:paraId="4F983E8D"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addUser(first,sec,email,username,password):</w:t>
      </w:r>
    </w:p>
    <w:p w14:paraId="1EA486E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28D84A6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0CAAF5E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("INSERT INTO User (Username,First_Name,Surname,Email,Password)    VALUES ('%s','%s','%s','%s','%s');"%(username,first,sec,email,password))</w:t>
      </w:r>
    </w:p>
    <w:p w14:paraId="15A8B0B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0390BB8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6277938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db.commit()</w:t>
      </w:r>
    </w:p>
    <w:p w14:paraId="20632ED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 = ""</w:t>
      </w:r>
    </w:p>
    <w:p w14:paraId="180963B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3B4373B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db.rollback()</w:t>
      </w:r>
    </w:p>
    <w:p w14:paraId="25BB269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 = "Error connecting to database"</w:t>
      </w:r>
    </w:p>
    <w:p w14:paraId="17C388E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3EA68E79" w14:textId="33EA6F15" w:rsidR="00B059CE" w:rsidRDefault="00B059CE" w:rsidP="00B059CE">
      <w:pPr>
        <w:contextualSpacing/>
        <w:rPr>
          <w:rFonts w:ascii="Courier New" w:hAnsi="Courier New" w:cs="Courier New"/>
        </w:rPr>
      </w:pPr>
      <w:r w:rsidRPr="00B059CE">
        <w:rPr>
          <w:rFonts w:ascii="Courier New" w:hAnsi="Courier New" w:cs="Courier New"/>
        </w:rPr>
        <w:t xml:space="preserve">    return error</w:t>
      </w:r>
    </w:p>
    <w:p w14:paraId="43B453AB" w14:textId="77FA9531" w:rsidR="00B059CE" w:rsidRDefault="00B059CE" w:rsidP="00B059CE">
      <w:pPr>
        <w:contextualSpacing/>
        <w:rPr>
          <w:rFonts w:ascii="Courier New" w:hAnsi="Courier New" w:cs="Courier New"/>
        </w:rPr>
      </w:pPr>
    </w:p>
    <w:p w14:paraId="02B5E461"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def findUser(username,password):</w:t>
      </w:r>
    </w:p>
    <w:p w14:paraId="1707112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052A4D6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42E759E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 FROM User WHERE Username = '%s' and Password = '%s';"%(username,password))</w:t>
      </w:r>
    </w:p>
    <w:p w14:paraId="4070E0B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w:t>
      </w:r>
    </w:p>
    <w:p w14:paraId="45689DB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5978921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018A215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len(cursor.fetchall()) == 0:</w:t>
      </w:r>
    </w:p>
    <w:p w14:paraId="2B2D4F3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"Not"</w:t>
      </w:r>
    </w:p>
    <w:p w14:paraId="044581B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798E5BC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"Error"</w:t>
      </w:r>
    </w:p>
    <w:p w14:paraId="6563C10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3EF07EE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results</w:t>
      </w:r>
    </w:p>
    <w:p w14:paraId="2B417CEC" w14:textId="77777777" w:rsidR="00B059CE" w:rsidRPr="00B059CE" w:rsidRDefault="00B059CE" w:rsidP="00B059CE">
      <w:pPr>
        <w:contextualSpacing/>
        <w:rPr>
          <w:rFonts w:ascii="Courier New" w:hAnsi="Courier New" w:cs="Courier New"/>
        </w:rPr>
      </w:pPr>
    </w:p>
    <w:p w14:paraId="0A624021"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getUser_ID(username):</w:t>
      </w:r>
    </w:p>
    <w:p w14:paraId="7642F60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01E51B5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4D55FC3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User_ID FROM User WHERE Username = '%s';" %(username)</w:t>
      </w:r>
    </w:p>
    <w:p w14:paraId="76B9CB9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ID = ""</w:t>
      </w:r>
    </w:p>
    <w:p w14:paraId="50C4F34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2EB652F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239AD6C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 = cursor.fetchall()</w:t>
      </w:r>
    </w:p>
    <w:p w14:paraId="062F725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ID  = result[0][0]</w:t>
      </w:r>
    </w:p>
    <w:p w14:paraId="6541E40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2BD5760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ID = ""</w:t>
      </w:r>
    </w:p>
    <w:p w14:paraId="371E893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2983018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ID</w:t>
      </w:r>
    </w:p>
    <w:p w14:paraId="21DEB698" w14:textId="77777777" w:rsidR="00B059CE" w:rsidRPr="00B059CE" w:rsidRDefault="00B059CE" w:rsidP="00B059CE">
      <w:pPr>
        <w:contextualSpacing/>
        <w:rPr>
          <w:rFonts w:ascii="Courier New" w:hAnsi="Courier New" w:cs="Courier New"/>
        </w:rPr>
      </w:pPr>
    </w:p>
    <w:p w14:paraId="780FA62E"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findBridge(name,User_ID):</w:t>
      </w:r>
    </w:p>
    <w:p w14:paraId="0B671F1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0E1F4F1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622A6B5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 FROM Bridges WHERE User_ID = '%s' AND Bridge_Name = '%s';" %(User_ID,name)</w:t>
      </w:r>
    </w:p>
    <w:p w14:paraId="1063D83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w:t>
      </w:r>
    </w:p>
    <w:p w14:paraId="616AB55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55BC5C2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3628BDF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len(cursor.fetchall()) &gt; 0:</w:t>
      </w:r>
    </w:p>
    <w:p w14:paraId="540D104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"Taken"</w:t>
      </w:r>
    </w:p>
    <w:p w14:paraId="1436B30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117E428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"Error"</w:t>
      </w:r>
    </w:p>
    <w:p w14:paraId="33CBC12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633A8357" w14:textId="37382035" w:rsidR="00B059CE" w:rsidRDefault="00B059CE" w:rsidP="00B059CE">
      <w:pPr>
        <w:contextualSpacing/>
        <w:rPr>
          <w:rFonts w:ascii="Courier New" w:hAnsi="Courier New" w:cs="Courier New"/>
        </w:rPr>
      </w:pPr>
      <w:r w:rsidRPr="00B059CE">
        <w:rPr>
          <w:rFonts w:ascii="Courier New" w:hAnsi="Courier New" w:cs="Courier New"/>
        </w:rPr>
        <w:t xml:space="preserve">    return results</w:t>
      </w:r>
    </w:p>
    <w:p w14:paraId="7F386864" w14:textId="3209CE0C" w:rsidR="00B059CE" w:rsidRDefault="00B059CE" w:rsidP="00B059CE">
      <w:pPr>
        <w:contextualSpacing/>
        <w:rPr>
          <w:rFonts w:ascii="Courier New" w:hAnsi="Courier New" w:cs="Courier New"/>
        </w:rPr>
      </w:pPr>
    </w:p>
    <w:p w14:paraId="02566787"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addBridge(name,adjacencyList,info):</w:t>
      </w:r>
    </w:p>
    <w:p w14:paraId="47CE5A1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526413F5"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cursor = db.cursor()</w:t>
      </w:r>
    </w:p>
    <w:p w14:paraId="645E6D6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('INSERT INTO Bridges (User_ID,Bridge_Name,Date_Last_Edit,BridgeFile,Difficulty,Land_Type) VALUES ("%s","%s",CURDATE(),"%s","%s","%s");'%(info['User_ID'],name,adjacencyList,info['dif'],info['land']))</w:t>
      </w:r>
    </w:p>
    <w:p w14:paraId="1598DD1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24679EA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363EC6A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db.commit()</w:t>
      </w:r>
    </w:p>
    <w:p w14:paraId="21571DC1" w14:textId="77777777" w:rsidR="00B059CE" w:rsidRPr="00B059CE" w:rsidRDefault="00B059CE" w:rsidP="00B059CE">
      <w:pPr>
        <w:contextualSpacing/>
        <w:rPr>
          <w:rFonts w:ascii="Courier New" w:hAnsi="Courier New" w:cs="Courier New"/>
          <w:lang w:val="es-ES"/>
        </w:rPr>
      </w:pPr>
      <w:r w:rsidRPr="00B059CE">
        <w:rPr>
          <w:rFonts w:ascii="Courier New" w:hAnsi="Courier New" w:cs="Courier New"/>
        </w:rPr>
        <w:t xml:space="preserve">        </w:t>
      </w:r>
      <w:r w:rsidRPr="00B059CE">
        <w:rPr>
          <w:rFonts w:ascii="Courier New" w:hAnsi="Courier New" w:cs="Courier New"/>
          <w:lang w:val="es-ES"/>
        </w:rPr>
        <w:t>error = ""</w:t>
      </w:r>
    </w:p>
    <w:p w14:paraId="261D33FB" w14:textId="77777777" w:rsidR="00B059CE" w:rsidRPr="00B059CE" w:rsidRDefault="00B059CE" w:rsidP="00B059CE">
      <w:pPr>
        <w:contextualSpacing/>
        <w:rPr>
          <w:rFonts w:ascii="Courier New" w:hAnsi="Courier New" w:cs="Courier New"/>
          <w:lang w:val="es-ES"/>
        </w:rPr>
      </w:pPr>
      <w:r w:rsidRPr="00B059CE">
        <w:rPr>
          <w:rFonts w:ascii="Courier New" w:hAnsi="Courier New" w:cs="Courier New"/>
          <w:lang w:val="es-ES"/>
        </w:rPr>
        <w:t xml:space="preserve">    except pymysql.Error as e:</w:t>
      </w:r>
    </w:p>
    <w:p w14:paraId="495FE6DF" w14:textId="77777777" w:rsidR="00B059CE" w:rsidRPr="00B059CE" w:rsidRDefault="00B059CE" w:rsidP="00B059CE">
      <w:pPr>
        <w:contextualSpacing/>
        <w:rPr>
          <w:rFonts w:ascii="Courier New" w:hAnsi="Courier New" w:cs="Courier New"/>
          <w:lang w:val="es-ES"/>
        </w:rPr>
      </w:pPr>
      <w:r w:rsidRPr="00B059CE">
        <w:rPr>
          <w:rFonts w:ascii="Courier New" w:hAnsi="Courier New" w:cs="Courier New"/>
          <w:lang w:val="es-ES"/>
        </w:rPr>
        <w:t>#        print(e)</w:t>
      </w:r>
    </w:p>
    <w:p w14:paraId="7F28C5CF" w14:textId="77777777" w:rsidR="00B059CE" w:rsidRPr="00B059CE" w:rsidRDefault="00B059CE" w:rsidP="00B059CE">
      <w:pPr>
        <w:contextualSpacing/>
        <w:rPr>
          <w:rFonts w:ascii="Courier New" w:hAnsi="Courier New" w:cs="Courier New"/>
          <w:lang w:val="es-ES"/>
        </w:rPr>
      </w:pPr>
      <w:r w:rsidRPr="00B059CE">
        <w:rPr>
          <w:rFonts w:ascii="Courier New" w:hAnsi="Courier New" w:cs="Courier New"/>
          <w:lang w:val="es-ES"/>
        </w:rPr>
        <w:t xml:space="preserve">        db.rollback()</w:t>
      </w:r>
    </w:p>
    <w:p w14:paraId="5A399D5E" w14:textId="77777777" w:rsidR="00B059CE" w:rsidRPr="00B059CE" w:rsidRDefault="00B059CE" w:rsidP="00B059CE">
      <w:pPr>
        <w:contextualSpacing/>
        <w:rPr>
          <w:rFonts w:ascii="Courier New" w:hAnsi="Courier New" w:cs="Courier New"/>
          <w:lang w:val="es-ES"/>
        </w:rPr>
      </w:pPr>
      <w:r w:rsidRPr="00B059CE">
        <w:rPr>
          <w:rFonts w:ascii="Courier New" w:hAnsi="Courier New" w:cs="Courier New"/>
          <w:lang w:val="es-ES"/>
        </w:rPr>
        <w:t xml:space="preserve">        error = "Error"</w:t>
      </w:r>
    </w:p>
    <w:p w14:paraId="6F57130F" w14:textId="77777777" w:rsidR="00B059CE" w:rsidRPr="00B059CE" w:rsidRDefault="00B059CE" w:rsidP="00B059CE">
      <w:pPr>
        <w:contextualSpacing/>
        <w:rPr>
          <w:rFonts w:ascii="Courier New" w:hAnsi="Courier New" w:cs="Courier New"/>
        </w:rPr>
      </w:pPr>
      <w:r w:rsidRPr="00B059CE">
        <w:rPr>
          <w:rFonts w:ascii="Courier New" w:hAnsi="Courier New" w:cs="Courier New"/>
          <w:lang w:val="es-ES"/>
        </w:rPr>
        <w:t xml:space="preserve">    </w:t>
      </w:r>
      <w:r w:rsidRPr="00B059CE">
        <w:rPr>
          <w:rFonts w:ascii="Courier New" w:hAnsi="Courier New" w:cs="Courier New"/>
        </w:rPr>
        <w:t>db.close()</w:t>
      </w:r>
    </w:p>
    <w:p w14:paraId="7A83269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error</w:t>
      </w:r>
    </w:p>
    <w:p w14:paraId="146BC69F" w14:textId="77777777" w:rsidR="00B059CE" w:rsidRPr="00B059CE" w:rsidRDefault="00B059CE" w:rsidP="00B059CE">
      <w:pPr>
        <w:contextualSpacing/>
        <w:rPr>
          <w:rFonts w:ascii="Courier New" w:hAnsi="Courier New" w:cs="Courier New"/>
        </w:rPr>
      </w:pPr>
    </w:p>
    <w:p w14:paraId="05AF86ED"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getBridges(User_ID):</w:t>
      </w:r>
    </w:p>
    <w:p w14:paraId="39D7D85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289240F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0DD31DA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Bridge_ID,Bridge_Name,DAYOFMONTH(Date_Last_Edit),MONTH(Date_Last_Edit),YEAR(Date_Last_Edit) FROM Bridges WHERE User_ID = '%s';" %(User_ID)</w:t>
      </w:r>
    </w:p>
    <w:p w14:paraId="77251B9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w:t>
      </w:r>
    </w:p>
    <w:p w14:paraId="659FF86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45092FC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0C7BC80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cursor.fetchall()</w:t>
      </w:r>
    </w:p>
    <w:p w14:paraId="03B4A3D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43FEEC1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"Error"</w:t>
      </w:r>
    </w:p>
    <w:p w14:paraId="25B3040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5FAEF8D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results</w:t>
      </w:r>
    </w:p>
    <w:p w14:paraId="568DC1C0" w14:textId="77777777" w:rsidR="00B059CE" w:rsidRPr="00B059CE" w:rsidRDefault="00B059CE" w:rsidP="00B059CE">
      <w:pPr>
        <w:contextualSpacing/>
        <w:rPr>
          <w:rFonts w:ascii="Courier New" w:hAnsi="Courier New" w:cs="Courier New"/>
        </w:rPr>
      </w:pPr>
    </w:p>
    <w:p w14:paraId="174EB493"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deleteBridge(bridgeID):</w:t>
      </w:r>
    </w:p>
    <w:p w14:paraId="41722C5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541CD82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719C5CD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("DELETE FROM Bridges WHERE Bridge_ID = '%s'"%(bridgeID))</w:t>
      </w:r>
    </w:p>
    <w:p w14:paraId="16A3027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06A379D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4884D27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db.commit()</w:t>
      </w:r>
    </w:p>
    <w:p w14:paraId="2A8AF80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3059BB0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db.rollback()</w:t>
      </w:r>
    </w:p>
    <w:p w14:paraId="3D3276CE" w14:textId="3123C61D" w:rsid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44741D61" w14:textId="3597D9B9" w:rsidR="00B059CE" w:rsidRDefault="00B059CE" w:rsidP="00B059CE">
      <w:pPr>
        <w:contextualSpacing/>
        <w:rPr>
          <w:rFonts w:ascii="Courier New" w:hAnsi="Courier New" w:cs="Courier New"/>
        </w:rPr>
      </w:pPr>
    </w:p>
    <w:p w14:paraId="5B239F39"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getBridgeFile(bridgeID):</w:t>
      </w:r>
    </w:p>
    <w:p w14:paraId="00A0296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1B61D44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131A4D11"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command = ("SELECT BridgeFile,Difficulty,Land_Type FROM Bridges WHERE Bridge_ID = '%s'"%(bridgeID))</w:t>
      </w:r>
    </w:p>
    <w:p w14:paraId="730B41E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11EC305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2D08688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cursor.fetchall()</w:t>
      </w:r>
    </w:p>
    <w:p w14:paraId="369EEFD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w:t>
      </w:r>
    </w:p>
    <w:p w14:paraId="0A63DB0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pass</w:t>
      </w:r>
    </w:p>
    <w:p w14:paraId="33D77AA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db.close()</w:t>
      </w:r>
    </w:p>
    <w:p w14:paraId="6C895F5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results[0]</w:t>
      </w:r>
    </w:p>
    <w:p w14:paraId="6D1A698F" w14:textId="77777777" w:rsidR="00B059CE" w:rsidRPr="00B059CE" w:rsidRDefault="00B059CE" w:rsidP="00B059CE">
      <w:pPr>
        <w:contextualSpacing/>
        <w:rPr>
          <w:rFonts w:ascii="Courier New" w:hAnsi="Courier New" w:cs="Courier New"/>
        </w:rPr>
      </w:pPr>
    </w:p>
    <w:p w14:paraId="29508990"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updateBridge(bridgeID,adjacencyList):</w:t>
      </w:r>
    </w:p>
    <w:p w14:paraId="11BA217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2CA2CF5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7CF9E34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('UPDATE Bridges SET BridgeFile = "%s", Date_Last_Edit = CURDATE() WHERE Bridge_ID = "%s";'%(adjacencyList,bridgeID))</w:t>
      </w:r>
    </w:p>
    <w:p w14:paraId="1991C38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0806377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718A463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db.commit()</w:t>
      </w:r>
    </w:p>
    <w:p w14:paraId="60B3929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 pymysql.Error as e:</w:t>
      </w:r>
    </w:p>
    <w:p w14:paraId="640BFED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#print(e)</w:t>
      </w:r>
    </w:p>
    <w:p w14:paraId="3B3BDF8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db.rollback()</w:t>
      </w:r>
    </w:p>
    <w:p w14:paraId="02FB606B" w14:textId="77777777" w:rsidR="00B059CE" w:rsidRPr="00B059CE" w:rsidRDefault="00B059CE" w:rsidP="00B059CE">
      <w:pPr>
        <w:contextualSpacing/>
        <w:rPr>
          <w:rFonts w:ascii="Courier New" w:hAnsi="Courier New" w:cs="Courier New"/>
        </w:rPr>
      </w:pPr>
    </w:p>
    <w:p w14:paraId="00AE8D97"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getBridgeID(name,ID):</w:t>
      </w:r>
    </w:p>
    <w:p w14:paraId="437A8D7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db = pymysql.connect("localhost","Kiran","!winter@2018","BridgeBuilder")</w:t>
      </w:r>
    </w:p>
    <w:p w14:paraId="4F929E4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 = db.cursor()</w:t>
      </w:r>
    </w:p>
    <w:p w14:paraId="46CF583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command = ("SELECT Bridge_ID FROM Bridges WHERE (User_ID = '%s' AND Bridge_Name = '%s')"%(ID,name))</w:t>
      </w:r>
    </w:p>
    <w:p w14:paraId="1B78464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try:</w:t>
      </w:r>
    </w:p>
    <w:p w14:paraId="702D7EF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cursor.execute(command)</w:t>
      </w:r>
    </w:p>
    <w:p w14:paraId="1C6BB94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results = cursor.fetchall()</w:t>
      </w:r>
    </w:p>
    <w:p w14:paraId="6BAF5E1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except pymysql.Error as e:</w:t>
      </w:r>
    </w:p>
    <w:p w14:paraId="41BA546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    print(e)</w:t>
      </w:r>
    </w:p>
    <w:p w14:paraId="2444D38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pass</w:t>
      </w:r>
    </w:p>
    <w:p w14:paraId="1D884CA0" w14:textId="3EB610DE" w:rsidR="00B059CE" w:rsidRDefault="00B059CE" w:rsidP="00B059CE">
      <w:pPr>
        <w:contextualSpacing/>
        <w:rPr>
          <w:rFonts w:ascii="Courier New" w:hAnsi="Courier New" w:cs="Courier New"/>
        </w:rPr>
      </w:pPr>
      <w:r w:rsidRPr="00B059CE">
        <w:rPr>
          <w:rFonts w:ascii="Courier New" w:hAnsi="Courier New" w:cs="Courier New"/>
        </w:rPr>
        <w:t xml:space="preserve">    return results[0][0]</w:t>
      </w:r>
    </w:p>
    <w:p w14:paraId="69B1F6E1" w14:textId="77777777" w:rsidR="00B059CE" w:rsidRDefault="00B059CE">
      <w:pPr>
        <w:rPr>
          <w:rFonts w:ascii="Courier New" w:hAnsi="Courier New" w:cs="Courier New"/>
        </w:rPr>
      </w:pPr>
      <w:r>
        <w:rPr>
          <w:rFonts w:ascii="Courier New" w:hAnsi="Courier New" w:cs="Courier New"/>
        </w:rPr>
        <w:br w:type="page"/>
      </w:r>
    </w:p>
    <w:p w14:paraId="6B58F498" w14:textId="3D60FAB2" w:rsidR="00B059CE" w:rsidRDefault="00B059CE" w:rsidP="00B059CE">
      <w:pPr>
        <w:pStyle w:val="Heading3"/>
      </w:pPr>
      <w:bookmarkStart w:id="479" w:name="_Toc8207727"/>
      <w:r w:rsidRPr="003947D3">
        <w:rPr>
          <w:rFonts w:cs="Courier New"/>
        </w:rPr>
        <w:lastRenderedPageBreak/>
        <w:t>Save</w:t>
      </w:r>
      <w:r>
        <w:t>.py</w:t>
      </w:r>
      <w:bookmarkEnd w:id="479"/>
    </w:p>
    <w:p w14:paraId="305AAB6F"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Classes</w:t>
      </w:r>
    </w:p>
    <w:p w14:paraId="216FA14F"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pygame,sys</w:t>
      </w:r>
    </w:p>
    <w:p w14:paraId="528C2153"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BridgeData</w:t>
      </w:r>
    </w:p>
    <w:p w14:paraId="64E74DE2" w14:textId="77777777" w:rsidR="00B059CE" w:rsidRPr="00B059CE" w:rsidRDefault="00B059CE" w:rsidP="00B059CE">
      <w:pPr>
        <w:contextualSpacing/>
        <w:rPr>
          <w:rFonts w:ascii="Courier New" w:hAnsi="Courier New" w:cs="Courier New"/>
        </w:rPr>
      </w:pPr>
      <w:r w:rsidRPr="00B059CE">
        <w:rPr>
          <w:rFonts w:ascii="Courier New" w:hAnsi="Courier New" w:cs="Courier New"/>
        </w:rPr>
        <w:t>import os</w:t>
      </w:r>
    </w:p>
    <w:p w14:paraId="18A3C40D" w14:textId="77777777" w:rsidR="00B059CE" w:rsidRPr="00B059CE" w:rsidRDefault="00B059CE" w:rsidP="00B059CE">
      <w:pPr>
        <w:contextualSpacing/>
        <w:rPr>
          <w:rFonts w:ascii="Courier New" w:hAnsi="Courier New" w:cs="Courier New"/>
        </w:rPr>
      </w:pPr>
    </w:p>
    <w:p w14:paraId="5DA4DE3E"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checkSaveName(inputboxes,info,adjacencyList):</w:t>
      </w:r>
    </w:p>
    <w:p w14:paraId="18EEE13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checkList = [" ", ";", "=", "'", '"']</w:t>
      </w:r>
    </w:p>
    <w:p w14:paraId="1F42DC0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 = []</w:t>
      </w:r>
    </w:p>
    <w:p w14:paraId="62FF418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emptyCount = 0</w:t>
      </w:r>
    </w:p>
    <w:p w14:paraId="7582654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bridgeID = ""</w:t>
      </w:r>
    </w:p>
    <w:p w14:paraId="2673872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box in inputboxes:</w:t>
      </w:r>
    </w:p>
    <w:p w14:paraId="39154F9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char in checkList:</w:t>
      </w:r>
    </w:p>
    <w:p w14:paraId="019A4A7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(inputboxes[box].getCap() == "") or (char in inputboxes[box].getCap()):</w:t>
      </w:r>
    </w:p>
    <w:p w14:paraId="17267F9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emptyCount += 1</w:t>
      </w:r>
    </w:p>
    <w:p w14:paraId="3AF9494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emptyCount &gt; 0:</w:t>
      </w:r>
    </w:p>
    <w:p w14:paraId="087C049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 = "All fields must be entered and cannot contain ;, =, ' or \""</w:t>
      </w:r>
    </w:p>
    <w:p w14:paraId="18C8D90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error.append(text)</w:t>
      </w:r>
    </w:p>
    <w:p w14:paraId="6C3B39B5" w14:textId="77777777" w:rsidR="00B059CE" w:rsidRPr="00B059CE" w:rsidRDefault="00B059CE" w:rsidP="00B059CE">
      <w:pPr>
        <w:contextualSpacing/>
        <w:rPr>
          <w:rFonts w:ascii="Courier New" w:hAnsi="Courier New" w:cs="Courier New"/>
        </w:rPr>
      </w:pPr>
    </w:p>
    <w:p w14:paraId="3721D63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error == []:</w:t>
      </w:r>
    </w:p>
    <w:p w14:paraId="28246A7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name = inputboxes['name'].getCap()</w:t>
      </w:r>
    </w:p>
    <w:p w14:paraId="1815AA6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nameState = BridgeData.findBridge(name,info['User_ID'])</w:t>
      </w:r>
    </w:p>
    <w:p w14:paraId="12361FD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nameState == "Taken":</w:t>
      </w:r>
    </w:p>
    <w:p w14:paraId="41700AF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error.append("You have used this name already")</w:t>
      </w:r>
    </w:p>
    <w:p w14:paraId="0262793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nameState == "Error":</w:t>
      </w:r>
    </w:p>
    <w:p w14:paraId="16D1A6C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error.append("Error connecting to database")</w:t>
      </w:r>
    </w:p>
    <w:p w14:paraId="03F8BC34" w14:textId="77777777" w:rsidR="00B059CE" w:rsidRPr="00B059CE" w:rsidRDefault="00B059CE" w:rsidP="00B059CE">
      <w:pPr>
        <w:contextualSpacing/>
        <w:rPr>
          <w:rFonts w:ascii="Courier New" w:hAnsi="Courier New" w:cs="Courier New"/>
        </w:rPr>
      </w:pPr>
    </w:p>
    <w:p w14:paraId="7858C41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error == []:</w:t>
      </w:r>
    </w:p>
    <w:p w14:paraId="0066D4B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fileName = (name+"_"+str(info['User_ID']))</w:t>
      </w:r>
    </w:p>
    <w:p w14:paraId="03FA180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with open(fileName,'w') as File:</w:t>
      </w:r>
    </w:p>
    <w:p w14:paraId="2C780E2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File.write(str(adjacencyList))</w:t>
      </w:r>
    </w:p>
    <w:p w14:paraId="14C38E9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with open(fileName,'r') as File:</w:t>
      </w:r>
    </w:p>
    <w:p w14:paraId="2D425F7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openedFile = File.read()</w:t>
      </w:r>
    </w:p>
    <w:p w14:paraId="6655D659"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connect = BridgeData.addBridge(name,openedFile,info)</w:t>
      </w:r>
    </w:p>
    <w:p w14:paraId="060D02A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os.remove(fileName)</w:t>
      </w:r>
    </w:p>
    <w:p w14:paraId="3C2C0C5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connect != "":</w:t>
      </w:r>
    </w:p>
    <w:p w14:paraId="00E19A7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error.append("Error connecting to database")</w:t>
      </w:r>
    </w:p>
    <w:p w14:paraId="69EF26D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16B2B42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bridgeID = BridgeData.getBridgeID(name,info['User_ID'])</w:t>
      </w:r>
    </w:p>
    <w:p w14:paraId="60B5B5CC" w14:textId="77777777" w:rsidR="00B059CE" w:rsidRPr="00B059CE" w:rsidRDefault="00B059CE" w:rsidP="00B059CE">
      <w:pPr>
        <w:contextualSpacing/>
        <w:rPr>
          <w:rFonts w:ascii="Courier New" w:hAnsi="Courier New" w:cs="Courier New"/>
        </w:rPr>
      </w:pPr>
    </w:p>
    <w:p w14:paraId="360C427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return [error,bridgeID]</w:t>
      </w:r>
    </w:p>
    <w:p w14:paraId="0F5E32D6" w14:textId="77777777" w:rsidR="00B059CE" w:rsidRPr="00B059CE" w:rsidRDefault="00B059CE" w:rsidP="00B059CE">
      <w:pPr>
        <w:contextualSpacing/>
        <w:rPr>
          <w:rFonts w:ascii="Courier New" w:hAnsi="Courier New" w:cs="Courier New"/>
        </w:rPr>
      </w:pPr>
    </w:p>
    <w:p w14:paraId="2BD0F54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produces a message on screen    </w:t>
      </w:r>
    </w:p>
    <w:p w14:paraId="0A5EDE8B"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PopUpMessage(text,window):</w:t>
      </w:r>
    </w:p>
    <w:p w14:paraId="748C38F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center = (window.get_rect().centerx, window.get_rect().centery)</w:t>
      </w:r>
    </w:p>
    <w:p w14:paraId="4273081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y = 50*(len(text)+1)</w:t>
      </w:r>
    </w:p>
    <w:p w14:paraId="520B486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message = Classes.TextBox(text,y,950,center,(233,12,12))</w:t>
      </w:r>
    </w:p>
    <w:p w14:paraId="4C7E64B7" w14:textId="505F9F1F" w:rsidR="00B059CE" w:rsidRDefault="00B059CE" w:rsidP="00B059CE">
      <w:pPr>
        <w:contextualSpacing/>
        <w:rPr>
          <w:rFonts w:ascii="Courier New" w:hAnsi="Courier New" w:cs="Courier New"/>
        </w:rPr>
      </w:pPr>
      <w:r w:rsidRPr="00B059CE">
        <w:rPr>
          <w:rFonts w:ascii="Courier New" w:hAnsi="Courier New" w:cs="Courier New"/>
        </w:rPr>
        <w:t xml:space="preserve">    message.create(window)</w:t>
      </w:r>
    </w:p>
    <w:p w14:paraId="7F685341" w14:textId="604EF380" w:rsidR="00B059CE" w:rsidRDefault="00B059CE" w:rsidP="00B059CE">
      <w:pPr>
        <w:contextualSpacing/>
        <w:rPr>
          <w:rFonts w:ascii="Courier New" w:hAnsi="Courier New" w:cs="Courier New"/>
        </w:rPr>
      </w:pPr>
    </w:p>
    <w:p w14:paraId="6C59905F"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creates buttons and input box on screen</w:t>
      </w:r>
    </w:p>
    <w:p w14:paraId="43048E36"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createSave(buttons,inputboxes,window,error):</w:t>
      </w:r>
    </w:p>
    <w:p w14:paraId="20D097A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buttons['save'].create(window)</w:t>
      </w:r>
    </w:p>
    <w:p w14:paraId="7D56493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buttons['cancel'].create(window)</w:t>
      </w:r>
    </w:p>
    <w:p w14:paraId="7244A11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error == True:</w:t>
      </w:r>
    </w:p>
    <w:p w14:paraId="4DE5F4C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buttons['ok'].create(window)</w:t>
      </w:r>
    </w:p>
    <w:p w14:paraId="09EB8FD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height = 100</w:t>
      </w:r>
    </w:p>
    <w:p w14:paraId="2CFB05E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width = 800</w:t>
      </w:r>
    </w:p>
    <w:p w14:paraId="351D2E2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x = window.get_rect().centerx</w:t>
      </w:r>
    </w:p>
    <w:p w14:paraId="3B7F73F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y = 280</w:t>
      </w:r>
    </w:p>
    <w:p w14:paraId="2390AB9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center = (x,y)</w:t>
      </w:r>
    </w:p>
    <w:p w14:paraId="00147A8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 = Classes.TextBox("",height,width,center)</w:t>
      </w:r>
    </w:p>
    <w:p w14:paraId="2CAE6F3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text.create(window)</w:t>
      </w:r>
    </w:p>
    <w:p w14:paraId="3AEDF58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inputboxes['name'].create(window)</w:t>
      </w:r>
    </w:p>
    <w:p w14:paraId="55F08A37" w14:textId="77777777" w:rsidR="00B059CE" w:rsidRPr="00B059CE" w:rsidRDefault="00B059CE" w:rsidP="00B059CE">
      <w:pPr>
        <w:contextualSpacing/>
        <w:rPr>
          <w:rFonts w:ascii="Courier New" w:hAnsi="Courier New" w:cs="Courier New"/>
        </w:rPr>
      </w:pPr>
    </w:p>
    <w:p w14:paraId="07F341D7"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findConnections(index,materials):</w:t>
      </w:r>
    </w:p>
    <w:p w14:paraId="1A31912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connectedTo = []</w:t>
      </w:r>
    </w:p>
    <w:p w14:paraId="7A993F0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material in materials:</w:t>
      </w:r>
    </w:p>
    <w:p w14:paraId="6414F26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index == material.getJoint1():</w:t>
      </w:r>
    </w:p>
    <w:p w14:paraId="12A405B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connectedTo.append({'joint':material.getJoint2(),'material':material.getMaterial()})</w:t>
      </w:r>
    </w:p>
    <w:p w14:paraId="397B8B4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index == material.getJoint2():</w:t>
      </w:r>
    </w:p>
    <w:p w14:paraId="539B082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connectedTo.append({'joint':material.getJoint1(),'material':material.getMaterial()})</w:t>
      </w:r>
    </w:p>
    <w:p w14:paraId="4FE05E53" w14:textId="6442353B" w:rsidR="00B059CE" w:rsidRDefault="00B059CE" w:rsidP="00B059CE">
      <w:pPr>
        <w:contextualSpacing/>
        <w:rPr>
          <w:rFonts w:ascii="Courier New" w:hAnsi="Courier New" w:cs="Courier New"/>
        </w:rPr>
      </w:pPr>
      <w:r w:rsidRPr="00B059CE">
        <w:rPr>
          <w:rFonts w:ascii="Courier New" w:hAnsi="Courier New" w:cs="Courier New"/>
        </w:rPr>
        <w:t xml:space="preserve">    return connectedTo</w:t>
      </w:r>
    </w:p>
    <w:p w14:paraId="5B00FA10" w14:textId="4F862BA7" w:rsidR="00B059CE" w:rsidRDefault="00B059CE" w:rsidP="00B059CE">
      <w:pPr>
        <w:contextualSpacing/>
        <w:rPr>
          <w:rFonts w:ascii="Courier New" w:hAnsi="Courier New" w:cs="Courier New"/>
        </w:rPr>
      </w:pPr>
    </w:p>
    <w:p w14:paraId="71DA0B1E" w14:textId="77777777" w:rsidR="00B059CE" w:rsidRPr="00B059CE" w:rsidRDefault="00B059CE" w:rsidP="00B059CE">
      <w:pPr>
        <w:contextualSpacing/>
        <w:rPr>
          <w:rFonts w:ascii="Courier New" w:hAnsi="Courier New" w:cs="Courier New"/>
        </w:rPr>
      </w:pPr>
      <w:r w:rsidRPr="00B059CE">
        <w:rPr>
          <w:rFonts w:ascii="Courier New" w:hAnsi="Courier New" w:cs="Courier New"/>
        </w:rPr>
        <w:t>def Main(window,jointList,materialStack,info):</w:t>
      </w:r>
    </w:p>
    <w:p w14:paraId="54E977C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adjacencyList = {}</w:t>
      </w:r>
    </w:p>
    <w:p w14:paraId="1BA6080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joint in jointList:</w:t>
      </w:r>
    </w:p>
    <w:p w14:paraId="4B8FE258"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index = joint['index']</w:t>
      </w:r>
    </w:p>
    <w:p w14:paraId="69EB1AF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x,y = joint['point']</w:t>
      </w:r>
    </w:p>
    <w:p w14:paraId="7B765D2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x /= 20</w:t>
      </w:r>
    </w:p>
    <w:p w14:paraId="06DFAE4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y = 30 - y/20</w:t>
      </w:r>
    </w:p>
    <w:p w14:paraId="4E2EAEC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location = (int(x),int(y))</w:t>
      </w:r>
    </w:p>
    <w:p w14:paraId="6FF46E05"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connectedJoints = findConnections(index,materialStack)</w:t>
      </w:r>
    </w:p>
    <w:p w14:paraId="0F2DB29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adjacencyList[str(index)] = {'location':location, 'connectedJoints':connectedJoints}</w:t>
      </w:r>
    </w:p>
    <w:p w14:paraId="6728758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buttons = {</w:t>
      </w:r>
    </w:p>
    <w:p w14:paraId="163100B4"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'save':Classes.Button('    Save    ',650,500),</w:t>
      </w:r>
    </w:p>
    <w:p w14:paraId="70F4B242"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'cancel':Classes.Button('   Cancel   ',350,500),</w:t>
      </w:r>
    </w:p>
    <w:p w14:paraId="7667890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'ok':Classes.Button('     OK     ',500,500,(233,12,12))</w:t>
      </w:r>
    </w:p>
    <w:p w14:paraId="7CFFF574" w14:textId="77777777" w:rsidR="00B059CE" w:rsidRPr="00B059CE" w:rsidRDefault="00B059CE" w:rsidP="00B059CE">
      <w:pPr>
        <w:contextualSpacing/>
        <w:rPr>
          <w:rFonts w:ascii="Courier New" w:hAnsi="Courier New" w:cs="Courier New"/>
        </w:rPr>
      </w:pPr>
      <w:r w:rsidRPr="00B059CE">
        <w:rPr>
          <w:rFonts w:ascii="Courier New" w:hAnsi="Courier New" w:cs="Courier New"/>
        </w:rPr>
        <w:t>}</w:t>
      </w:r>
    </w:p>
    <w:p w14:paraId="02785A5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inputboxes = {</w:t>
      </w:r>
    </w:p>
    <w:p w14:paraId="5E2F083C"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'name':Classes.InputBox("Bridge Name:",365,250,470,60)</w:t>
      </w:r>
    </w:p>
    <w:p w14:paraId="4D5BC1F6" w14:textId="77777777" w:rsidR="00B059CE" w:rsidRPr="00B059CE" w:rsidRDefault="00B059CE" w:rsidP="00B059CE">
      <w:pPr>
        <w:contextualSpacing/>
        <w:rPr>
          <w:rFonts w:ascii="Courier New" w:hAnsi="Courier New" w:cs="Courier New"/>
        </w:rPr>
      </w:pPr>
      <w:r w:rsidRPr="00B059CE">
        <w:rPr>
          <w:rFonts w:ascii="Courier New" w:hAnsi="Courier New" w:cs="Courier New"/>
        </w:rPr>
        <w:t>}</w:t>
      </w:r>
    </w:p>
    <w:p w14:paraId="542CD4E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click = False</w:t>
      </w:r>
    </w:p>
    <w:p w14:paraId="56EFA5C3"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Type = False</w:t>
      </w:r>
    </w:p>
    <w:p w14:paraId="42B7048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error = False</w:t>
      </w:r>
    </w:p>
    <w:p w14:paraId="02349A77" w14:textId="77777777" w:rsidR="00B059CE" w:rsidRPr="00B059CE" w:rsidRDefault="00B059CE" w:rsidP="00B059CE">
      <w:pPr>
        <w:contextualSpacing/>
        <w:rPr>
          <w:rFonts w:ascii="Courier New" w:hAnsi="Courier New" w:cs="Courier New"/>
        </w:rPr>
      </w:pPr>
    </w:p>
    <w:p w14:paraId="3716734A" w14:textId="77777777" w:rsidR="00B059CE" w:rsidRPr="00B059CE" w:rsidRDefault="00B059CE" w:rsidP="00B059CE">
      <w:pPr>
        <w:contextualSpacing/>
        <w:rPr>
          <w:rFonts w:ascii="Courier New" w:hAnsi="Courier New" w:cs="Courier New"/>
        </w:rPr>
      </w:pPr>
      <w:r w:rsidRPr="00B059CE">
        <w:rPr>
          <w:rFonts w:ascii="Courier New" w:hAnsi="Courier New" w:cs="Courier New"/>
        </w:rPr>
        <w:lastRenderedPageBreak/>
        <w:t xml:space="preserve">    if info['loadBridge'] == False:</w:t>
      </w:r>
    </w:p>
    <w:p w14:paraId="7351B03B"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while True:</w:t>
      </w:r>
    </w:p>
    <w:p w14:paraId="1FE2A9D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for event in pygame.event.get():</w:t>
      </w:r>
    </w:p>
    <w:p w14:paraId="55997D6F"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event.type == pygame.QUIT:</w:t>
      </w:r>
    </w:p>
    <w:p w14:paraId="7C6DE23D"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pygame.quit()</w:t>
      </w:r>
    </w:p>
    <w:p w14:paraId="1E8D32FA"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sys.exit()</w:t>
      </w:r>
    </w:p>
    <w:p w14:paraId="29E95B3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event.type == pygame.MOUSEBUTTONDOWN:</w:t>
      </w:r>
    </w:p>
    <w:p w14:paraId="785C2D6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click = True</w:t>
      </w:r>
    </w:p>
    <w:p w14:paraId="0345E67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elif event.type == pygame.KEYDOWN:</w:t>
      </w:r>
    </w:p>
    <w:p w14:paraId="2BA813D1"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Type = True</w:t>
      </w:r>
    </w:p>
    <w:p w14:paraId="6A0CFA9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event.key == pygame.K_BACKSPACE:</w:t>
      </w:r>
    </w:p>
    <w:p w14:paraId="0EF55BA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char = 'back'</w:t>
      </w:r>
    </w:p>
    <w:p w14:paraId="75C9DA60"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else:</w:t>
      </w:r>
    </w:p>
    <w:p w14:paraId="5BCB845E"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char = event.unicode</w:t>
      </w:r>
    </w:p>
    <w:p w14:paraId="29A1EEC7" w14:textId="77777777" w:rsidR="00B059CE" w:rsidRPr="00B059CE" w:rsidRDefault="00B059CE" w:rsidP="00B059CE">
      <w:pPr>
        <w:contextualSpacing/>
        <w:rPr>
          <w:rFonts w:ascii="Courier New" w:hAnsi="Courier New" w:cs="Courier New"/>
        </w:rPr>
      </w:pPr>
    </w:p>
    <w:p w14:paraId="44521FF6"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createSave(buttons,inputboxes,window,error)</w:t>
      </w:r>
    </w:p>
    <w:p w14:paraId="1DA0E7C7" w14:textId="77777777" w:rsidR="00B059CE" w:rsidRPr="00B059CE" w:rsidRDefault="00B059CE" w:rsidP="00B059CE">
      <w:pPr>
        <w:contextualSpacing/>
        <w:rPr>
          <w:rFonts w:ascii="Courier New" w:hAnsi="Courier New" w:cs="Courier New"/>
        </w:rPr>
      </w:pPr>
      <w:r w:rsidRPr="00B059CE">
        <w:rPr>
          <w:rFonts w:ascii="Courier New" w:hAnsi="Courier New" w:cs="Courier New"/>
        </w:rPr>
        <w:t xml:space="preserve">            if error == True:</w:t>
      </w:r>
    </w:p>
    <w:p w14:paraId="69457876" w14:textId="2F964B7B" w:rsidR="00B059CE" w:rsidRDefault="00B059CE" w:rsidP="00B059CE">
      <w:pPr>
        <w:contextualSpacing/>
        <w:rPr>
          <w:rFonts w:ascii="Courier New" w:hAnsi="Courier New" w:cs="Courier New"/>
        </w:rPr>
      </w:pPr>
      <w:r w:rsidRPr="00B059CE">
        <w:rPr>
          <w:rFonts w:ascii="Courier New" w:hAnsi="Courier New" w:cs="Courier New"/>
        </w:rPr>
        <w:t xml:space="preserve">                PopUpMessage(sentences,window)</w:t>
      </w:r>
    </w:p>
    <w:p w14:paraId="33DA8174" w14:textId="60A51BD3" w:rsidR="00CE345E" w:rsidRDefault="00CE345E" w:rsidP="00B059CE">
      <w:pPr>
        <w:contextualSpacing/>
        <w:rPr>
          <w:rFonts w:ascii="Courier New" w:hAnsi="Courier New" w:cs="Courier New"/>
        </w:rPr>
      </w:pPr>
    </w:p>
    <w:p w14:paraId="2045266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click == True:</w:t>
      </w:r>
    </w:p>
    <w:p w14:paraId="17E03A0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error == False:</w:t>
      </w:r>
    </w:p>
    <w:p w14:paraId="101FFAB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inputboxes['name'].deActive()</w:t>
      </w:r>
    </w:p>
    <w:p w14:paraId="35E2DB5C"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buttons['save'].ifClick():</w:t>
      </w:r>
    </w:p>
    <w:p w14:paraId="5B0622D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sentences,bridgeID = checkSaveName(inputboxes,info,adjacencyList)</w:t>
      </w:r>
    </w:p>
    <w:p w14:paraId="1572E0A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info['bridgeID'] = bridgeID</w:t>
      </w:r>
    </w:p>
    <w:p w14:paraId="7321450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sentences != []:</w:t>
      </w:r>
    </w:p>
    <w:p w14:paraId="5E61052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error = True</w:t>
      </w:r>
    </w:p>
    <w:p w14:paraId="4B0EFE8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19479A0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error = False</w:t>
      </w:r>
    </w:p>
    <w:p w14:paraId="6AED94C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info['loadBridge'] = True</w:t>
      </w:r>
    </w:p>
    <w:p w14:paraId="3770742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return</w:t>
      </w:r>
    </w:p>
    <w:p w14:paraId="7024ACF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buttons['cancel'].ifClick():</w:t>
      </w:r>
    </w:p>
    <w:p w14:paraId="4A0BA34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return</w:t>
      </w:r>
    </w:p>
    <w:p w14:paraId="3B83628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inputboxes['name'].ifClick():</w:t>
      </w:r>
    </w:p>
    <w:p w14:paraId="3A670A4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inputboxes['name'].makeActive()</w:t>
      </w:r>
    </w:p>
    <w:p w14:paraId="1E01A1E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3FACF48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buttons['ok'].ifClick():</w:t>
      </w:r>
    </w:p>
    <w:p w14:paraId="692DE88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error = False</w:t>
      </w:r>
    </w:p>
    <w:p w14:paraId="213EB58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return</w:t>
      </w:r>
    </w:p>
    <w:p w14:paraId="7DC6A2C7" w14:textId="77777777" w:rsidR="00CE345E" w:rsidRPr="00CE345E" w:rsidRDefault="00CE345E" w:rsidP="00CE345E">
      <w:pPr>
        <w:contextualSpacing/>
        <w:rPr>
          <w:rFonts w:ascii="Courier New" w:hAnsi="Courier New" w:cs="Courier New"/>
        </w:rPr>
      </w:pPr>
    </w:p>
    <w:p w14:paraId="485FA8F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click = False</w:t>
      </w:r>
    </w:p>
    <w:p w14:paraId="18E23BE4" w14:textId="77777777" w:rsidR="00CE345E" w:rsidRPr="00CE345E" w:rsidRDefault="00CE345E" w:rsidP="00CE345E">
      <w:pPr>
        <w:contextualSpacing/>
        <w:rPr>
          <w:rFonts w:ascii="Courier New" w:hAnsi="Courier New" w:cs="Courier New"/>
        </w:rPr>
      </w:pPr>
    </w:p>
    <w:p w14:paraId="3A204EBA" w14:textId="77777777" w:rsidR="00CE345E" w:rsidRPr="00CE345E" w:rsidRDefault="00CE345E" w:rsidP="00CE345E">
      <w:pPr>
        <w:contextualSpacing/>
        <w:rPr>
          <w:rFonts w:ascii="Courier New" w:hAnsi="Courier New" w:cs="Courier New"/>
        </w:rPr>
      </w:pPr>
    </w:p>
    <w:p w14:paraId="0479188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Type == True:</w:t>
      </w:r>
    </w:p>
    <w:p w14:paraId="34AFB10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inputboxes['name'].getActive():</w:t>
      </w:r>
    </w:p>
    <w:p w14:paraId="5327A1F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char == 'back':</w:t>
      </w:r>
    </w:p>
    <w:p w14:paraId="327DC96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inputboxes['name'].Back()</w:t>
      </w:r>
    </w:p>
    <w:p w14:paraId="1EA3C57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(char != 'back') and (inputboxes['name'].getCapLength() &lt; 20):</w:t>
      </w:r>
    </w:p>
    <w:p w14:paraId="0BDA37C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inputboxes['name'].Add(char)</w:t>
      </w:r>
    </w:p>
    <w:p w14:paraId="4D9B6C58" w14:textId="77777777" w:rsidR="00CE345E" w:rsidRPr="00CE345E" w:rsidRDefault="00CE345E" w:rsidP="00CE345E">
      <w:pPr>
        <w:contextualSpacing/>
        <w:rPr>
          <w:rFonts w:ascii="Courier New" w:hAnsi="Courier New" w:cs="Courier New"/>
        </w:rPr>
      </w:pPr>
      <w:r w:rsidRPr="00CE345E">
        <w:rPr>
          <w:rFonts w:ascii="Courier New" w:hAnsi="Courier New" w:cs="Courier New"/>
        </w:rPr>
        <w:lastRenderedPageBreak/>
        <w:t xml:space="preserve">                Type = False</w:t>
      </w:r>
    </w:p>
    <w:p w14:paraId="5E9840A3" w14:textId="77777777" w:rsidR="00CE345E" w:rsidRPr="00CE345E" w:rsidRDefault="00CE345E" w:rsidP="00CE345E">
      <w:pPr>
        <w:contextualSpacing/>
        <w:rPr>
          <w:rFonts w:ascii="Courier New" w:hAnsi="Courier New" w:cs="Courier New"/>
        </w:rPr>
      </w:pPr>
    </w:p>
    <w:p w14:paraId="11F490CC"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pygame.display.update()</w:t>
      </w:r>
    </w:p>
    <w:p w14:paraId="6E63A4F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t>
      </w:r>
    </w:p>
    <w:p w14:paraId="7FBBB2A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5EC1894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fileName = ("Temp")</w:t>
      </w:r>
    </w:p>
    <w:p w14:paraId="41BD710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with open(fileName,'w') as File:</w:t>
      </w:r>
    </w:p>
    <w:p w14:paraId="1BA6889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File.write(str(adjacencyList))</w:t>
      </w:r>
    </w:p>
    <w:p w14:paraId="5ED1E6C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with open(fileName,'r') as File:</w:t>
      </w:r>
    </w:p>
    <w:p w14:paraId="358F8B2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openedFile = File.read()</w:t>
      </w:r>
    </w:p>
    <w:p w14:paraId="5ED9503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BridgeData.updateBridge(info['bridgeID'],adjacencyList)</w:t>
      </w:r>
    </w:p>
    <w:p w14:paraId="392961F1" w14:textId="69D48203" w:rsidR="00CE345E" w:rsidRDefault="00CE345E" w:rsidP="00CE345E">
      <w:pPr>
        <w:contextualSpacing/>
        <w:rPr>
          <w:rFonts w:ascii="Courier New" w:hAnsi="Courier New" w:cs="Courier New"/>
        </w:rPr>
      </w:pPr>
      <w:r w:rsidRPr="00CE345E">
        <w:rPr>
          <w:rFonts w:ascii="Courier New" w:hAnsi="Courier New" w:cs="Courier New"/>
        </w:rPr>
        <w:t xml:space="preserve">        os.remove(fileName)</w:t>
      </w:r>
    </w:p>
    <w:p w14:paraId="188CA906" w14:textId="77777777" w:rsidR="00CE345E" w:rsidRDefault="00CE345E">
      <w:pPr>
        <w:rPr>
          <w:rFonts w:ascii="Courier New" w:hAnsi="Courier New" w:cs="Courier New"/>
        </w:rPr>
      </w:pPr>
      <w:r>
        <w:rPr>
          <w:rFonts w:ascii="Courier New" w:hAnsi="Courier New" w:cs="Courier New"/>
        </w:rPr>
        <w:br w:type="page"/>
      </w:r>
    </w:p>
    <w:p w14:paraId="673D0F4A" w14:textId="158C2DC2" w:rsidR="00CE345E" w:rsidRDefault="00CE345E" w:rsidP="00CE345E">
      <w:pPr>
        <w:pStyle w:val="Heading3"/>
      </w:pPr>
      <w:bookmarkStart w:id="480" w:name="_Toc8207728"/>
      <w:r w:rsidRPr="003947D3">
        <w:rPr>
          <w:rFonts w:cs="Courier New"/>
        </w:rPr>
        <w:lastRenderedPageBreak/>
        <w:t>Graphics</w:t>
      </w:r>
      <w:r>
        <w:t>.py</w:t>
      </w:r>
      <w:bookmarkEnd w:id="480"/>
    </w:p>
    <w:p w14:paraId="5EFCC7E8" w14:textId="77777777" w:rsidR="00CE345E" w:rsidRPr="00CE345E" w:rsidRDefault="00CE345E" w:rsidP="00CE345E">
      <w:pPr>
        <w:contextualSpacing/>
        <w:rPr>
          <w:rFonts w:ascii="Courier New" w:hAnsi="Courier New" w:cs="Courier New"/>
        </w:rPr>
      </w:pPr>
      <w:r w:rsidRPr="00CE345E">
        <w:rPr>
          <w:rFonts w:ascii="Courier New" w:hAnsi="Courier New" w:cs="Courier New"/>
        </w:rPr>
        <w:t>import pygame</w:t>
      </w:r>
    </w:p>
    <w:p w14:paraId="228E0406" w14:textId="77777777" w:rsidR="00CE345E" w:rsidRPr="00CE345E" w:rsidRDefault="00CE345E" w:rsidP="00CE345E">
      <w:pPr>
        <w:contextualSpacing/>
        <w:rPr>
          <w:rFonts w:ascii="Courier New" w:hAnsi="Courier New" w:cs="Courier New"/>
        </w:rPr>
      </w:pPr>
      <w:r w:rsidRPr="00CE345E">
        <w:rPr>
          <w:rFonts w:ascii="Courier New" w:hAnsi="Courier New" w:cs="Courier New"/>
        </w:rPr>
        <w:t>import math</w:t>
      </w:r>
    </w:p>
    <w:p w14:paraId="3D3D0D82" w14:textId="77777777" w:rsidR="00CE345E" w:rsidRPr="00CE345E" w:rsidRDefault="00CE345E" w:rsidP="00CE345E">
      <w:pPr>
        <w:contextualSpacing/>
        <w:rPr>
          <w:rFonts w:ascii="Courier New" w:hAnsi="Courier New" w:cs="Courier New"/>
        </w:rPr>
      </w:pPr>
    </w:p>
    <w:p w14:paraId="6A3BF7F6" w14:textId="77777777" w:rsidR="00CE345E" w:rsidRPr="00CE345E" w:rsidRDefault="00CE345E" w:rsidP="00CE345E">
      <w:pPr>
        <w:contextualSpacing/>
        <w:rPr>
          <w:rFonts w:ascii="Courier New" w:hAnsi="Courier New" w:cs="Courier New"/>
        </w:rPr>
      </w:pPr>
      <w:r w:rsidRPr="00CE345E">
        <w:rPr>
          <w:rFonts w:ascii="Courier New" w:hAnsi="Courier New" w:cs="Courier New"/>
        </w:rPr>
        <w:t>White = (255,255,255)</w:t>
      </w:r>
    </w:p>
    <w:p w14:paraId="19A47A00" w14:textId="77777777" w:rsidR="00CE345E" w:rsidRPr="00CE345E" w:rsidRDefault="00CE345E" w:rsidP="00CE345E">
      <w:pPr>
        <w:contextualSpacing/>
        <w:rPr>
          <w:rFonts w:ascii="Courier New" w:hAnsi="Courier New" w:cs="Courier New"/>
        </w:rPr>
      </w:pPr>
      <w:r w:rsidRPr="00CE345E">
        <w:rPr>
          <w:rFonts w:ascii="Courier New" w:hAnsi="Courier New" w:cs="Courier New"/>
        </w:rPr>
        <w:t>Black = (0,0,0)</w:t>
      </w:r>
    </w:p>
    <w:p w14:paraId="55E91F7A" w14:textId="77777777" w:rsidR="00CE345E" w:rsidRPr="00CE345E" w:rsidRDefault="00CE345E" w:rsidP="00CE345E">
      <w:pPr>
        <w:contextualSpacing/>
        <w:rPr>
          <w:rFonts w:ascii="Courier New" w:hAnsi="Courier New" w:cs="Courier New"/>
        </w:rPr>
      </w:pPr>
      <w:r w:rsidRPr="00CE345E">
        <w:rPr>
          <w:rFonts w:ascii="Courier New" w:hAnsi="Courier New" w:cs="Courier New"/>
        </w:rPr>
        <w:t>DirtBrown = (97,63,16)</w:t>
      </w:r>
    </w:p>
    <w:p w14:paraId="6B695E1D" w14:textId="77777777" w:rsidR="00CE345E" w:rsidRPr="00CE345E" w:rsidRDefault="00CE345E" w:rsidP="00CE345E">
      <w:pPr>
        <w:contextualSpacing/>
        <w:rPr>
          <w:rFonts w:ascii="Courier New" w:hAnsi="Courier New" w:cs="Courier New"/>
        </w:rPr>
      </w:pPr>
      <w:r w:rsidRPr="00CE345E">
        <w:rPr>
          <w:rFonts w:ascii="Courier New" w:hAnsi="Courier New" w:cs="Courier New"/>
        </w:rPr>
        <w:t>GrassGreen = (44,176,55)</w:t>
      </w:r>
    </w:p>
    <w:p w14:paraId="444C73B9" w14:textId="77777777" w:rsidR="00CE345E" w:rsidRPr="00CE345E" w:rsidRDefault="00CE345E" w:rsidP="00CE345E">
      <w:pPr>
        <w:contextualSpacing/>
        <w:rPr>
          <w:rFonts w:ascii="Courier New" w:hAnsi="Courier New" w:cs="Courier New"/>
        </w:rPr>
      </w:pPr>
      <w:r w:rsidRPr="00CE345E">
        <w:rPr>
          <w:rFonts w:ascii="Courier New" w:hAnsi="Courier New" w:cs="Courier New"/>
        </w:rPr>
        <w:t>CloudWhite = (250,242,248)</w:t>
      </w:r>
    </w:p>
    <w:p w14:paraId="44005D58" w14:textId="77777777" w:rsidR="00CE345E" w:rsidRPr="00CE345E" w:rsidRDefault="00CE345E" w:rsidP="00CE345E">
      <w:pPr>
        <w:contextualSpacing/>
        <w:rPr>
          <w:rFonts w:ascii="Courier New" w:hAnsi="Courier New" w:cs="Courier New"/>
        </w:rPr>
      </w:pPr>
      <w:r w:rsidRPr="00CE345E">
        <w:rPr>
          <w:rFonts w:ascii="Courier New" w:hAnsi="Courier New" w:cs="Courier New"/>
        </w:rPr>
        <w:t>oceanBlue = (79,66,181)</w:t>
      </w:r>
    </w:p>
    <w:p w14:paraId="5D09CA57" w14:textId="77777777" w:rsidR="00CE345E" w:rsidRPr="00CE345E" w:rsidRDefault="00CE345E" w:rsidP="00CE345E">
      <w:pPr>
        <w:contextualSpacing/>
        <w:rPr>
          <w:rFonts w:ascii="Courier New" w:hAnsi="Courier New" w:cs="Courier New"/>
        </w:rPr>
      </w:pPr>
      <w:r w:rsidRPr="00CE345E">
        <w:rPr>
          <w:rFonts w:ascii="Courier New" w:hAnsi="Courier New" w:cs="Courier New"/>
        </w:rPr>
        <w:t>skyBlue = (135,206,235)</w:t>
      </w:r>
    </w:p>
    <w:p w14:paraId="5BA44F7C" w14:textId="77777777" w:rsidR="00CE345E" w:rsidRPr="00CE345E" w:rsidRDefault="00CE345E" w:rsidP="00CE345E">
      <w:pPr>
        <w:contextualSpacing/>
        <w:rPr>
          <w:rFonts w:ascii="Courier New" w:hAnsi="Courier New" w:cs="Courier New"/>
        </w:rPr>
      </w:pPr>
      <w:r w:rsidRPr="00CE345E">
        <w:rPr>
          <w:rFonts w:ascii="Courier New" w:hAnsi="Courier New" w:cs="Courier New"/>
        </w:rPr>
        <w:t>DarkBrown = (51,0,0)</w:t>
      </w:r>
    </w:p>
    <w:p w14:paraId="498A26C2" w14:textId="77777777" w:rsidR="00CE345E" w:rsidRPr="00CE345E" w:rsidRDefault="00CE345E" w:rsidP="00CE345E">
      <w:pPr>
        <w:contextualSpacing/>
        <w:rPr>
          <w:rFonts w:ascii="Courier New" w:hAnsi="Courier New" w:cs="Courier New"/>
        </w:rPr>
      </w:pPr>
      <w:r w:rsidRPr="00CE345E">
        <w:rPr>
          <w:rFonts w:ascii="Courier New" w:hAnsi="Courier New" w:cs="Courier New"/>
        </w:rPr>
        <w:t>LightBrown = (204,102,0)</w:t>
      </w:r>
    </w:p>
    <w:p w14:paraId="53FDAABB" w14:textId="77777777" w:rsidR="00CE345E" w:rsidRPr="00CE345E" w:rsidRDefault="00CE345E" w:rsidP="00CE345E">
      <w:pPr>
        <w:contextualSpacing/>
        <w:rPr>
          <w:rFonts w:ascii="Courier New" w:hAnsi="Courier New" w:cs="Courier New"/>
        </w:rPr>
      </w:pPr>
    </w:p>
    <w:p w14:paraId="458BA1FF" w14:textId="77777777" w:rsidR="00CE345E" w:rsidRPr="00CE345E" w:rsidRDefault="00CE345E" w:rsidP="00CE345E">
      <w:pPr>
        <w:contextualSpacing/>
        <w:rPr>
          <w:rFonts w:ascii="Courier New" w:hAnsi="Courier New" w:cs="Courier New"/>
        </w:rPr>
      </w:pPr>
      <w:r w:rsidRPr="00CE345E">
        <w:rPr>
          <w:rFonts w:ascii="Courier New" w:hAnsi="Courier New" w:cs="Courier New"/>
        </w:rPr>
        <w:t># creates octogon shape on screen</w:t>
      </w:r>
    </w:p>
    <w:p w14:paraId="18D29A37"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generateOct(window,x,y):</w:t>
      </w:r>
    </w:p>
    <w:p w14:paraId="6272FD01"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rPr>
        <w:t xml:space="preserve">    </w:t>
      </w:r>
      <w:r w:rsidRPr="00CE345E">
        <w:rPr>
          <w:rFonts w:ascii="Courier New" w:hAnsi="Courier New" w:cs="Courier New"/>
          <w:lang w:val="es-ES"/>
        </w:rPr>
        <w:t>poly1 = ((x-110,y+105),(x-105,y+110),(x+105,y+110),(x+110,y+105),(x+110,y-105),(x+105,y-110),(x-105,y-110),(x-110,y-105))</w:t>
      </w:r>
    </w:p>
    <w:p w14:paraId="70610513"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lang w:val="es-ES"/>
        </w:rPr>
        <w:t xml:space="preserve">    poly2 = ((x-115,y+100),(x-110,y+105),(x+100,y+105),(x+105,y+100),(x+105,y-110),(x+100,y-115),(x-110,y-115),(x-115,y-110))</w:t>
      </w:r>
    </w:p>
    <w:p w14:paraId="550C9174"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lang w:val="es-ES"/>
        </w:rPr>
        <w:t xml:space="preserve">    poly3 = ((x-95,y+90),(x-90,y+95),(x+90,y+95),(x+95,y+90),(x+95,y-90),(x+90,y-95),(x-90,y-95),(x-95,y-90))</w:t>
      </w:r>
    </w:p>
    <w:p w14:paraId="5E34EA2D" w14:textId="77777777" w:rsidR="00CE345E" w:rsidRPr="00CE345E" w:rsidRDefault="00CE345E" w:rsidP="00CE345E">
      <w:pPr>
        <w:contextualSpacing/>
        <w:rPr>
          <w:rFonts w:ascii="Courier New" w:hAnsi="Courier New" w:cs="Courier New"/>
          <w:lang w:val="es-ES"/>
        </w:rPr>
      </w:pPr>
    </w:p>
    <w:p w14:paraId="2F08B4CA" w14:textId="77777777" w:rsidR="00CE345E" w:rsidRPr="00CE345E" w:rsidRDefault="00CE345E" w:rsidP="00CE345E">
      <w:pPr>
        <w:contextualSpacing/>
        <w:rPr>
          <w:rFonts w:ascii="Courier New" w:hAnsi="Courier New" w:cs="Courier New"/>
        </w:rPr>
      </w:pPr>
      <w:r w:rsidRPr="00CE345E">
        <w:rPr>
          <w:rFonts w:ascii="Courier New" w:hAnsi="Courier New" w:cs="Courier New"/>
          <w:lang w:val="es-ES"/>
        </w:rPr>
        <w:t xml:space="preserve">    </w:t>
      </w:r>
      <w:r w:rsidRPr="00CE345E">
        <w:rPr>
          <w:rFonts w:ascii="Courier New" w:hAnsi="Courier New" w:cs="Courier New"/>
        </w:rPr>
        <w:t>pygame.draw.polygon(window,DarkBrown,poly2)</w:t>
      </w:r>
    </w:p>
    <w:p w14:paraId="7C0C673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pygame.draw.polygon(window,LightBrown,poly1)</w:t>
      </w:r>
    </w:p>
    <w:p w14:paraId="02DFE3C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pygame.draw.polygon(window,skyBlue,poly3)</w:t>
      </w:r>
    </w:p>
    <w:p w14:paraId="6230F685" w14:textId="77777777" w:rsidR="00CE345E" w:rsidRPr="00CE345E" w:rsidRDefault="00CE345E" w:rsidP="00CE345E">
      <w:pPr>
        <w:contextualSpacing/>
        <w:rPr>
          <w:rFonts w:ascii="Courier New" w:hAnsi="Courier New" w:cs="Courier New"/>
        </w:rPr>
      </w:pPr>
    </w:p>
    <w:p w14:paraId="0B6E27E2" w14:textId="77777777" w:rsidR="00CE345E" w:rsidRPr="00CE345E" w:rsidRDefault="00CE345E" w:rsidP="00CE345E">
      <w:pPr>
        <w:contextualSpacing/>
        <w:rPr>
          <w:rFonts w:ascii="Courier New" w:hAnsi="Courier New" w:cs="Courier New"/>
        </w:rPr>
      </w:pPr>
      <w:r w:rsidRPr="00CE345E">
        <w:rPr>
          <w:rFonts w:ascii="Courier New" w:hAnsi="Courier New" w:cs="Courier New"/>
        </w:rPr>
        <w:t># creates the images of the different types of lands</w:t>
      </w:r>
    </w:p>
    <w:p w14:paraId="1BFCD23C"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LandImage(window):</w:t>
      </w:r>
    </w:p>
    <w:p w14:paraId="4D1A061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centerY = 300</w:t>
      </w:r>
    </w:p>
    <w:p w14:paraId="7A676B7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var = 20</w:t>
      </w:r>
    </w:p>
    <w:p w14:paraId="6C93151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centerX in range(250,1000,250):</w:t>
      </w:r>
    </w:p>
    <w:p w14:paraId="619CF13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generateOct(window,centerX,centerY)</w:t>
      </w:r>
    </w:p>
    <w:p w14:paraId="5CDFA1E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poly1 = ((centerX-90,centerY+95),(centerX-95,centerY+90),(centerX-95,centerY-var),(centerX-35,centerY-var),(centerX-35,centerY+95))</w:t>
      </w:r>
    </w:p>
    <w:p w14:paraId="0A53E91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poly2 = ((centerX+90,centerY+95),(centerX+95,centerY+90),(centerX+95,centerY+var),(centerX+35,centerY+var),(centerX+35,centerY+95))</w:t>
      </w:r>
    </w:p>
    <w:p w14:paraId="5022426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pygame.draw.polygon(window,DirtBrown,poly1)</w:t>
      </w:r>
    </w:p>
    <w:p w14:paraId="4D5AD0A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pygame.draw.polygon(window,DirtBrown,poly2)</w:t>
      </w:r>
    </w:p>
    <w:p w14:paraId="3003389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pygame.draw.rect(window,GrassGreen,(centerX-95,centerY-var,61,10))</w:t>
      </w:r>
    </w:p>
    <w:p w14:paraId="069F9D6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pygame.draw.rect(window,GrassGreen,(centerX+35,centerY+var,61,10))</w:t>
      </w:r>
    </w:p>
    <w:p w14:paraId="3DC423D3" w14:textId="5C91601B" w:rsidR="00CE345E" w:rsidRDefault="00CE345E" w:rsidP="00CE345E">
      <w:pPr>
        <w:contextualSpacing/>
        <w:rPr>
          <w:rFonts w:ascii="Courier New" w:hAnsi="Courier New" w:cs="Courier New"/>
        </w:rPr>
      </w:pPr>
      <w:r w:rsidRPr="00CE345E">
        <w:rPr>
          <w:rFonts w:ascii="Courier New" w:hAnsi="Courier New" w:cs="Courier New"/>
        </w:rPr>
        <w:t xml:space="preserve">        var -= 20</w:t>
      </w:r>
    </w:p>
    <w:p w14:paraId="5020C1C0" w14:textId="13B5C9B4" w:rsidR="00CE345E" w:rsidRDefault="00CE345E" w:rsidP="00CE345E">
      <w:pPr>
        <w:contextualSpacing/>
        <w:rPr>
          <w:rFonts w:ascii="Courier New" w:hAnsi="Courier New" w:cs="Courier New"/>
        </w:rPr>
      </w:pPr>
    </w:p>
    <w:p w14:paraId="7069634B"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DifImage(window,op):</w:t>
      </w:r>
    </w:p>
    <w:p w14:paraId="161331FB" w14:textId="77777777" w:rsidR="00CE345E" w:rsidRPr="00CE345E" w:rsidRDefault="00CE345E" w:rsidP="00CE345E">
      <w:pPr>
        <w:contextualSpacing/>
        <w:rPr>
          <w:rFonts w:ascii="Courier New" w:hAnsi="Courier New" w:cs="Courier New"/>
        </w:rPr>
      </w:pPr>
      <w:r w:rsidRPr="00CE345E">
        <w:rPr>
          <w:rFonts w:ascii="Courier New" w:hAnsi="Courier New" w:cs="Courier New"/>
        </w:rPr>
        <w:lastRenderedPageBreak/>
        <w:t xml:space="preserve">    if op == 1:</w:t>
      </w:r>
    </w:p>
    <w:p w14:paraId="797115DD" w14:textId="77777777" w:rsidR="00CE345E" w:rsidRPr="00DA1EEE" w:rsidRDefault="00CE345E" w:rsidP="00CE345E">
      <w:pPr>
        <w:contextualSpacing/>
        <w:rPr>
          <w:rFonts w:ascii="Courier New" w:hAnsi="Courier New" w:cs="Courier New"/>
        </w:rPr>
      </w:pPr>
      <w:r w:rsidRPr="00CE345E">
        <w:rPr>
          <w:rFonts w:ascii="Courier New" w:hAnsi="Courier New" w:cs="Courier New"/>
        </w:rPr>
        <w:t xml:space="preserve">        </w:t>
      </w:r>
      <w:r w:rsidRPr="00DA1EEE">
        <w:rPr>
          <w:rFonts w:ascii="Courier New" w:hAnsi="Courier New" w:cs="Courier New"/>
        </w:rPr>
        <w:t>yvar = 0</w:t>
      </w:r>
    </w:p>
    <w:p w14:paraId="0260BB85" w14:textId="77777777" w:rsidR="00CE345E" w:rsidRPr="00DA1EEE" w:rsidRDefault="00CE345E" w:rsidP="00CE345E">
      <w:pPr>
        <w:contextualSpacing/>
        <w:rPr>
          <w:rFonts w:ascii="Courier New" w:hAnsi="Courier New" w:cs="Courier New"/>
        </w:rPr>
      </w:pPr>
      <w:r w:rsidRPr="00DA1EEE">
        <w:rPr>
          <w:rFonts w:ascii="Courier New" w:hAnsi="Courier New" w:cs="Courier New"/>
        </w:rPr>
        <w:t xml:space="preserve">    elif op == 2:</w:t>
      </w:r>
    </w:p>
    <w:p w14:paraId="54069716" w14:textId="77777777" w:rsidR="00CE345E" w:rsidRPr="00CE345E" w:rsidRDefault="00CE345E" w:rsidP="00CE345E">
      <w:pPr>
        <w:contextualSpacing/>
        <w:rPr>
          <w:rFonts w:ascii="Courier New" w:hAnsi="Courier New" w:cs="Courier New"/>
          <w:lang w:val="es-ES"/>
        </w:rPr>
      </w:pPr>
      <w:r w:rsidRPr="00DA1EEE">
        <w:rPr>
          <w:rFonts w:ascii="Courier New" w:hAnsi="Courier New" w:cs="Courier New"/>
        </w:rPr>
        <w:t xml:space="preserve">        </w:t>
      </w:r>
      <w:r w:rsidRPr="00CE345E">
        <w:rPr>
          <w:rFonts w:ascii="Courier New" w:hAnsi="Courier New" w:cs="Courier New"/>
          <w:lang w:val="es-ES"/>
        </w:rPr>
        <w:t>yvar = -20</w:t>
      </w:r>
    </w:p>
    <w:p w14:paraId="1BDF028F"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lang w:val="es-ES"/>
        </w:rPr>
        <w:t xml:space="preserve">    elif op == 3:</w:t>
      </w:r>
    </w:p>
    <w:p w14:paraId="5571F114"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lang w:val="es-ES"/>
        </w:rPr>
        <w:t xml:space="preserve">        yvar = 20</w:t>
      </w:r>
    </w:p>
    <w:p w14:paraId="0F3A70E6" w14:textId="77777777" w:rsidR="00CE345E" w:rsidRPr="00CE345E" w:rsidRDefault="00CE345E" w:rsidP="00CE345E">
      <w:pPr>
        <w:contextualSpacing/>
        <w:rPr>
          <w:rFonts w:ascii="Courier New" w:hAnsi="Courier New" w:cs="Courier New"/>
          <w:lang w:val="es-ES"/>
        </w:rPr>
      </w:pPr>
    </w:p>
    <w:p w14:paraId="5009D8DB" w14:textId="77777777" w:rsidR="00CE345E" w:rsidRPr="00CE345E" w:rsidRDefault="00CE345E" w:rsidP="00CE345E">
      <w:pPr>
        <w:contextualSpacing/>
        <w:rPr>
          <w:rFonts w:ascii="Courier New" w:hAnsi="Courier New" w:cs="Courier New"/>
          <w:lang w:val="es-ES"/>
        </w:rPr>
      </w:pPr>
      <w:r w:rsidRPr="00CE345E">
        <w:rPr>
          <w:rFonts w:ascii="Courier New" w:hAnsi="Courier New" w:cs="Courier New"/>
          <w:lang w:val="es-ES"/>
        </w:rPr>
        <w:t xml:space="preserve">    yloc = 300</w:t>
      </w:r>
    </w:p>
    <w:p w14:paraId="24D13755" w14:textId="77777777" w:rsidR="00CE345E" w:rsidRPr="00CE345E" w:rsidRDefault="00CE345E" w:rsidP="00CE345E">
      <w:pPr>
        <w:contextualSpacing/>
        <w:rPr>
          <w:rFonts w:ascii="Courier New" w:hAnsi="Courier New" w:cs="Courier New"/>
        </w:rPr>
      </w:pPr>
      <w:r w:rsidRPr="00CE345E">
        <w:rPr>
          <w:rFonts w:ascii="Courier New" w:hAnsi="Courier New" w:cs="Courier New"/>
          <w:lang w:val="es-ES"/>
        </w:rPr>
        <w:t xml:space="preserve">    </w:t>
      </w:r>
      <w:r w:rsidRPr="00CE345E">
        <w:rPr>
          <w:rFonts w:ascii="Courier New" w:hAnsi="Courier New" w:cs="Courier New"/>
        </w:rPr>
        <w:t>xvar = 15</w:t>
      </w:r>
    </w:p>
    <w:p w14:paraId="09446F5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width = 81</w:t>
      </w:r>
    </w:p>
    <w:p w14:paraId="216FACE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xloc in range(250,1000,250):</w:t>
      </w:r>
    </w:p>
    <w:p w14:paraId="5447F28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generateOct(window,xloc,yloc)</w:t>
      </w:r>
    </w:p>
    <w:p w14:paraId="6730071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poly1 = ((xloc-90,yloc+95),(xloc-95,yloc+90),(xloc-95,yloc+yvar),(xloc-xvar,yloc+yvar),(xloc-xvar,yloc+95))</w:t>
      </w:r>
    </w:p>
    <w:p w14:paraId="388E278C"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poly2 = ((xloc+90,yloc+95),(xloc+95,yloc+90),(xloc+95,yloc-yvar),(xloc+xvar,yloc-yvar),(xloc+xvar,yloc+95))</w:t>
      </w:r>
    </w:p>
    <w:p w14:paraId="4090064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pygame.draw.polygon(window,DirtBrown,poly1)</w:t>
      </w:r>
    </w:p>
    <w:p w14:paraId="704E3C5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pygame.draw.polygon(window,DirtBrown,poly2)</w:t>
      </w:r>
    </w:p>
    <w:p w14:paraId="046CDDC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pygame.draw.rect(window,GrassGreen,(xloc-95,yloc+yvar,width,10))</w:t>
      </w:r>
    </w:p>
    <w:p w14:paraId="5F85A40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pygame.draw.rect(window,GrassGreen,(xloc+xvar,yloc-yvar,width,10))</w:t>
      </w:r>
    </w:p>
    <w:p w14:paraId="24F1FD2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xvar += 20</w:t>
      </w:r>
    </w:p>
    <w:p w14:paraId="4007C7E5" w14:textId="4811CE85" w:rsidR="00CE345E" w:rsidRDefault="00CE345E" w:rsidP="00CE345E">
      <w:pPr>
        <w:contextualSpacing/>
        <w:rPr>
          <w:rFonts w:ascii="Courier New" w:hAnsi="Courier New" w:cs="Courier New"/>
        </w:rPr>
      </w:pPr>
      <w:r w:rsidRPr="00CE345E">
        <w:rPr>
          <w:rFonts w:ascii="Courier New" w:hAnsi="Courier New" w:cs="Courier New"/>
        </w:rPr>
        <w:t xml:space="preserve">        width -= 20</w:t>
      </w:r>
    </w:p>
    <w:p w14:paraId="6E2CACD7" w14:textId="42EF9CDB" w:rsidR="00CE345E" w:rsidRDefault="00CE345E" w:rsidP="00CE345E">
      <w:pPr>
        <w:contextualSpacing/>
        <w:rPr>
          <w:rFonts w:ascii="Courier New" w:hAnsi="Courier New" w:cs="Courier New"/>
        </w:rPr>
      </w:pPr>
    </w:p>
    <w:p w14:paraId="605BFF2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creates the images of the vehicle menu </w:t>
      </w:r>
    </w:p>
    <w:p w14:paraId="445788D4"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vehicleImage(window):</w:t>
      </w:r>
    </w:p>
    <w:p w14:paraId="6D28FFC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xloc in range(250,1000,250):</w:t>
      </w:r>
    </w:p>
    <w:p w14:paraId="58EA9D6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generateOct(window,xloc,300)</w:t>
      </w:r>
    </w:p>
    <w:p w14:paraId="3BA4BC1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poly = ((xloc-90,395),(xloc-95,390),(xloc-95,330),(xloc+95,330),(xloc+95,390),(xloc+90,395))</w:t>
      </w:r>
    </w:p>
    <w:p w14:paraId="39D102D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pygame.draw.polygon(window,DirtBrown,poly)</w:t>
      </w:r>
    </w:p>
    <w:p w14:paraId="2265EFC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pygame.draw.rect(window,GrassGreen,(xloc-95,330,190,11))</w:t>
      </w:r>
    </w:p>
    <w:p w14:paraId="3BAD908C" w14:textId="77777777" w:rsidR="00CE345E" w:rsidRPr="00CE345E" w:rsidRDefault="00CE345E" w:rsidP="00CE345E">
      <w:pPr>
        <w:contextualSpacing/>
        <w:rPr>
          <w:rFonts w:ascii="Courier New" w:hAnsi="Courier New" w:cs="Courier New"/>
        </w:rPr>
      </w:pPr>
    </w:p>
    <w:p w14:paraId="0C8F151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pygame.draw.line(window,Black,(470,285),(530,285),5)</w:t>
      </w:r>
    </w:p>
    <w:p w14:paraId="6829D39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pygame.draw.line(window,Black,(470,285),(470,315),5)</w:t>
      </w:r>
    </w:p>
    <w:p w14:paraId="27A77B2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pygame.draw.line(window,Black,(530,285),(530,315),5)</w:t>
      </w:r>
    </w:p>
    <w:p w14:paraId="5F2CA0E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pygame.draw.line(window,Black,(470,315),(530,315),5)</w:t>
      </w:r>
    </w:p>
    <w:p w14:paraId="4E264D1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pygame.draw.circle(window,Black,(470,315),15,5)</w:t>
      </w:r>
    </w:p>
    <w:p w14:paraId="2E68062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pygame.draw.circle(window,Black,(530,315),15,5)</w:t>
      </w:r>
    </w:p>
    <w:p w14:paraId="67C1ED99" w14:textId="77777777" w:rsidR="00CE345E" w:rsidRPr="00CE345E" w:rsidRDefault="00CE345E" w:rsidP="00CE345E">
      <w:pPr>
        <w:contextualSpacing/>
        <w:rPr>
          <w:rFonts w:ascii="Courier New" w:hAnsi="Courier New" w:cs="Courier New"/>
        </w:rPr>
      </w:pPr>
    </w:p>
    <w:p w14:paraId="15C4ED1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pygame.draw.line(window,Black,(220,295),(280,295),5)</w:t>
      </w:r>
    </w:p>
    <w:p w14:paraId="3EC82B0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pygame.draw.line(window,Black,(220,295),(220,315),5)</w:t>
      </w:r>
    </w:p>
    <w:p w14:paraId="2028653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pygame.draw.line(window,Black,(280,295),(280,315),5)</w:t>
      </w:r>
    </w:p>
    <w:p w14:paraId="48BEEFF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pygame.draw.line(window,Black,(220,315),(280,315),5)</w:t>
      </w:r>
    </w:p>
    <w:p w14:paraId="6009283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pygame.draw.circle(window,Black,(220,315),15,5)</w:t>
      </w:r>
    </w:p>
    <w:p w14:paraId="5A59342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pygame.draw.circle(window,Black,(280,315),15,5)</w:t>
      </w:r>
    </w:p>
    <w:p w14:paraId="2B338CE6" w14:textId="77777777" w:rsidR="00CE345E" w:rsidRPr="00CE345E" w:rsidRDefault="00CE345E" w:rsidP="00CE345E">
      <w:pPr>
        <w:contextualSpacing/>
        <w:rPr>
          <w:rFonts w:ascii="Courier New" w:hAnsi="Courier New" w:cs="Courier New"/>
        </w:rPr>
      </w:pPr>
    </w:p>
    <w:p w14:paraId="73B1124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pygame.draw.line(window,Black,(710,275),(790,275),5)</w:t>
      </w:r>
    </w:p>
    <w:p w14:paraId="6B16BC2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pygame.draw.line(window,Black,(710,275),(710,315),5)</w:t>
      </w:r>
    </w:p>
    <w:p w14:paraId="623E05C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pygame.draw.line(window,Black,(790,275),(790,315),5)</w:t>
      </w:r>
    </w:p>
    <w:p w14:paraId="006F9D40" w14:textId="77777777" w:rsidR="00CE345E" w:rsidRPr="00CE345E" w:rsidRDefault="00CE345E" w:rsidP="00CE345E">
      <w:pPr>
        <w:contextualSpacing/>
        <w:rPr>
          <w:rFonts w:ascii="Courier New" w:hAnsi="Courier New" w:cs="Courier New"/>
        </w:rPr>
      </w:pPr>
      <w:r w:rsidRPr="00CE345E">
        <w:rPr>
          <w:rFonts w:ascii="Courier New" w:hAnsi="Courier New" w:cs="Courier New"/>
        </w:rPr>
        <w:lastRenderedPageBreak/>
        <w:t xml:space="preserve">    pygame.draw.line(window,Black,(710,315),(790,315),5)</w:t>
      </w:r>
    </w:p>
    <w:p w14:paraId="54F0557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pygame.draw.circle(window,Black,(710,315),15,5)</w:t>
      </w:r>
    </w:p>
    <w:p w14:paraId="7D6154FF" w14:textId="76702ADC" w:rsid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pygame.draw.circle(window,Black,(790,315),15,5)</w:t>
      </w:r>
    </w:p>
    <w:p w14:paraId="48292F1C" w14:textId="6F01224E" w:rsidR="00CE345E" w:rsidRDefault="00CE345E" w:rsidP="00CE345E">
      <w:pPr>
        <w:contextualSpacing/>
        <w:rPr>
          <w:rFonts w:ascii="Courier New" w:hAnsi="Courier New" w:cs="Courier New"/>
        </w:rPr>
      </w:pPr>
    </w:p>
    <w:p w14:paraId="27E8EF96" w14:textId="77777777" w:rsidR="00CE345E" w:rsidRPr="00CE345E" w:rsidRDefault="00CE345E" w:rsidP="00CE345E">
      <w:pPr>
        <w:contextualSpacing/>
        <w:rPr>
          <w:rFonts w:ascii="Courier New" w:hAnsi="Courier New" w:cs="Courier New"/>
        </w:rPr>
      </w:pPr>
      <w:r w:rsidRPr="00CE345E">
        <w:rPr>
          <w:rFonts w:ascii="Courier New" w:hAnsi="Courier New" w:cs="Courier New"/>
        </w:rPr>
        <w:t># defines the size of the ground</w:t>
      </w:r>
    </w:p>
    <w:p w14:paraId="2E3C1247"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dirtSize(dif,land):</w:t>
      </w:r>
    </w:p>
    <w:p w14:paraId="5195FDE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dif == "easy":</w:t>
      </w:r>
    </w:p>
    <w:p w14:paraId="0239F45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Dirt1width = 340</w:t>
      </w:r>
    </w:p>
    <w:p w14:paraId="045F5F4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Dirt2width = 340</w:t>
      </w:r>
    </w:p>
    <w:p w14:paraId="59D7376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Dirt2X = 660</w:t>
      </w:r>
    </w:p>
    <w:p w14:paraId="307570F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dif == "normal":</w:t>
      </w:r>
    </w:p>
    <w:p w14:paraId="247C206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Dirt1width = 240</w:t>
      </w:r>
    </w:p>
    <w:p w14:paraId="48F4EE3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Dirt2width = 240</w:t>
      </w:r>
    </w:p>
    <w:p w14:paraId="7764383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Dirt2X = 760</w:t>
      </w:r>
    </w:p>
    <w:p w14:paraId="5ACD1CD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dif == "hard":</w:t>
      </w:r>
    </w:p>
    <w:p w14:paraId="09D98C2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Dirt1width = 140</w:t>
      </w:r>
    </w:p>
    <w:p w14:paraId="79E17DC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Dirt2width = 140</w:t>
      </w:r>
    </w:p>
    <w:p w14:paraId="5AA3AA3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Dirt2X = 860</w:t>
      </w:r>
    </w:p>
    <w:p w14:paraId="53C6C9BD" w14:textId="77777777" w:rsidR="00CE345E" w:rsidRPr="00CE345E" w:rsidRDefault="00CE345E" w:rsidP="00CE345E">
      <w:pPr>
        <w:contextualSpacing/>
        <w:rPr>
          <w:rFonts w:ascii="Courier New" w:hAnsi="Courier New" w:cs="Courier New"/>
        </w:rPr>
      </w:pPr>
    </w:p>
    <w:p w14:paraId="0C3640D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land == 1:</w:t>
      </w:r>
    </w:p>
    <w:p w14:paraId="186312A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Dirt1height = 200</w:t>
      </w:r>
    </w:p>
    <w:p w14:paraId="2BCFB5F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Dirt2height = 200</w:t>
      </w:r>
    </w:p>
    <w:p w14:paraId="5A846CA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Dirt1Y = 400</w:t>
      </w:r>
    </w:p>
    <w:p w14:paraId="2549AED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Dirt2Y = 400</w:t>
      </w:r>
    </w:p>
    <w:p w14:paraId="16C55C5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land == 2:</w:t>
      </w:r>
    </w:p>
    <w:p w14:paraId="2C73BD6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Dirt1height = math.ceil((200 + ((Dirt2X-Dirt1width)*(17/100))/2)/20)*20</w:t>
      </w:r>
    </w:p>
    <w:p w14:paraId="6F36362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Dirt2height = math.ceil((200 - ((Dirt2X-Dirt1width)*(17/100))/2)/20)*20</w:t>
      </w:r>
    </w:p>
    <w:p w14:paraId="0DC7EA7C"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Dirt1Y = 600 - Dirt1height</w:t>
      </w:r>
    </w:p>
    <w:p w14:paraId="497B3DA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Dirt2Y = 600 - Dirt2height</w:t>
      </w:r>
    </w:p>
    <w:p w14:paraId="17F85E9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land == 3:</w:t>
      </w:r>
    </w:p>
    <w:p w14:paraId="2E51D8E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Dirt1height = math.ceil((200 - ((Dirt2X-Dirt1width)*(17/100))/2)/20)*20</w:t>
      </w:r>
    </w:p>
    <w:p w14:paraId="14FA7D5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Dirt2height = math.ceil((200 + ((Dirt2X-Dirt1width)*(17/100))/2)/20)*20</w:t>
      </w:r>
    </w:p>
    <w:p w14:paraId="68A75CA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Dirt1Y = 600 - Dirt1height</w:t>
      </w:r>
    </w:p>
    <w:p w14:paraId="7799672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Dirt2Y = 600 - Dirt2height</w:t>
      </w:r>
    </w:p>
    <w:p w14:paraId="531714C4" w14:textId="77777777" w:rsidR="00CE345E" w:rsidRPr="00CE345E" w:rsidRDefault="00CE345E" w:rsidP="00CE345E">
      <w:pPr>
        <w:contextualSpacing/>
        <w:rPr>
          <w:rFonts w:ascii="Courier New" w:hAnsi="Courier New" w:cs="Courier New"/>
        </w:rPr>
      </w:pPr>
    </w:p>
    <w:p w14:paraId="198E0213" w14:textId="6FA42D57" w:rsidR="00CE345E" w:rsidRDefault="00CE345E" w:rsidP="00CE345E">
      <w:pPr>
        <w:contextualSpacing/>
        <w:rPr>
          <w:rFonts w:ascii="Courier New" w:hAnsi="Courier New" w:cs="Courier New"/>
        </w:rPr>
      </w:pPr>
      <w:r w:rsidRPr="00CE345E">
        <w:rPr>
          <w:rFonts w:ascii="Courier New" w:hAnsi="Courier New" w:cs="Courier New"/>
        </w:rPr>
        <w:t xml:space="preserve">    return Dirt1Y,Dirt1width,Dirt1height,Dirt2X,Dirt2Y,Dirt2width,Dirt2height</w:t>
      </w:r>
    </w:p>
    <w:p w14:paraId="086C503B" w14:textId="3E4E9105" w:rsidR="00CE345E" w:rsidRDefault="00CE345E" w:rsidP="00CE345E">
      <w:pPr>
        <w:contextualSpacing/>
        <w:rPr>
          <w:rFonts w:ascii="Courier New" w:hAnsi="Courier New" w:cs="Courier New"/>
        </w:rPr>
      </w:pPr>
    </w:p>
    <w:p w14:paraId="176D955F" w14:textId="77777777" w:rsidR="00CE345E" w:rsidRPr="00CE345E" w:rsidRDefault="00CE345E" w:rsidP="00CE345E">
      <w:pPr>
        <w:contextualSpacing/>
        <w:rPr>
          <w:rFonts w:ascii="Courier New" w:hAnsi="Courier New" w:cs="Courier New"/>
        </w:rPr>
      </w:pPr>
      <w:r w:rsidRPr="00CE345E">
        <w:rPr>
          <w:rFonts w:ascii="Courier New" w:hAnsi="Courier New" w:cs="Courier New"/>
        </w:rPr>
        <w:t># creates the background for the menus, build and test</w:t>
      </w:r>
    </w:p>
    <w:p w14:paraId="620827EA"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BackDrop(dif,land,window,build = False):</w:t>
      </w:r>
    </w:p>
    <w:p w14:paraId="6DF02401" w14:textId="77777777" w:rsidR="00CE345E" w:rsidRPr="00CE345E" w:rsidRDefault="00CE345E" w:rsidP="00CE345E">
      <w:pPr>
        <w:contextualSpacing/>
        <w:rPr>
          <w:rFonts w:ascii="Courier New" w:hAnsi="Courier New" w:cs="Courier New"/>
        </w:rPr>
      </w:pPr>
    </w:p>
    <w:p w14:paraId="30A23F1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window.fill((135,206,235))</w:t>
      </w:r>
    </w:p>
    <w:p w14:paraId="5B5A16A9" w14:textId="77777777" w:rsidR="00CE345E" w:rsidRPr="00CE345E" w:rsidRDefault="00CE345E" w:rsidP="00CE345E">
      <w:pPr>
        <w:contextualSpacing/>
        <w:rPr>
          <w:rFonts w:ascii="Courier New" w:hAnsi="Courier New" w:cs="Courier New"/>
        </w:rPr>
      </w:pPr>
    </w:p>
    <w:p w14:paraId="2A24470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dif != "" and land != "":</w:t>
      </w:r>
    </w:p>
    <w:p w14:paraId="4CC5DE7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Dirt1Y,Dirt1width,Dirt1height,Dirt2X,Dirt2Y,Dirt2width,Dirt2height = dirtSize(dif,land)</w:t>
      </w:r>
    </w:p>
    <w:p w14:paraId="5DF5406B" w14:textId="77777777" w:rsidR="00CE345E" w:rsidRPr="00CE345E" w:rsidRDefault="00CE345E" w:rsidP="00CE345E">
      <w:pPr>
        <w:contextualSpacing/>
        <w:rPr>
          <w:rFonts w:ascii="Courier New" w:hAnsi="Courier New" w:cs="Courier New"/>
        </w:rPr>
      </w:pPr>
    </w:p>
    <w:p w14:paraId="24B52F0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 = {'shape':pygame.Rect(0,Dirt1Y,Dirt1width,Dirt1height),'colour':DirtBrown}</w:t>
      </w:r>
    </w:p>
    <w:p w14:paraId="55D8DC9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 = {'shape':pygame.Rect(Dirt2X,Dirt2Y,Dirt2width,Dirt2height),'colour':DirtBrown}</w:t>
      </w:r>
    </w:p>
    <w:p w14:paraId="7B9301D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grass1 = {'shape':pygame.Rect(0,Dirt1Y,Dirt1width,10),'colour':GrassGreen}</w:t>
      </w:r>
    </w:p>
    <w:p w14:paraId="51BA7A6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grass2 = {'shape':pygame.Rect(Dirt2X,Dirt2Y,Dirt2width,10),'colour':GrassGreen}</w:t>
      </w:r>
    </w:p>
    <w:p w14:paraId="79F6D7CC" w14:textId="77777777" w:rsidR="00CE345E" w:rsidRPr="00CE345E" w:rsidRDefault="00CE345E" w:rsidP="00CE345E">
      <w:pPr>
        <w:contextualSpacing/>
        <w:rPr>
          <w:rFonts w:ascii="Courier New" w:hAnsi="Courier New" w:cs="Courier New"/>
        </w:rPr>
      </w:pPr>
    </w:p>
    <w:p w14:paraId="0DC19C28" w14:textId="77777777" w:rsidR="00CE345E" w:rsidRPr="00CE345E" w:rsidRDefault="00CE345E" w:rsidP="00CE345E">
      <w:pPr>
        <w:contextualSpacing/>
        <w:rPr>
          <w:rFonts w:ascii="Courier New" w:hAnsi="Courier New" w:cs="Courier New"/>
        </w:rPr>
      </w:pPr>
    </w:p>
    <w:p w14:paraId="5790658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5992B77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 = {'shape':pygame.Rect(0,410,150,190),'colour':DirtBrown}</w:t>
      </w:r>
    </w:p>
    <w:p w14:paraId="6C95338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dirt2 = {'shape':pygame.Rect(850,410,150,190),'colour':DirtBrown}</w:t>
      </w:r>
    </w:p>
    <w:p w14:paraId="32E5F5E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grass1 = {'shape':pygame.Rect(0,400,150,10),'colour':GrassGreen}</w:t>
      </w:r>
    </w:p>
    <w:p w14:paraId="3B17FD3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grass2 = {'shape':pygame.Rect(850,400,150,10),'colour':GrassGreen}</w:t>
      </w:r>
    </w:p>
    <w:p w14:paraId="225A978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font = pygame.font.SysFont(None,90)</w:t>
      </w:r>
    </w:p>
    <w:p w14:paraId="0872E5E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text1 = font.render('Bridge Builder', True,White,None)</w:t>
      </w:r>
    </w:p>
    <w:p w14:paraId="3AEA0DE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text1Rect = text1.get_rect()</w:t>
      </w:r>
    </w:p>
    <w:p w14:paraId="4023577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text1Rect.centerx = window.get_rect().centerx</w:t>
      </w:r>
    </w:p>
    <w:p w14:paraId="26DF4B3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text1Rect.centery = 75</w:t>
      </w:r>
    </w:p>
    <w:p w14:paraId="5F54844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text2 = font.render('Bridge Builder', True,Black,None)</w:t>
      </w:r>
    </w:p>
    <w:p w14:paraId="4863335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text2Rect = text2.get_rect()</w:t>
      </w:r>
    </w:p>
    <w:p w14:paraId="20B670F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text2Rect.centerx = window.get_rect().centerx - 5</w:t>
      </w:r>
    </w:p>
    <w:p w14:paraId="1219A3E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text2Rect.centery = 70</w:t>
      </w:r>
    </w:p>
    <w:p w14:paraId="7CB2AB43"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window.blit(text2,text2Rect)</w:t>
      </w:r>
    </w:p>
    <w:p w14:paraId="6D61265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window.blit(text1,text1Rect)</w:t>
      </w:r>
    </w:p>
    <w:p w14:paraId="4307F0BB" w14:textId="77777777" w:rsidR="00CE345E" w:rsidRPr="00CE345E" w:rsidRDefault="00CE345E" w:rsidP="00CE345E">
      <w:pPr>
        <w:contextualSpacing/>
        <w:rPr>
          <w:rFonts w:ascii="Courier New" w:hAnsi="Courier New" w:cs="Courier New"/>
        </w:rPr>
      </w:pPr>
    </w:p>
    <w:p w14:paraId="22AB00C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cloudCircle11 = {'colour':CloudWhite,'pos':(100,150),'radius':50}</w:t>
      </w:r>
    </w:p>
    <w:p w14:paraId="154A0A7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cloudCircle12 = {'colour':CloudWhite,'pos':(200,150),'radius':50}</w:t>
      </w:r>
    </w:p>
    <w:p w14:paraId="5480633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cloudCircle13 = {'colour':CloudWhite,'pos':(150,125),'radius':45}</w:t>
      </w:r>
    </w:p>
    <w:p w14:paraId="5C6A91E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cloudCircle21 = {'colour':CloudWhite,'pos':(800,250),'radius':50}</w:t>
      </w:r>
    </w:p>
    <w:p w14:paraId="7F6C978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cloudCircle22 = {'colour':CloudWhite,'pos':(900,250),'radius':50}</w:t>
      </w:r>
    </w:p>
    <w:p w14:paraId="03FEB20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cloudCircle23 = {'colour':CloudWhite,'pos':(850,225),'radius':45}</w:t>
      </w:r>
    </w:p>
    <w:p w14:paraId="5D0053D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cloudRect1 = {'shape':pygame.Rect(100,150,100,50),'colour':CloudWhite}</w:t>
      </w:r>
    </w:p>
    <w:p w14:paraId="671E3F63" w14:textId="5ABE0C29" w:rsidR="00CE345E" w:rsidRDefault="00CE345E" w:rsidP="00CE345E">
      <w:pPr>
        <w:contextualSpacing/>
        <w:rPr>
          <w:rFonts w:ascii="Courier New" w:hAnsi="Courier New" w:cs="Courier New"/>
        </w:rPr>
      </w:pPr>
      <w:r w:rsidRPr="00CE345E">
        <w:rPr>
          <w:rFonts w:ascii="Courier New" w:hAnsi="Courier New" w:cs="Courier New"/>
        </w:rPr>
        <w:t xml:space="preserve">    cloudRect2 = {'shape':pygame.Rect(800,250,100,50),'colour':CloudWhite}</w:t>
      </w:r>
    </w:p>
    <w:p w14:paraId="47E579C1" w14:textId="497CBA6D" w:rsidR="00CE345E" w:rsidRDefault="00CE345E" w:rsidP="00CE345E">
      <w:pPr>
        <w:contextualSpacing/>
        <w:rPr>
          <w:rFonts w:ascii="Courier New" w:hAnsi="Courier New" w:cs="Courier New"/>
        </w:rPr>
      </w:pPr>
    </w:p>
    <w:p w14:paraId="27E3DAF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circles = [cloudCircle11,cloudCircle12,cloudCircle13,cloudCircle21,cloudCircle22,cloudCircle23]</w:t>
      </w:r>
    </w:p>
    <w:p w14:paraId="6B53DCC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ocean = True</w:t>
      </w:r>
    </w:p>
    <w:p w14:paraId="0B493D6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xloc in range(0,1000,50):</w:t>
      </w:r>
    </w:p>
    <w:p w14:paraId="13C51EA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ocean == True:</w:t>
      </w:r>
    </w:p>
    <w:p w14:paraId="0C352FF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colour = oceanBlue</w:t>
      </w:r>
    </w:p>
    <w:p w14:paraId="6F7E5EB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ocean = False</w:t>
      </w:r>
    </w:p>
    <w:p w14:paraId="5E04649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699444C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colour = skyBlue</w:t>
      </w:r>
    </w:p>
    <w:p w14:paraId="781F888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ocean = True</w:t>
      </w:r>
    </w:p>
    <w:p w14:paraId="6CC5245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circles.append({'colour':colour,'pos':(xloc,550),'radius':25})</w:t>
      </w:r>
    </w:p>
    <w:p w14:paraId="620F14B6" w14:textId="77777777" w:rsidR="00CE345E" w:rsidRPr="00CE345E" w:rsidRDefault="00CE345E" w:rsidP="00CE345E">
      <w:pPr>
        <w:contextualSpacing/>
        <w:rPr>
          <w:rFonts w:ascii="Courier New" w:hAnsi="Courier New" w:cs="Courier New"/>
        </w:rPr>
      </w:pPr>
    </w:p>
    <w:p w14:paraId="779A697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pygame.draw.rect(window,oceanBlue,pygame.Rect(0,550,1000,50))</w:t>
      </w:r>
    </w:p>
    <w:p w14:paraId="79CE361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boxes = [cloudRect1,cloudRect2,dirt1,dirt2,grass1,grass2]</w:t>
      </w:r>
    </w:p>
    <w:p w14:paraId="76FE852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circle in circles:</w:t>
      </w:r>
    </w:p>
    <w:p w14:paraId="1D46C67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pygame.draw.circle(window,circle['colour'],circle['pos'],circle['radius'],0)</w:t>
      </w:r>
    </w:p>
    <w:p w14:paraId="3F389DF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box in boxes:</w:t>
      </w:r>
    </w:p>
    <w:p w14:paraId="7A110BA8"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pygame.draw.rect(window,box['colour'],box['shape'])</w:t>
      </w:r>
    </w:p>
    <w:p w14:paraId="7AF920B1" w14:textId="77777777" w:rsidR="00CE345E" w:rsidRPr="00CE345E" w:rsidRDefault="00CE345E" w:rsidP="00CE345E">
      <w:pPr>
        <w:contextualSpacing/>
        <w:rPr>
          <w:rFonts w:ascii="Courier New" w:hAnsi="Courier New" w:cs="Courier New"/>
        </w:rPr>
      </w:pPr>
    </w:p>
    <w:p w14:paraId="42681F7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dif != "" and land != "" and build == True:</w:t>
      </w:r>
    </w:p>
    <w:p w14:paraId="2F8BC0C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xloc in range(0,1020,20):</w:t>
      </w:r>
    </w:p>
    <w:p w14:paraId="1F6F034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pygame.draw.line(window,Black,(xloc,0),(xloc,600),1)</w:t>
      </w:r>
    </w:p>
    <w:p w14:paraId="00DEBAF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for yloc in range(0,620,20):</w:t>
      </w:r>
    </w:p>
    <w:p w14:paraId="5108D538" w14:textId="31D09C99" w:rsidR="00CE345E" w:rsidRDefault="00CE345E" w:rsidP="00CE345E">
      <w:pPr>
        <w:contextualSpacing/>
        <w:rPr>
          <w:rFonts w:ascii="Courier New" w:hAnsi="Courier New" w:cs="Courier New"/>
        </w:rPr>
      </w:pPr>
      <w:r w:rsidRPr="00CE345E">
        <w:rPr>
          <w:rFonts w:ascii="Courier New" w:hAnsi="Courier New" w:cs="Courier New"/>
        </w:rPr>
        <w:t xml:space="preserve">            pygame.draw.line(window,Black,(0,yloc),(1000,yloc),1)</w:t>
      </w:r>
    </w:p>
    <w:p w14:paraId="2B145AD9" w14:textId="46EDF253" w:rsidR="00CE345E" w:rsidRDefault="00CE345E" w:rsidP="00CE345E">
      <w:pPr>
        <w:contextualSpacing/>
        <w:rPr>
          <w:rFonts w:ascii="Courier New" w:hAnsi="Courier New" w:cs="Courier New"/>
        </w:rPr>
      </w:pPr>
    </w:p>
    <w:p w14:paraId="152B88B5" w14:textId="77777777" w:rsidR="00CE345E" w:rsidRPr="00CE345E" w:rsidRDefault="00CE345E" w:rsidP="00CE345E">
      <w:pPr>
        <w:contextualSpacing/>
        <w:rPr>
          <w:rFonts w:ascii="Courier New" w:hAnsi="Courier New" w:cs="Courier New"/>
        </w:rPr>
      </w:pPr>
      <w:r w:rsidRPr="00CE345E">
        <w:rPr>
          <w:rFonts w:ascii="Courier New" w:hAnsi="Courier New" w:cs="Courier New"/>
        </w:rPr>
        <w:t># determines the loaction of the dot</w:t>
      </w:r>
    </w:p>
    <w:p w14:paraId="422842F3"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dotLoc(dif,land):</w:t>
      </w:r>
    </w:p>
    <w:p w14:paraId="1D9D2AC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mouseLocX,mouseLocY = pygame.mouse.get_pos()</w:t>
      </w:r>
    </w:p>
    <w:p w14:paraId="317F37F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dotLocMeterX = round(mouseLocX/20)</w:t>
      </w:r>
    </w:p>
    <w:p w14:paraId="7891C0A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dotLocMeterY = round(mouseLocY/20)</w:t>
      </w:r>
    </w:p>
    <w:p w14:paraId="0A980DE0" w14:textId="77777777" w:rsidR="00CE345E" w:rsidRPr="00CE345E" w:rsidRDefault="00CE345E" w:rsidP="00CE345E">
      <w:pPr>
        <w:contextualSpacing/>
        <w:rPr>
          <w:rFonts w:ascii="Courier New" w:hAnsi="Courier New" w:cs="Courier New"/>
        </w:rPr>
      </w:pPr>
    </w:p>
    <w:p w14:paraId="06590A25"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Dirt1Y,Dirt1width,Dirt1height,Dirt2X,Dirt2Y,Dirt2width,Dirt2height = dirtSize(dif,land)</w:t>
      </w:r>
    </w:p>
    <w:p w14:paraId="20E6D0A9" w14:textId="77777777" w:rsidR="00CE345E" w:rsidRPr="00CE345E" w:rsidRDefault="00CE345E" w:rsidP="00CE345E">
      <w:pPr>
        <w:contextualSpacing/>
        <w:rPr>
          <w:rFonts w:ascii="Courier New" w:hAnsi="Courier New" w:cs="Courier New"/>
        </w:rPr>
      </w:pPr>
    </w:p>
    <w:p w14:paraId="51DFA51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xBound1 = math.floor(Dirt1width/20)</w:t>
      </w:r>
    </w:p>
    <w:p w14:paraId="0BCDE21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xBound2 = math.ceil(Dirt2X/20)</w:t>
      </w:r>
    </w:p>
    <w:p w14:paraId="74683C30"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yBound1 = math.ceil(Dirt1Y/20)</w:t>
      </w:r>
    </w:p>
    <w:p w14:paraId="5DD9EC7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yBound2 = math.ceil(Dirt2Y/20)</w:t>
      </w:r>
    </w:p>
    <w:p w14:paraId="0C520C05" w14:textId="77777777" w:rsidR="00CE345E" w:rsidRPr="00CE345E" w:rsidRDefault="00CE345E" w:rsidP="00CE345E">
      <w:pPr>
        <w:contextualSpacing/>
        <w:rPr>
          <w:rFonts w:ascii="Courier New" w:hAnsi="Courier New" w:cs="Courier New"/>
        </w:rPr>
      </w:pPr>
    </w:p>
    <w:p w14:paraId="42A3CD6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dotLocMeterX &lt; xBound1 and dotLocMeterY &gt; yBound1:</w:t>
      </w:r>
    </w:p>
    <w:p w14:paraId="210C652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(xBound1-dotLocMeterX) &lt; (dotLocMeterY-yBound1):</w:t>
      </w:r>
    </w:p>
    <w:p w14:paraId="7391567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dotLocMeterX = xBound1</w:t>
      </w:r>
    </w:p>
    <w:p w14:paraId="29B00AF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(xBound1-dotLocMeterX) &gt; (dotLocMeterY-yBound1):</w:t>
      </w:r>
    </w:p>
    <w:p w14:paraId="61A2AFC7"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dotLocMeterY = yBound1</w:t>
      </w:r>
    </w:p>
    <w:p w14:paraId="393E48A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2575DC9A" w14:textId="77777777" w:rsidR="00CE345E" w:rsidRPr="00CE345E" w:rsidRDefault="00CE345E" w:rsidP="00CE345E">
      <w:pPr>
        <w:contextualSpacing/>
        <w:rPr>
          <w:rFonts w:ascii="Courier New" w:hAnsi="Courier New" w:cs="Courier New"/>
        </w:rPr>
      </w:pPr>
      <w:r w:rsidRPr="00CE345E">
        <w:rPr>
          <w:rFonts w:ascii="Courier New" w:hAnsi="Courier New" w:cs="Courier New"/>
        </w:rPr>
        <w:lastRenderedPageBreak/>
        <w:t xml:space="preserve">            dotLocMeterY = yBound1</w:t>
      </w:r>
    </w:p>
    <w:p w14:paraId="359CC0A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dotLocMeterX &gt; xBound2 and dotLocMeterY &gt; yBound2:</w:t>
      </w:r>
    </w:p>
    <w:p w14:paraId="5998D104"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if (dotLocMeterX-xBound2) &lt; (dotLocMeterY-yBound2):</w:t>
      </w:r>
    </w:p>
    <w:p w14:paraId="56975F5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dotLocMeterX = xBound2</w:t>
      </w:r>
    </w:p>
    <w:p w14:paraId="0830909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elif (dotLocMeterX-xBound2) &gt; (dotLocMeterY-yBound2):</w:t>
      </w:r>
    </w:p>
    <w:p w14:paraId="4A28262E"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dotLocMeterY = yBound2</w:t>
      </w:r>
    </w:p>
    <w:p w14:paraId="014DA26F"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else:</w:t>
      </w:r>
    </w:p>
    <w:p w14:paraId="1A5D292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dotLocMeterY = yBound2</w:t>
      </w:r>
    </w:p>
    <w:p w14:paraId="02FFC8A9" w14:textId="77777777" w:rsidR="00CE345E" w:rsidRPr="00CE345E" w:rsidRDefault="00CE345E" w:rsidP="00CE345E">
      <w:pPr>
        <w:contextualSpacing/>
        <w:rPr>
          <w:rFonts w:ascii="Courier New" w:hAnsi="Courier New" w:cs="Courier New"/>
        </w:rPr>
      </w:pPr>
    </w:p>
    <w:p w14:paraId="29C1A911"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dotLocPixelX = dotLocMeterX*20</w:t>
      </w:r>
    </w:p>
    <w:p w14:paraId="057FACB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dotLocPixelY = dotLocMeterY*20</w:t>
      </w:r>
    </w:p>
    <w:p w14:paraId="0E118572" w14:textId="77777777" w:rsidR="00CE345E" w:rsidRPr="00CE345E" w:rsidRDefault="00CE345E" w:rsidP="00CE345E">
      <w:pPr>
        <w:contextualSpacing/>
        <w:rPr>
          <w:rFonts w:ascii="Courier New" w:hAnsi="Courier New" w:cs="Courier New"/>
        </w:rPr>
      </w:pPr>
    </w:p>
    <w:p w14:paraId="51390E8A"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return dotLocPixelX,dotLocPixelY</w:t>
      </w:r>
    </w:p>
    <w:p w14:paraId="14EF9519" w14:textId="77777777" w:rsidR="00CE345E" w:rsidRPr="00CE345E" w:rsidRDefault="00CE345E" w:rsidP="00CE345E">
      <w:pPr>
        <w:contextualSpacing/>
        <w:rPr>
          <w:rFonts w:ascii="Courier New" w:hAnsi="Courier New" w:cs="Courier New"/>
        </w:rPr>
      </w:pPr>
    </w:p>
    <w:p w14:paraId="46378A7E" w14:textId="77777777" w:rsidR="00CE345E" w:rsidRPr="00CE345E" w:rsidRDefault="00CE345E" w:rsidP="00CE345E">
      <w:pPr>
        <w:contextualSpacing/>
        <w:rPr>
          <w:rFonts w:ascii="Courier New" w:hAnsi="Courier New" w:cs="Courier New"/>
        </w:rPr>
      </w:pPr>
      <w:r w:rsidRPr="00CE345E">
        <w:rPr>
          <w:rFonts w:ascii="Courier New" w:hAnsi="Courier New" w:cs="Courier New"/>
        </w:rPr>
        <w:t># draws dot</w:t>
      </w:r>
    </w:p>
    <w:p w14:paraId="5BC8D645"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drawDot(window,dif,land,colour):</w:t>
      </w:r>
    </w:p>
    <w:p w14:paraId="42D0EE62"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x,y = dotLoc(dif,land)</w:t>
      </w:r>
    </w:p>
    <w:p w14:paraId="6455ECD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pygame.draw.circle(window,Black,(x,y),6,0)</w:t>
      </w:r>
    </w:p>
    <w:p w14:paraId="4F6C83CB"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pygame.draw.circle(window,colour,(x,y),4,0)</w:t>
      </w:r>
    </w:p>
    <w:p w14:paraId="1108F4B7" w14:textId="77777777" w:rsidR="00CE345E" w:rsidRPr="00CE345E" w:rsidRDefault="00CE345E" w:rsidP="00CE345E">
      <w:pPr>
        <w:contextualSpacing/>
        <w:rPr>
          <w:rFonts w:ascii="Courier New" w:hAnsi="Courier New" w:cs="Courier New"/>
        </w:rPr>
      </w:pPr>
    </w:p>
    <w:p w14:paraId="1FA0CE86"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return x,y</w:t>
      </w:r>
    </w:p>
    <w:p w14:paraId="771FAD70" w14:textId="77777777" w:rsidR="00CE345E" w:rsidRPr="00CE345E" w:rsidRDefault="00CE345E" w:rsidP="00CE345E">
      <w:pPr>
        <w:contextualSpacing/>
        <w:rPr>
          <w:rFonts w:ascii="Courier New" w:hAnsi="Courier New" w:cs="Courier New"/>
        </w:rPr>
      </w:pPr>
    </w:p>
    <w:p w14:paraId="154D9BD3" w14:textId="77777777" w:rsidR="00CE345E" w:rsidRPr="00CE345E" w:rsidRDefault="00CE345E" w:rsidP="00CE345E">
      <w:pPr>
        <w:contextualSpacing/>
        <w:rPr>
          <w:rFonts w:ascii="Courier New" w:hAnsi="Courier New" w:cs="Courier New"/>
        </w:rPr>
      </w:pPr>
      <w:r w:rsidRPr="00CE345E">
        <w:rPr>
          <w:rFonts w:ascii="Courier New" w:hAnsi="Courier New" w:cs="Courier New"/>
        </w:rPr>
        <w:t># draws joint</w:t>
      </w:r>
    </w:p>
    <w:p w14:paraId="5D5FA420" w14:textId="77777777" w:rsidR="00CE345E" w:rsidRPr="00CE345E" w:rsidRDefault="00CE345E" w:rsidP="00CE345E">
      <w:pPr>
        <w:contextualSpacing/>
        <w:rPr>
          <w:rFonts w:ascii="Courier New" w:hAnsi="Courier New" w:cs="Courier New"/>
        </w:rPr>
      </w:pPr>
      <w:r w:rsidRPr="00CE345E">
        <w:rPr>
          <w:rFonts w:ascii="Courier New" w:hAnsi="Courier New" w:cs="Courier New"/>
        </w:rPr>
        <w:t>def drawJoint(window,point):</w:t>
      </w:r>
    </w:p>
    <w:p w14:paraId="39283B7D"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x,y = point</w:t>
      </w:r>
    </w:p>
    <w:p w14:paraId="577EF869" w14:textId="77777777"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pygame.draw.rect(window,Black,(x-6,y-6,12,12))</w:t>
      </w:r>
    </w:p>
    <w:p w14:paraId="31763C89" w14:textId="3D0CB15B" w:rsidR="00CE345E" w:rsidRPr="00CE345E" w:rsidRDefault="00CE345E" w:rsidP="00CE345E">
      <w:pPr>
        <w:contextualSpacing/>
        <w:rPr>
          <w:rFonts w:ascii="Courier New" w:hAnsi="Courier New" w:cs="Courier New"/>
        </w:rPr>
      </w:pPr>
      <w:r w:rsidRPr="00CE345E">
        <w:rPr>
          <w:rFonts w:ascii="Courier New" w:hAnsi="Courier New" w:cs="Courier New"/>
        </w:rPr>
        <w:t xml:space="preserve">    pygame.draw.rect(window,LightBrown,(x-4,y-4,8,8))</w:t>
      </w:r>
    </w:p>
    <w:p w14:paraId="4C54BC9C" w14:textId="77777777" w:rsidR="00CE345E" w:rsidRPr="00B059CE" w:rsidRDefault="00CE345E" w:rsidP="00CE345E">
      <w:pPr>
        <w:contextualSpacing/>
        <w:rPr>
          <w:rFonts w:ascii="Courier New" w:hAnsi="Courier New" w:cs="Courier New"/>
        </w:rPr>
      </w:pPr>
    </w:p>
    <w:p w14:paraId="6C7AD123" w14:textId="77777777" w:rsidR="00B059CE" w:rsidRPr="00B059CE" w:rsidRDefault="00B059CE" w:rsidP="00B059CE">
      <w:pPr>
        <w:contextualSpacing/>
        <w:rPr>
          <w:rFonts w:ascii="Courier New" w:hAnsi="Courier New" w:cs="Courier New"/>
        </w:rPr>
      </w:pPr>
    </w:p>
    <w:p w14:paraId="1ABE0FFF" w14:textId="77777777" w:rsidR="008D0067" w:rsidRPr="0058749C" w:rsidRDefault="008D0067" w:rsidP="008D0067">
      <w:pPr>
        <w:contextualSpacing/>
        <w:rPr>
          <w:rFonts w:ascii="Courier New" w:hAnsi="Courier New" w:cs="Courier New"/>
        </w:rPr>
      </w:pPr>
    </w:p>
    <w:sectPr w:rsidR="008D0067" w:rsidRPr="0058749C" w:rsidSect="00A62D22">
      <w:headerReference w:type="default" r:id="rId261"/>
      <w:footerReference w:type="default" r:id="rId262"/>
      <w:pgSz w:w="11906" w:h="16838"/>
      <w:pgMar w:top="1440" w:right="1440" w:bottom="1440" w:left="1440" w:header="708" w:footer="708" w:gutter="0"/>
      <w:pgNumType w:start="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E2791A" w16cid:durableId="204F1A99"/>
  <w16cid:commentId w16cid:paraId="18D215A9" w16cid:durableId="204F1A9A"/>
  <w16cid:commentId w16cid:paraId="6E2811C1" w16cid:durableId="204F1A9B"/>
  <w16cid:commentId w16cid:paraId="063F09B9" w16cid:durableId="204F1A9C"/>
  <w16cid:commentId w16cid:paraId="558F3A49" w16cid:durableId="204F1A9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D9E01E" w14:textId="77777777" w:rsidR="00ED1434" w:rsidRDefault="00ED1434" w:rsidP="00116449">
      <w:pPr>
        <w:spacing w:after="0" w:line="240" w:lineRule="auto"/>
      </w:pPr>
      <w:r>
        <w:separator/>
      </w:r>
    </w:p>
  </w:endnote>
  <w:endnote w:type="continuationSeparator" w:id="0">
    <w:p w14:paraId="6760270D" w14:textId="77777777" w:rsidR="00ED1434" w:rsidRDefault="00ED1434" w:rsidP="00116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5192365"/>
      <w:docPartObj>
        <w:docPartGallery w:val="Page Numbers (Bottom of Page)"/>
        <w:docPartUnique/>
      </w:docPartObj>
    </w:sdtPr>
    <w:sdtEndPr>
      <w:rPr>
        <w:noProof/>
      </w:rPr>
    </w:sdtEndPr>
    <w:sdtContent>
      <w:p w14:paraId="45C9962C" w14:textId="7477F98D" w:rsidR="00ED1434" w:rsidRDefault="00ED1434">
        <w:pPr>
          <w:pStyle w:val="Footer"/>
          <w:jc w:val="right"/>
        </w:pPr>
        <w:r>
          <w:fldChar w:fldCharType="begin"/>
        </w:r>
        <w:r>
          <w:instrText xml:space="preserve"> PAGE   \* MERGEFORMAT </w:instrText>
        </w:r>
        <w:r>
          <w:fldChar w:fldCharType="separate"/>
        </w:r>
        <w:r w:rsidR="000C066C">
          <w:rPr>
            <w:noProof/>
          </w:rPr>
          <w:t>176</w:t>
        </w:r>
        <w:r>
          <w:rPr>
            <w:noProof/>
          </w:rPr>
          <w:fldChar w:fldCharType="end"/>
        </w:r>
      </w:p>
    </w:sdtContent>
  </w:sdt>
  <w:p w14:paraId="61930254" w14:textId="77777777" w:rsidR="00ED1434" w:rsidRDefault="00ED1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02851" w14:textId="77777777" w:rsidR="00ED1434" w:rsidRDefault="00ED1434" w:rsidP="00116449">
      <w:pPr>
        <w:spacing w:after="0" w:line="240" w:lineRule="auto"/>
      </w:pPr>
      <w:r>
        <w:separator/>
      </w:r>
    </w:p>
  </w:footnote>
  <w:footnote w:type="continuationSeparator" w:id="0">
    <w:p w14:paraId="78194E41" w14:textId="77777777" w:rsidR="00ED1434" w:rsidRDefault="00ED1434" w:rsidP="001164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2870C" w14:textId="3A6716C6" w:rsidR="003B51A8" w:rsidRDefault="00ED1434" w:rsidP="003B51A8">
    <w:pPr>
      <w:pStyle w:val="Header"/>
      <w:tabs>
        <w:tab w:val="clear" w:pos="4513"/>
      </w:tabs>
    </w:pPr>
    <w:r>
      <w:t>Kiran Darji 2659</w:t>
    </w:r>
    <w:r w:rsidR="003B51A8">
      <w:tab/>
      <w:t>Highdown School and Sixth Form Centre 51319</w:t>
    </w:r>
  </w:p>
  <w:p w14:paraId="7E45A7A7" w14:textId="77777777" w:rsidR="00ED1434" w:rsidRDefault="00ED1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D513B"/>
    <w:multiLevelType w:val="hybridMultilevel"/>
    <w:tmpl w:val="C924F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0C452B"/>
    <w:multiLevelType w:val="hybridMultilevel"/>
    <w:tmpl w:val="6CE2B0A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D2166E1"/>
    <w:multiLevelType w:val="hybridMultilevel"/>
    <w:tmpl w:val="92540E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0B504E"/>
    <w:multiLevelType w:val="hybridMultilevel"/>
    <w:tmpl w:val="C7AC92E2"/>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5A562C"/>
    <w:multiLevelType w:val="hybridMultilevel"/>
    <w:tmpl w:val="217AC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6507FE"/>
    <w:multiLevelType w:val="hybridMultilevel"/>
    <w:tmpl w:val="AB986F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11ADD"/>
    <w:multiLevelType w:val="hybridMultilevel"/>
    <w:tmpl w:val="74488CC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EE661D2"/>
    <w:multiLevelType w:val="hybridMultilevel"/>
    <w:tmpl w:val="8C04D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F011BB"/>
    <w:multiLevelType w:val="hybridMultilevel"/>
    <w:tmpl w:val="C02C0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757666"/>
    <w:multiLevelType w:val="hybridMultilevel"/>
    <w:tmpl w:val="28AE1A0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D11386"/>
    <w:multiLevelType w:val="hybridMultilevel"/>
    <w:tmpl w:val="8410E71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4AC45FF"/>
    <w:multiLevelType w:val="hybridMultilevel"/>
    <w:tmpl w:val="00A2833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46F01C78"/>
    <w:multiLevelType w:val="hybridMultilevel"/>
    <w:tmpl w:val="9692F5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FF4DCD"/>
    <w:multiLevelType w:val="hybridMultilevel"/>
    <w:tmpl w:val="1224373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4C3A0714"/>
    <w:multiLevelType w:val="hybridMultilevel"/>
    <w:tmpl w:val="28AE1A0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7F2F72"/>
    <w:multiLevelType w:val="hybridMultilevel"/>
    <w:tmpl w:val="E4F29E6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EC06835"/>
    <w:multiLevelType w:val="hybridMultilevel"/>
    <w:tmpl w:val="28AE1A0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827030"/>
    <w:multiLevelType w:val="hybridMultilevel"/>
    <w:tmpl w:val="47D4E8F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68CA4EB8"/>
    <w:multiLevelType w:val="hybridMultilevel"/>
    <w:tmpl w:val="398ADD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175313"/>
    <w:multiLevelType w:val="hybridMultilevel"/>
    <w:tmpl w:val="9E1E8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BA3871"/>
    <w:multiLevelType w:val="hybridMultilevel"/>
    <w:tmpl w:val="24A06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366298"/>
    <w:multiLevelType w:val="hybridMultilevel"/>
    <w:tmpl w:val="5122104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7F0F4347"/>
    <w:multiLevelType w:val="hybridMultilevel"/>
    <w:tmpl w:val="7C22C1F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20"/>
  </w:num>
  <w:num w:numId="2">
    <w:abstractNumId w:val="18"/>
  </w:num>
  <w:num w:numId="3">
    <w:abstractNumId w:val="2"/>
  </w:num>
  <w:num w:numId="4">
    <w:abstractNumId w:val="8"/>
  </w:num>
  <w:num w:numId="5">
    <w:abstractNumId w:val="19"/>
  </w:num>
  <w:num w:numId="6">
    <w:abstractNumId w:val="14"/>
  </w:num>
  <w:num w:numId="7">
    <w:abstractNumId w:val="7"/>
  </w:num>
  <w:num w:numId="8">
    <w:abstractNumId w:val="0"/>
  </w:num>
  <w:num w:numId="9">
    <w:abstractNumId w:val="3"/>
  </w:num>
  <w:num w:numId="10">
    <w:abstractNumId w:val="21"/>
  </w:num>
  <w:num w:numId="11">
    <w:abstractNumId w:val="11"/>
  </w:num>
  <w:num w:numId="12">
    <w:abstractNumId w:val="1"/>
  </w:num>
  <w:num w:numId="13">
    <w:abstractNumId w:val="22"/>
  </w:num>
  <w:num w:numId="14">
    <w:abstractNumId w:val="9"/>
  </w:num>
  <w:num w:numId="15">
    <w:abstractNumId w:val="15"/>
  </w:num>
  <w:num w:numId="16">
    <w:abstractNumId w:val="6"/>
  </w:num>
  <w:num w:numId="17">
    <w:abstractNumId w:val="16"/>
  </w:num>
  <w:num w:numId="18">
    <w:abstractNumId w:val="13"/>
  </w:num>
  <w:num w:numId="19">
    <w:abstractNumId w:val="10"/>
  </w:num>
  <w:num w:numId="20">
    <w:abstractNumId w:val="17"/>
  </w:num>
  <w:num w:numId="21">
    <w:abstractNumId w:val="12"/>
  </w:num>
  <w:num w:numId="22">
    <w:abstractNumId w:val="5"/>
  </w:num>
  <w:num w:numId="2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ran DARJI">
    <w15:presenceInfo w15:providerId="None" w15:userId="Kiran DARJI"/>
  </w15:person>
  <w15:person w15:author="D Stephenson">
    <w15:presenceInfo w15:providerId="AD" w15:userId="S-1-5-21-2056483401-2145861077-26564730-113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es-ES"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449"/>
    <w:rsid w:val="00004F1F"/>
    <w:rsid w:val="00005919"/>
    <w:rsid w:val="00007622"/>
    <w:rsid w:val="000109C2"/>
    <w:rsid w:val="000122B1"/>
    <w:rsid w:val="00013C3C"/>
    <w:rsid w:val="00015D99"/>
    <w:rsid w:val="00016BF9"/>
    <w:rsid w:val="00022FE5"/>
    <w:rsid w:val="00027B48"/>
    <w:rsid w:val="00030E4C"/>
    <w:rsid w:val="00035816"/>
    <w:rsid w:val="00040091"/>
    <w:rsid w:val="00041425"/>
    <w:rsid w:val="000513AD"/>
    <w:rsid w:val="00051760"/>
    <w:rsid w:val="000632F9"/>
    <w:rsid w:val="00063A42"/>
    <w:rsid w:val="00064C03"/>
    <w:rsid w:val="00067854"/>
    <w:rsid w:val="00070878"/>
    <w:rsid w:val="00080F6A"/>
    <w:rsid w:val="00080FC4"/>
    <w:rsid w:val="00083A63"/>
    <w:rsid w:val="00084B2A"/>
    <w:rsid w:val="00087B1A"/>
    <w:rsid w:val="00094E19"/>
    <w:rsid w:val="00096280"/>
    <w:rsid w:val="00096D43"/>
    <w:rsid w:val="000977DA"/>
    <w:rsid w:val="000A1E28"/>
    <w:rsid w:val="000A2DDA"/>
    <w:rsid w:val="000A5703"/>
    <w:rsid w:val="000A781D"/>
    <w:rsid w:val="000B146E"/>
    <w:rsid w:val="000B595E"/>
    <w:rsid w:val="000C066C"/>
    <w:rsid w:val="000C2794"/>
    <w:rsid w:val="000D3525"/>
    <w:rsid w:val="000D4F74"/>
    <w:rsid w:val="000D70AE"/>
    <w:rsid w:val="000E2E43"/>
    <w:rsid w:val="000E7310"/>
    <w:rsid w:val="000F4600"/>
    <w:rsid w:val="00111132"/>
    <w:rsid w:val="001121BE"/>
    <w:rsid w:val="00116449"/>
    <w:rsid w:val="001340D3"/>
    <w:rsid w:val="0013604B"/>
    <w:rsid w:val="00136EBB"/>
    <w:rsid w:val="00141011"/>
    <w:rsid w:val="001419B0"/>
    <w:rsid w:val="00152D61"/>
    <w:rsid w:val="001530BF"/>
    <w:rsid w:val="00157259"/>
    <w:rsid w:val="0016135A"/>
    <w:rsid w:val="001622E6"/>
    <w:rsid w:val="00162837"/>
    <w:rsid w:val="00175434"/>
    <w:rsid w:val="0017548B"/>
    <w:rsid w:val="001867BB"/>
    <w:rsid w:val="001936CE"/>
    <w:rsid w:val="001A0ED9"/>
    <w:rsid w:val="001A74DD"/>
    <w:rsid w:val="001B3113"/>
    <w:rsid w:val="001B4B43"/>
    <w:rsid w:val="001B6145"/>
    <w:rsid w:val="001C14B2"/>
    <w:rsid w:val="001D004C"/>
    <w:rsid w:val="001D2559"/>
    <w:rsid w:val="001E62BC"/>
    <w:rsid w:val="001F0BA1"/>
    <w:rsid w:val="001F7F44"/>
    <w:rsid w:val="0020038E"/>
    <w:rsid w:val="00202A03"/>
    <w:rsid w:val="00204063"/>
    <w:rsid w:val="0020527C"/>
    <w:rsid w:val="002066DA"/>
    <w:rsid w:val="00224DF6"/>
    <w:rsid w:val="00232EAC"/>
    <w:rsid w:val="002344DF"/>
    <w:rsid w:val="00234F62"/>
    <w:rsid w:val="002356A1"/>
    <w:rsid w:val="0023662F"/>
    <w:rsid w:val="0024033B"/>
    <w:rsid w:val="00241C99"/>
    <w:rsid w:val="00242DEA"/>
    <w:rsid w:val="00255F2B"/>
    <w:rsid w:val="00266249"/>
    <w:rsid w:val="00266CA1"/>
    <w:rsid w:val="002678BA"/>
    <w:rsid w:val="0027564F"/>
    <w:rsid w:val="00275B05"/>
    <w:rsid w:val="002829FC"/>
    <w:rsid w:val="00285FA6"/>
    <w:rsid w:val="002C26F5"/>
    <w:rsid w:val="002C5946"/>
    <w:rsid w:val="002C6069"/>
    <w:rsid w:val="002D0AE2"/>
    <w:rsid w:val="002D29AD"/>
    <w:rsid w:val="002D6A2F"/>
    <w:rsid w:val="002E0481"/>
    <w:rsid w:val="002E2B1C"/>
    <w:rsid w:val="002E3690"/>
    <w:rsid w:val="002F575D"/>
    <w:rsid w:val="00300574"/>
    <w:rsid w:val="00305DF4"/>
    <w:rsid w:val="003073D3"/>
    <w:rsid w:val="00314D29"/>
    <w:rsid w:val="003267FD"/>
    <w:rsid w:val="00330792"/>
    <w:rsid w:val="00337A24"/>
    <w:rsid w:val="00342B3C"/>
    <w:rsid w:val="003506F3"/>
    <w:rsid w:val="00350D2B"/>
    <w:rsid w:val="00351216"/>
    <w:rsid w:val="0035287C"/>
    <w:rsid w:val="00357698"/>
    <w:rsid w:val="00360469"/>
    <w:rsid w:val="00363A83"/>
    <w:rsid w:val="00365031"/>
    <w:rsid w:val="00367080"/>
    <w:rsid w:val="00373E00"/>
    <w:rsid w:val="0037565B"/>
    <w:rsid w:val="0037628F"/>
    <w:rsid w:val="003906C4"/>
    <w:rsid w:val="00391EA4"/>
    <w:rsid w:val="00393D12"/>
    <w:rsid w:val="003947D3"/>
    <w:rsid w:val="003A4739"/>
    <w:rsid w:val="003A67E8"/>
    <w:rsid w:val="003A7714"/>
    <w:rsid w:val="003A7E8D"/>
    <w:rsid w:val="003B0AA6"/>
    <w:rsid w:val="003B51A8"/>
    <w:rsid w:val="003B6FFC"/>
    <w:rsid w:val="003C26B8"/>
    <w:rsid w:val="003C5944"/>
    <w:rsid w:val="003D6BD7"/>
    <w:rsid w:val="003F5442"/>
    <w:rsid w:val="003F7C96"/>
    <w:rsid w:val="00401A7D"/>
    <w:rsid w:val="00411FBC"/>
    <w:rsid w:val="004120F2"/>
    <w:rsid w:val="004172E0"/>
    <w:rsid w:val="004218FC"/>
    <w:rsid w:val="00425AD8"/>
    <w:rsid w:val="00447981"/>
    <w:rsid w:val="0045529C"/>
    <w:rsid w:val="0046643D"/>
    <w:rsid w:val="00470208"/>
    <w:rsid w:val="00476F9C"/>
    <w:rsid w:val="004817F6"/>
    <w:rsid w:val="004824DE"/>
    <w:rsid w:val="0048624F"/>
    <w:rsid w:val="004864FF"/>
    <w:rsid w:val="00486869"/>
    <w:rsid w:val="00487538"/>
    <w:rsid w:val="00492490"/>
    <w:rsid w:val="00492A56"/>
    <w:rsid w:val="00493F09"/>
    <w:rsid w:val="004A5637"/>
    <w:rsid w:val="004B0CED"/>
    <w:rsid w:val="004B2133"/>
    <w:rsid w:val="004B2744"/>
    <w:rsid w:val="004B3B8D"/>
    <w:rsid w:val="004B6975"/>
    <w:rsid w:val="004C03BE"/>
    <w:rsid w:val="004C43B9"/>
    <w:rsid w:val="004C55A0"/>
    <w:rsid w:val="004D19A1"/>
    <w:rsid w:val="004D44A8"/>
    <w:rsid w:val="004D5145"/>
    <w:rsid w:val="004E239E"/>
    <w:rsid w:val="004E74E2"/>
    <w:rsid w:val="004F0175"/>
    <w:rsid w:val="00501121"/>
    <w:rsid w:val="005025FD"/>
    <w:rsid w:val="0051312F"/>
    <w:rsid w:val="00513CDC"/>
    <w:rsid w:val="00521A9B"/>
    <w:rsid w:val="005362AE"/>
    <w:rsid w:val="005437DB"/>
    <w:rsid w:val="00550023"/>
    <w:rsid w:val="00556097"/>
    <w:rsid w:val="0055793B"/>
    <w:rsid w:val="005651E6"/>
    <w:rsid w:val="005657D2"/>
    <w:rsid w:val="0057611D"/>
    <w:rsid w:val="00586DE1"/>
    <w:rsid w:val="0058749C"/>
    <w:rsid w:val="00590C5E"/>
    <w:rsid w:val="00594FD7"/>
    <w:rsid w:val="005A24F2"/>
    <w:rsid w:val="005A28FB"/>
    <w:rsid w:val="005B28D7"/>
    <w:rsid w:val="005B2D9C"/>
    <w:rsid w:val="005B3B17"/>
    <w:rsid w:val="005B630A"/>
    <w:rsid w:val="005B70EA"/>
    <w:rsid w:val="005C0146"/>
    <w:rsid w:val="005D444B"/>
    <w:rsid w:val="005E3B3D"/>
    <w:rsid w:val="005E7624"/>
    <w:rsid w:val="005F0A2C"/>
    <w:rsid w:val="005F291F"/>
    <w:rsid w:val="005F3F62"/>
    <w:rsid w:val="00600850"/>
    <w:rsid w:val="00604B64"/>
    <w:rsid w:val="006248D7"/>
    <w:rsid w:val="00627883"/>
    <w:rsid w:val="006305F4"/>
    <w:rsid w:val="0063296F"/>
    <w:rsid w:val="00632B2F"/>
    <w:rsid w:val="006402E8"/>
    <w:rsid w:val="006412AA"/>
    <w:rsid w:val="00644ACE"/>
    <w:rsid w:val="006519F7"/>
    <w:rsid w:val="006521EF"/>
    <w:rsid w:val="00666653"/>
    <w:rsid w:val="00670458"/>
    <w:rsid w:val="0067489E"/>
    <w:rsid w:val="00676AF2"/>
    <w:rsid w:val="00676CC8"/>
    <w:rsid w:val="00677D41"/>
    <w:rsid w:val="00680ABD"/>
    <w:rsid w:val="0068298E"/>
    <w:rsid w:val="006A3751"/>
    <w:rsid w:val="006A4F4D"/>
    <w:rsid w:val="006B202B"/>
    <w:rsid w:val="006B43E4"/>
    <w:rsid w:val="006B4A94"/>
    <w:rsid w:val="006B4EC1"/>
    <w:rsid w:val="006C0FA3"/>
    <w:rsid w:val="006D08D7"/>
    <w:rsid w:val="006D4C6E"/>
    <w:rsid w:val="006D4D8B"/>
    <w:rsid w:val="006D5016"/>
    <w:rsid w:val="006E1B2A"/>
    <w:rsid w:val="006F1116"/>
    <w:rsid w:val="006F1461"/>
    <w:rsid w:val="006F4FDE"/>
    <w:rsid w:val="006F52D2"/>
    <w:rsid w:val="006F5F29"/>
    <w:rsid w:val="00705D0D"/>
    <w:rsid w:val="00711D3B"/>
    <w:rsid w:val="007170F7"/>
    <w:rsid w:val="007217C8"/>
    <w:rsid w:val="00721930"/>
    <w:rsid w:val="0073273C"/>
    <w:rsid w:val="00737A9C"/>
    <w:rsid w:val="00743748"/>
    <w:rsid w:val="007469CC"/>
    <w:rsid w:val="00751E59"/>
    <w:rsid w:val="007548AF"/>
    <w:rsid w:val="00755D45"/>
    <w:rsid w:val="0075719D"/>
    <w:rsid w:val="00762AFD"/>
    <w:rsid w:val="007732BD"/>
    <w:rsid w:val="00773B1F"/>
    <w:rsid w:val="00781116"/>
    <w:rsid w:val="00782C17"/>
    <w:rsid w:val="007959D2"/>
    <w:rsid w:val="00796EB6"/>
    <w:rsid w:val="007971ED"/>
    <w:rsid w:val="007A284D"/>
    <w:rsid w:val="007A2E2C"/>
    <w:rsid w:val="007A710D"/>
    <w:rsid w:val="007B43E3"/>
    <w:rsid w:val="007C2493"/>
    <w:rsid w:val="007C5977"/>
    <w:rsid w:val="007C5BA5"/>
    <w:rsid w:val="007C6251"/>
    <w:rsid w:val="007C7F2B"/>
    <w:rsid w:val="007D110A"/>
    <w:rsid w:val="007E18E7"/>
    <w:rsid w:val="007E4D5A"/>
    <w:rsid w:val="007E4DB6"/>
    <w:rsid w:val="007E6571"/>
    <w:rsid w:val="007F63AC"/>
    <w:rsid w:val="007F6C73"/>
    <w:rsid w:val="008111FD"/>
    <w:rsid w:val="008166C3"/>
    <w:rsid w:val="008173D5"/>
    <w:rsid w:val="00817EEA"/>
    <w:rsid w:val="00840FFF"/>
    <w:rsid w:val="0084321C"/>
    <w:rsid w:val="00861FEA"/>
    <w:rsid w:val="00871952"/>
    <w:rsid w:val="00880679"/>
    <w:rsid w:val="00895988"/>
    <w:rsid w:val="008A6D7B"/>
    <w:rsid w:val="008B0CD7"/>
    <w:rsid w:val="008B6596"/>
    <w:rsid w:val="008D005A"/>
    <w:rsid w:val="008D0067"/>
    <w:rsid w:val="008D7871"/>
    <w:rsid w:val="008E396A"/>
    <w:rsid w:val="008E62B4"/>
    <w:rsid w:val="008E6F5C"/>
    <w:rsid w:val="008F0209"/>
    <w:rsid w:val="008F5884"/>
    <w:rsid w:val="009004BB"/>
    <w:rsid w:val="009011CA"/>
    <w:rsid w:val="009044F1"/>
    <w:rsid w:val="00904D7C"/>
    <w:rsid w:val="0090737A"/>
    <w:rsid w:val="00920A6C"/>
    <w:rsid w:val="00932330"/>
    <w:rsid w:val="00933760"/>
    <w:rsid w:val="00940594"/>
    <w:rsid w:val="0094296F"/>
    <w:rsid w:val="00942D25"/>
    <w:rsid w:val="00947E5F"/>
    <w:rsid w:val="009531BB"/>
    <w:rsid w:val="00953AEC"/>
    <w:rsid w:val="0096326A"/>
    <w:rsid w:val="009643C7"/>
    <w:rsid w:val="00964C91"/>
    <w:rsid w:val="00965D5E"/>
    <w:rsid w:val="00971FB8"/>
    <w:rsid w:val="009819AA"/>
    <w:rsid w:val="009A5F21"/>
    <w:rsid w:val="009A6D9D"/>
    <w:rsid w:val="009B49EC"/>
    <w:rsid w:val="009B6A3C"/>
    <w:rsid w:val="009B7E9F"/>
    <w:rsid w:val="009D1241"/>
    <w:rsid w:val="009D72E1"/>
    <w:rsid w:val="009E1945"/>
    <w:rsid w:val="009E2346"/>
    <w:rsid w:val="009E2882"/>
    <w:rsid w:val="009E4CD6"/>
    <w:rsid w:val="009E6E2D"/>
    <w:rsid w:val="009F5FD8"/>
    <w:rsid w:val="009F7DD5"/>
    <w:rsid w:val="00A05EC5"/>
    <w:rsid w:val="00A147A6"/>
    <w:rsid w:val="00A2237D"/>
    <w:rsid w:val="00A26B43"/>
    <w:rsid w:val="00A40267"/>
    <w:rsid w:val="00A461C2"/>
    <w:rsid w:val="00A62D22"/>
    <w:rsid w:val="00A65036"/>
    <w:rsid w:val="00A655C9"/>
    <w:rsid w:val="00A66A27"/>
    <w:rsid w:val="00A679A8"/>
    <w:rsid w:val="00A844E4"/>
    <w:rsid w:val="00A92DB8"/>
    <w:rsid w:val="00AA7694"/>
    <w:rsid w:val="00AB0E6B"/>
    <w:rsid w:val="00AB1B3C"/>
    <w:rsid w:val="00AB3181"/>
    <w:rsid w:val="00AB3A66"/>
    <w:rsid w:val="00AD6CAF"/>
    <w:rsid w:val="00AE3919"/>
    <w:rsid w:val="00AE4362"/>
    <w:rsid w:val="00AF0258"/>
    <w:rsid w:val="00AF749B"/>
    <w:rsid w:val="00B0364D"/>
    <w:rsid w:val="00B03C6E"/>
    <w:rsid w:val="00B059CE"/>
    <w:rsid w:val="00B10F64"/>
    <w:rsid w:val="00B13E05"/>
    <w:rsid w:val="00B13E50"/>
    <w:rsid w:val="00B16309"/>
    <w:rsid w:val="00B16F57"/>
    <w:rsid w:val="00B27DDB"/>
    <w:rsid w:val="00B30E09"/>
    <w:rsid w:val="00B421EE"/>
    <w:rsid w:val="00B438D6"/>
    <w:rsid w:val="00B43D38"/>
    <w:rsid w:val="00B62FB2"/>
    <w:rsid w:val="00B64047"/>
    <w:rsid w:val="00B71E3C"/>
    <w:rsid w:val="00B75F73"/>
    <w:rsid w:val="00B8047E"/>
    <w:rsid w:val="00B8188D"/>
    <w:rsid w:val="00B822AC"/>
    <w:rsid w:val="00B82DEA"/>
    <w:rsid w:val="00B8737F"/>
    <w:rsid w:val="00B909A3"/>
    <w:rsid w:val="00B92681"/>
    <w:rsid w:val="00B97468"/>
    <w:rsid w:val="00BA0444"/>
    <w:rsid w:val="00BA09B0"/>
    <w:rsid w:val="00BA170A"/>
    <w:rsid w:val="00BA2D0A"/>
    <w:rsid w:val="00BA37B2"/>
    <w:rsid w:val="00BA3AD8"/>
    <w:rsid w:val="00BA3DF1"/>
    <w:rsid w:val="00BB0724"/>
    <w:rsid w:val="00BB162A"/>
    <w:rsid w:val="00BB56F3"/>
    <w:rsid w:val="00BC797A"/>
    <w:rsid w:val="00BD0E56"/>
    <w:rsid w:val="00BD414C"/>
    <w:rsid w:val="00BE3BD9"/>
    <w:rsid w:val="00BE4900"/>
    <w:rsid w:val="00BE49B0"/>
    <w:rsid w:val="00BF15A6"/>
    <w:rsid w:val="00BF26EA"/>
    <w:rsid w:val="00BF3700"/>
    <w:rsid w:val="00BF753C"/>
    <w:rsid w:val="00BF7C0C"/>
    <w:rsid w:val="00C073A0"/>
    <w:rsid w:val="00C11CB1"/>
    <w:rsid w:val="00C24A53"/>
    <w:rsid w:val="00C25FB3"/>
    <w:rsid w:val="00C32376"/>
    <w:rsid w:val="00C357A6"/>
    <w:rsid w:val="00C36B65"/>
    <w:rsid w:val="00C45833"/>
    <w:rsid w:val="00C459BE"/>
    <w:rsid w:val="00C50072"/>
    <w:rsid w:val="00C56BD6"/>
    <w:rsid w:val="00C57684"/>
    <w:rsid w:val="00C6062E"/>
    <w:rsid w:val="00C628F9"/>
    <w:rsid w:val="00C6660D"/>
    <w:rsid w:val="00C77820"/>
    <w:rsid w:val="00C81FFB"/>
    <w:rsid w:val="00C927F8"/>
    <w:rsid w:val="00C92EF2"/>
    <w:rsid w:val="00C95795"/>
    <w:rsid w:val="00C97C3F"/>
    <w:rsid w:val="00CA287B"/>
    <w:rsid w:val="00CA598A"/>
    <w:rsid w:val="00CB0C56"/>
    <w:rsid w:val="00CB45F9"/>
    <w:rsid w:val="00CC583E"/>
    <w:rsid w:val="00CD0F06"/>
    <w:rsid w:val="00CD1CE0"/>
    <w:rsid w:val="00CE0858"/>
    <w:rsid w:val="00CE345E"/>
    <w:rsid w:val="00CE3B10"/>
    <w:rsid w:val="00CE6CEB"/>
    <w:rsid w:val="00CF2F6F"/>
    <w:rsid w:val="00CF654D"/>
    <w:rsid w:val="00D05553"/>
    <w:rsid w:val="00D073E5"/>
    <w:rsid w:val="00D14BA9"/>
    <w:rsid w:val="00D21EC7"/>
    <w:rsid w:val="00D30FA7"/>
    <w:rsid w:val="00D368FD"/>
    <w:rsid w:val="00D37DB0"/>
    <w:rsid w:val="00D43602"/>
    <w:rsid w:val="00D43687"/>
    <w:rsid w:val="00D4450D"/>
    <w:rsid w:val="00D46784"/>
    <w:rsid w:val="00D54A82"/>
    <w:rsid w:val="00D54B10"/>
    <w:rsid w:val="00D56DB8"/>
    <w:rsid w:val="00D71E03"/>
    <w:rsid w:val="00D81200"/>
    <w:rsid w:val="00D8260F"/>
    <w:rsid w:val="00D82B97"/>
    <w:rsid w:val="00D84FA5"/>
    <w:rsid w:val="00D93B02"/>
    <w:rsid w:val="00D93C20"/>
    <w:rsid w:val="00D975A1"/>
    <w:rsid w:val="00DA1EEE"/>
    <w:rsid w:val="00DA4104"/>
    <w:rsid w:val="00DA6265"/>
    <w:rsid w:val="00DA7A86"/>
    <w:rsid w:val="00DB4391"/>
    <w:rsid w:val="00DB577D"/>
    <w:rsid w:val="00DC513E"/>
    <w:rsid w:val="00DD1107"/>
    <w:rsid w:val="00DD5FAC"/>
    <w:rsid w:val="00DE09B5"/>
    <w:rsid w:val="00DE1AB4"/>
    <w:rsid w:val="00DF16DE"/>
    <w:rsid w:val="00DF1E06"/>
    <w:rsid w:val="00DF70FC"/>
    <w:rsid w:val="00E037CF"/>
    <w:rsid w:val="00E17A6A"/>
    <w:rsid w:val="00E24924"/>
    <w:rsid w:val="00E271B7"/>
    <w:rsid w:val="00E3018F"/>
    <w:rsid w:val="00E31062"/>
    <w:rsid w:val="00E36188"/>
    <w:rsid w:val="00E417D0"/>
    <w:rsid w:val="00E44A56"/>
    <w:rsid w:val="00E47349"/>
    <w:rsid w:val="00E50922"/>
    <w:rsid w:val="00E52FCD"/>
    <w:rsid w:val="00E57A65"/>
    <w:rsid w:val="00E613D7"/>
    <w:rsid w:val="00E61E0E"/>
    <w:rsid w:val="00E70419"/>
    <w:rsid w:val="00E92597"/>
    <w:rsid w:val="00EB0BE7"/>
    <w:rsid w:val="00EB27AE"/>
    <w:rsid w:val="00EB7997"/>
    <w:rsid w:val="00EC6235"/>
    <w:rsid w:val="00ED1434"/>
    <w:rsid w:val="00ED3356"/>
    <w:rsid w:val="00ED4EC2"/>
    <w:rsid w:val="00ED52B8"/>
    <w:rsid w:val="00EE5D0E"/>
    <w:rsid w:val="00EF0943"/>
    <w:rsid w:val="00EF40BD"/>
    <w:rsid w:val="00F05B98"/>
    <w:rsid w:val="00F0701D"/>
    <w:rsid w:val="00F24BBD"/>
    <w:rsid w:val="00F25EDA"/>
    <w:rsid w:val="00F40913"/>
    <w:rsid w:val="00F563D9"/>
    <w:rsid w:val="00F64455"/>
    <w:rsid w:val="00F64F8A"/>
    <w:rsid w:val="00F72A3D"/>
    <w:rsid w:val="00F760E3"/>
    <w:rsid w:val="00F80EBF"/>
    <w:rsid w:val="00F81773"/>
    <w:rsid w:val="00F825FB"/>
    <w:rsid w:val="00F8274E"/>
    <w:rsid w:val="00F8346D"/>
    <w:rsid w:val="00F92276"/>
    <w:rsid w:val="00F924E1"/>
    <w:rsid w:val="00F96274"/>
    <w:rsid w:val="00F96E38"/>
    <w:rsid w:val="00F97236"/>
    <w:rsid w:val="00FA4D1E"/>
    <w:rsid w:val="00FA7E0F"/>
    <w:rsid w:val="00FB4C8B"/>
    <w:rsid w:val="00FB5117"/>
    <w:rsid w:val="00FB6BD5"/>
    <w:rsid w:val="00FF00C5"/>
    <w:rsid w:val="00FF1930"/>
    <w:rsid w:val="00FF1AAE"/>
    <w:rsid w:val="00FF3982"/>
    <w:rsid w:val="00FF5462"/>
    <w:rsid w:val="00FF57E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F00A943"/>
  <w15:chartTrackingRefBased/>
  <w15:docId w15:val="{3274781A-52B3-4C30-A1FB-2DC07E97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64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64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62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4033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5793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5793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44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164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624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4033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5793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5793B"/>
    <w:rPr>
      <w:rFonts w:asciiTheme="majorHAnsi" w:eastAsiaTheme="majorEastAsia" w:hAnsiTheme="majorHAnsi" w:cstheme="majorBidi"/>
      <w:color w:val="1F4D78" w:themeColor="accent1" w:themeShade="7F"/>
    </w:rPr>
  </w:style>
  <w:style w:type="paragraph" w:styleId="NoSpacing">
    <w:name w:val="No Spacing"/>
    <w:link w:val="NoSpacingChar"/>
    <w:uiPriority w:val="1"/>
    <w:qFormat/>
    <w:rsid w:val="00116449"/>
    <w:pPr>
      <w:spacing w:after="0" w:line="240" w:lineRule="auto"/>
    </w:pPr>
    <w:rPr>
      <w:lang w:val="en-US" w:eastAsia="en-US"/>
    </w:rPr>
  </w:style>
  <w:style w:type="character" w:customStyle="1" w:styleId="NoSpacingChar">
    <w:name w:val="No Spacing Char"/>
    <w:basedOn w:val="DefaultParagraphFont"/>
    <w:link w:val="NoSpacing"/>
    <w:uiPriority w:val="1"/>
    <w:rsid w:val="00116449"/>
    <w:rPr>
      <w:lang w:val="en-US" w:eastAsia="en-US"/>
    </w:rPr>
  </w:style>
  <w:style w:type="paragraph" w:styleId="Header">
    <w:name w:val="header"/>
    <w:basedOn w:val="Normal"/>
    <w:link w:val="HeaderChar"/>
    <w:uiPriority w:val="99"/>
    <w:unhideWhenUsed/>
    <w:rsid w:val="001164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449"/>
  </w:style>
  <w:style w:type="paragraph" w:styleId="Footer">
    <w:name w:val="footer"/>
    <w:basedOn w:val="Normal"/>
    <w:link w:val="FooterChar"/>
    <w:uiPriority w:val="99"/>
    <w:unhideWhenUsed/>
    <w:rsid w:val="001164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449"/>
  </w:style>
  <w:style w:type="paragraph" w:styleId="TOCHeading">
    <w:name w:val="TOC Heading"/>
    <w:basedOn w:val="Heading1"/>
    <w:next w:val="Normal"/>
    <w:uiPriority w:val="39"/>
    <w:unhideWhenUsed/>
    <w:qFormat/>
    <w:rsid w:val="00116449"/>
    <w:pPr>
      <w:outlineLvl w:val="9"/>
    </w:pPr>
    <w:rPr>
      <w:lang w:val="en-US" w:eastAsia="en-US"/>
    </w:rPr>
  </w:style>
  <w:style w:type="paragraph" w:styleId="TOC1">
    <w:name w:val="toc 1"/>
    <w:basedOn w:val="Normal"/>
    <w:next w:val="Normal"/>
    <w:autoRedefine/>
    <w:uiPriority w:val="39"/>
    <w:unhideWhenUsed/>
    <w:rsid w:val="009F5FD8"/>
    <w:pPr>
      <w:spacing w:after="100"/>
    </w:pPr>
  </w:style>
  <w:style w:type="paragraph" w:styleId="TOC2">
    <w:name w:val="toc 2"/>
    <w:basedOn w:val="Normal"/>
    <w:next w:val="Normal"/>
    <w:autoRedefine/>
    <w:uiPriority w:val="39"/>
    <w:unhideWhenUsed/>
    <w:rsid w:val="009F5FD8"/>
    <w:pPr>
      <w:spacing w:after="100"/>
      <w:ind w:left="220"/>
    </w:pPr>
  </w:style>
  <w:style w:type="paragraph" w:styleId="TOC3">
    <w:name w:val="toc 3"/>
    <w:basedOn w:val="Normal"/>
    <w:next w:val="Normal"/>
    <w:autoRedefine/>
    <w:uiPriority w:val="39"/>
    <w:unhideWhenUsed/>
    <w:rsid w:val="009F5FD8"/>
    <w:pPr>
      <w:spacing w:after="100"/>
      <w:ind w:left="440"/>
    </w:pPr>
  </w:style>
  <w:style w:type="character" w:styleId="Hyperlink">
    <w:name w:val="Hyperlink"/>
    <w:basedOn w:val="DefaultParagraphFont"/>
    <w:uiPriority w:val="99"/>
    <w:unhideWhenUsed/>
    <w:rsid w:val="009F5FD8"/>
    <w:rPr>
      <w:color w:val="0563C1" w:themeColor="hyperlink"/>
      <w:u w:val="single"/>
    </w:rPr>
  </w:style>
  <w:style w:type="paragraph" w:styleId="ListParagraph">
    <w:name w:val="List Paragraph"/>
    <w:basedOn w:val="Normal"/>
    <w:uiPriority w:val="34"/>
    <w:qFormat/>
    <w:rsid w:val="00CD1CE0"/>
    <w:pPr>
      <w:ind w:left="720"/>
      <w:contextualSpacing/>
    </w:pPr>
  </w:style>
  <w:style w:type="table" w:styleId="TableGrid">
    <w:name w:val="Table Grid"/>
    <w:basedOn w:val="TableNormal"/>
    <w:uiPriority w:val="39"/>
    <w:rsid w:val="00152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62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22E6"/>
    <w:rPr>
      <w:rFonts w:ascii="Segoe UI" w:hAnsi="Segoe UI" w:cs="Segoe UI"/>
      <w:sz w:val="18"/>
      <w:szCs w:val="18"/>
    </w:rPr>
  </w:style>
  <w:style w:type="character" w:styleId="CommentReference">
    <w:name w:val="annotation reference"/>
    <w:basedOn w:val="DefaultParagraphFont"/>
    <w:uiPriority w:val="99"/>
    <w:semiHidden/>
    <w:unhideWhenUsed/>
    <w:rsid w:val="00556097"/>
    <w:rPr>
      <w:sz w:val="16"/>
      <w:szCs w:val="16"/>
    </w:rPr>
  </w:style>
  <w:style w:type="paragraph" w:styleId="CommentText">
    <w:name w:val="annotation text"/>
    <w:basedOn w:val="Normal"/>
    <w:link w:val="CommentTextChar"/>
    <w:uiPriority w:val="99"/>
    <w:semiHidden/>
    <w:unhideWhenUsed/>
    <w:rsid w:val="00556097"/>
    <w:pPr>
      <w:spacing w:line="240" w:lineRule="auto"/>
    </w:pPr>
    <w:rPr>
      <w:sz w:val="20"/>
      <w:szCs w:val="20"/>
    </w:rPr>
  </w:style>
  <w:style w:type="character" w:customStyle="1" w:styleId="CommentTextChar">
    <w:name w:val="Comment Text Char"/>
    <w:basedOn w:val="DefaultParagraphFont"/>
    <w:link w:val="CommentText"/>
    <w:uiPriority w:val="99"/>
    <w:semiHidden/>
    <w:rsid w:val="00556097"/>
    <w:rPr>
      <w:sz w:val="20"/>
      <w:szCs w:val="20"/>
    </w:rPr>
  </w:style>
  <w:style w:type="paragraph" w:styleId="CommentSubject">
    <w:name w:val="annotation subject"/>
    <w:basedOn w:val="CommentText"/>
    <w:next w:val="CommentText"/>
    <w:link w:val="CommentSubjectChar"/>
    <w:uiPriority w:val="99"/>
    <w:semiHidden/>
    <w:unhideWhenUsed/>
    <w:rsid w:val="00556097"/>
    <w:rPr>
      <w:b/>
      <w:bCs/>
    </w:rPr>
  </w:style>
  <w:style w:type="character" w:customStyle="1" w:styleId="CommentSubjectChar">
    <w:name w:val="Comment Subject Char"/>
    <w:basedOn w:val="CommentTextChar"/>
    <w:link w:val="CommentSubject"/>
    <w:uiPriority w:val="99"/>
    <w:semiHidden/>
    <w:rsid w:val="00556097"/>
    <w:rPr>
      <w:b/>
      <w:bCs/>
      <w:sz w:val="20"/>
      <w:szCs w:val="20"/>
    </w:rPr>
  </w:style>
  <w:style w:type="character" w:styleId="Strong">
    <w:name w:val="Strong"/>
    <w:basedOn w:val="DefaultParagraphFont"/>
    <w:uiPriority w:val="22"/>
    <w:qFormat/>
    <w:rsid w:val="00351216"/>
    <w:rPr>
      <w:b/>
      <w:bCs/>
    </w:rPr>
  </w:style>
  <w:style w:type="character" w:styleId="PlaceholderText">
    <w:name w:val="Placeholder Text"/>
    <w:basedOn w:val="DefaultParagraphFont"/>
    <w:uiPriority w:val="99"/>
    <w:semiHidden/>
    <w:rsid w:val="00351216"/>
    <w:rPr>
      <w:color w:val="808080"/>
    </w:rPr>
  </w:style>
  <w:style w:type="paragraph" w:styleId="TOC4">
    <w:name w:val="toc 4"/>
    <w:basedOn w:val="Normal"/>
    <w:next w:val="Normal"/>
    <w:autoRedefine/>
    <w:uiPriority w:val="39"/>
    <w:unhideWhenUsed/>
    <w:rsid w:val="00DA7A86"/>
    <w:pPr>
      <w:spacing w:after="100"/>
      <w:ind w:left="660"/>
    </w:pPr>
    <w:rPr>
      <w:lang w:eastAsia="en-GB"/>
    </w:rPr>
  </w:style>
  <w:style w:type="paragraph" w:styleId="TOC5">
    <w:name w:val="toc 5"/>
    <w:basedOn w:val="Normal"/>
    <w:next w:val="Normal"/>
    <w:autoRedefine/>
    <w:uiPriority w:val="39"/>
    <w:unhideWhenUsed/>
    <w:rsid w:val="00DA7A86"/>
    <w:pPr>
      <w:spacing w:after="100"/>
      <w:ind w:left="880"/>
    </w:pPr>
    <w:rPr>
      <w:lang w:eastAsia="en-GB"/>
    </w:rPr>
  </w:style>
  <w:style w:type="paragraph" w:styleId="TOC6">
    <w:name w:val="toc 6"/>
    <w:basedOn w:val="Normal"/>
    <w:next w:val="Normal"/>
    <w:autoRedefine/>
    <w:uiPriority w:val="39"/>
    <w:unhideWhenUsed/>
    <w:rsid w:val="00DA7A86"/>
    <w:pPr>
      <w:spacing w:after="100"/>
      <w:ind w:left="1100"/>
    </w:pPr>
    <w:rPr>
      <w:lang w:eastAsia="en-GB"/>
    </w:rPr>
  </w:style>
  <w:style w:type="paragraph" w:styleId="TOC7">
    <w:name w:val="toc 7"/>
    <w:basedOn w:val="Normal"/>
    <w:next w:val="Normal"/>
    <w:autoRedefine/>
    <w:uiPriority w:val="39"/>
    <w:unhideWhenUsed/>
    <w:rsid w:val="00DA7A86"/>
    <w:pPr>
      <w:spacing w:after="100"/>
      <w:ind w:left="1320"/>
    </w:pPr>
    <w:rPr>
      <w:lang w:eastAsia="en-GB"/>
    </w:rPr>
  </w:style>
  <w:style w:type="paragraph" w:styleId="TOC8">
    <w:name w:val="toc 8"/>
    <w:basedOn w:val="Normal"/>
    <w:next w:val="Normal"/>
    <w:autoRedefine/>
    <w:uiPriority w:val="39"/>
    <w:unhideWhenUsed/>
    <w:rsid w:val="00DA7A86"/>
    <w:pPr>
      <w:spacing w:after="100"/>
      <w:ind w:left="1540"/>
    </w:pPr>
    <w:rPr>
      <w:lang w:eastAsia="en-GB"/>
    </w:rPr>
  </w:style>
  <w:style w:type="paragraph" w:styleId="TOC9">
    <w:name w:val="toc 9"/>
    <w:basedOn w:val="Normal"/>
    <w:next w:val="Normal"/>
    <w:autoRedefine/>
    <w:uiPriority w:val="39"/>
    <w:unhideWhenUsed/>
    <w:rsid w:val="00DA7A86"/>
    <w:pPr>
      <w:spacing w:after="100"/>
      <w:ind w:left="1760"/>
    </w:pPr>
    <w:rPr>
      <w:lang w:eastAsia="en-GB"/>
    </w:rPr>
  </w:style>
  <w:style w:type="character" w:customStyle="1" w:styleId="UnresolvedMention1">
    <w:name w:val="Unresolved Mention1"/>
    <w:basedOn w:val="DefaultParagraphFont"/>
    <w:uiPriority w:val="99"/>
    <w:semiHidden/>
    <w:unhideWhenUsed/>
    <w:rsid w:val="00DA7A86"/>
    <w:rPr>
      <w:color w:val="605E5C"/>
      <w:shd w:val="clear" w:color="auto" w:fill="E1DFDD"/>
    </w:rPr>
  </w:style>
  <w:style w:type="character" w:styleId="FollowedHyperlink">
    <w:name w:val="FollowedHyperlink"/>
    <w:basedOn w:val="DefaultParagraphFont"/>
    <w:uiPriority w:val="99"/>
    <w:semiHidden/>
    <w:unhideWhenUsed/>
    <w:rsid w:val="00A26B43"/>
    <w:rPr>
      <w:color w:val="954F72" w:themeColor="followedHyperlink"/>
      <w:u w:val="single"/>
    </w:rPr>
  </w:style>
  <w:style w:type="paragraph" w:customStyle="1" w:styleId="msonormal0">
    <w:name w:val="msonormal"/>
    <w:basedOn w:val="Normal"/>
    <w:rsid w:val="00A26B4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nresolvedMention">
    <w:name w:val="Unresolved Mention"/>
    <w:basedOn w:val="DefaultParagraphFont"/>
    <w:uiPriority w:val="99"/>
    <w:semiHidden/>
    <w:unhideWhenUsed/>
    <w:rsid w:val="006C0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888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107" Type="http://schemas.openxmlformats.org/officeDocument/2006/relationships/image" Target="media/image92.png"/><Relationship Id="rId268" Type="http://schemas.microsoft.com/office/2016/09/relationships/commentsIds" Target="commentsIds.xml"/><Relationship Id="rId11" Type="http://schemas.openxmlformats.org/officeDocument/2006/relationships/image" Target="media/image4.png"/><Relationship Id="rId32" Type="http://schemas.openxmlformats.org/officeDocument/2006/relationships/chart" Target="charts/chart6.xm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hyperlink" Target="http://www.stackoverflow.com" TargetMode="External"/><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chart" Target="charts/chart7.xml"/><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hyperlink" Target="http://www.box2d.org" TargetMode="Externa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hyperlink" Target="http://www.w3schools.com" TargetMode="External"/><Relationship Id="rId34" Type="http://schemas.openxmlformats.org/officeDocument/2006/relationships/chart" Target="charts/chart8.xm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image" Target="media/image1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header" Target="header1.xml"/><Relationship Id="rId14" Type="http://schemas.openxmlformats.org/officeDocument/2006/relationships/image" Target="media/image7.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footer" Target="footer1.xml"/><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chart" Target="charts/chart1.xml"/><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microsoft.com/office/2011/relationships/people" Target="people.xml"/><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chart" Target="charts/chart2.xml"/><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theme" Target="theme/theme1.xm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chart" Target="charts/chart3.xml"/><Relationship Id="rId255" Type="http://schemas.openxmlformats.org/officeDocument/2006/relationships/image" Target="media/image240.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chart" Target="charts/chart4.xml"/><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chart" Target="charts/chart5.xm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hyperlink" Target="http://www.github.com/pybox2d/pybox2d" TargetMode="External"/><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an\Documents\A-level\memory%20stick%20backup\computing\a%20level\CourseWork\data%20log.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025371828521432E-2"/>
          <c:y val="0.17171296296296298"/>
          <c:w val="0.89019685039370078"/>
          <c:h val="0.60250765529308836"/>
        </c:manualLayout>
      </c:layout>
      <c:lineChart>
        <c:grouping val="standard"/>
        <c:varyColors val="0"/>
        <c:ser>
          <c:idx val="0"/>
          <c:order val="0"/>
          <c:tx>
            <c:strRef>
              <c:f>'2. 1 piece 4 joints no box'!$D$3</c:f>
              <c:strCache>
                <c:ptCount val="1"/>
                <c:pt idx="0">
                  <c:v>GB1</c:v>
                </c:pt>
              </c:strCache>
            </c:strRef>
          </c:tx>
          <c:spPr>
            <a:ln w="28575" cap="rnd">
              <a:solidFill>
                <a:schemeClr val="accent1"/>
              </a:solidFill>
              <a:round/>
            </a:ln>
            <a:effectLst/>
          </c:spPr>
          <c:marker>
            <c:symbol val="none"/>
          </c:marker>
          <c:cat>
            <c:numRef>
              <c:f>'2. 1 piece 4 joints no box'!$C$4:$C$142</c:f>
              <c:numCache>
                <c:formatCode>General</c:formatCode>
                <c:ptCount val="13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numCache>
            </c:numRef>
          </c:cat>
          <c:val>
            <c:numRef>
              <c:f>'2. 1 piece 4 joints no box'!$D$4:$D$142</c:f>
              <c:numCache>
                <c:formatCode>General</c:formatCode>
                <c:ptCount val="139"/>
                <c:pt idx="0">
                  <c:v>0</c:v>
                </c:pt>
                <c:pt idx="1">
                  <c:v>358</c:v>
                </c:pt>
                <c:pt idx="2">
                  <c:v>358</c:v>
                </c:pt>
                <c:pt idx="3">
                  <c:v>358</c:v>
                </c:pt>
                <c:pt idx="4">
                  <c:v>358</c:v>
                </c:pt>
                <c:pt idx="5">
                  <c:v>358</c:v>
                </c:pt>
                <c:pt idx="6">
                  <c:v>358</c:v>
                </c:pt>
                <c:pt idx="7">
                  <c:v>358</c:v>
                </c:pt>
                <c:pt idx="8">
                  <c:v>358</c:v>
                </c:pt>
                <c:pt idx="9">
                  <c:v>358</c:v>
                </c:pt>
                <c:pt idx="10">
                  <c:v>358</c:v>
                </c:pt>
                <c:pt idx="11">
                  <c:v>358</c:v>
                </c:pt>
                <c:pt idx="12">
                  <c:v>358</c:v>
                </c:pt>
                <c:pt idx="13">
                  <c:v>358</c:v>
                </c:pt>
                <c:pt idx="14">
                  <c:v>358</c:v>
                </c:pt>
                <c:pt idx="15">
                  <c:v>358</c:v>
                </c:pt>
                <c:pt idx="16">
                  <c:v>358</c:v>
                </c:pt>
                <c:pt idx="17">
                  <c:v>358</c:v>
                </c:pt>
                <c:pt idx="18">
                  <c:v>358</c:v>
                </c:pt>
                <c:pt idx="19">
                  <c:v>358</c:v>
                </c:pt>
                <c:pt idx="20">
                  <c:v>358</c:v>
                </c:pt>
                <c:pt idx="21">
                  <c:v>358</c:v>
                </c:pt>
                <c:pt idx="22">
                  <c:v>358</c:v>
                </c:pt>
                <c:pt idx="23">
                  <c:v>358</c:v>
                </c:pt>
                <c:pt idx="24">
                  <c:v>358</c:v>
                </c:pt>
                <c:pt idx="25">
                  <c:v>358</c:v>
                </c:pt>
                <c:pt idx="26">
                  <c:v>358</c:v>
                </c:pt>
                <c:pt idx="27">
                  <c:v>358</c:v>
                </c:pt>
                <c:pt idx="28">
                  <c:v>358</c:v>
                </c:pt>
                <c:pt idx="29">
                  <c:v>358</c:v>
                </c:pt>
                <c:pt idx="30">
                  <c:v>358</c:v>
                </c:pt>
                <c:pt idx="31">
                  <c:v>358</c:v>
                </c:pt>
                <c:pt idx="32">
                  <c:v>358</c:v>
                </c:pt>
                <c:pt idx="33">
                  <c:v>358</c:v>
                </c:pt>
                <c:pt idx="34">
                  <c:v>358</c:v>
                </c:pt>
                <c:pt idx="35">
                  <c:v>358</c:v>
                </c:pt>
                <c:pt idx="36">
                  <c:v>358</c:v>
                </c:pt>
                <c:pt idx="37">
                  <c:v>358</c:v>
                </c:pt>
                <c:pt idx="38">
                  <c:v>358</c:v>
                </c:pt>
                <c:pt idx="39">
                  <c:v>358</c:v>
                </c:pt>
                <c:pt idx="40">
                  <c:v>358</c:v>
                </c:pt>
                <c:pt idx="41">
                  <c:v>358</c:v>
                </c:pt>
                <c:pt idx="42">
                  <c:v>358</c:v>
                </c:pt>
                <c:pt idx="43">
                  <c:v>358</c:v>
                </c:pt>
                <c:pt idx="44">
                  <c:v>358</c:v>
                </c:pt>
                <c:pt idx="45">
                  <c:v>358</c:v>
                </c:pt>
                <c:pt idx="46">
                  <c:v>358</c:v>
                </c:pt>
                <c:pt idx="47">
                  <c:v>358</c:v>
                </c:pt>
                <c:pt idx="48">
                  <c:v>358</c:v>
                </c:pt>
                <c:pt idx="49">
                  <c:v>358</c:v>
                </c:pt>
                <c:pt idx="50">
                  <c:v>358</c:v>
                </c:pt>
                <c:pt idx="51">
                  <c:v>358</c:v>
                </c:pt>
                <c:pt idx="52">
                  <c:v>358</c:v>
                </c:pt>
                <c:pt idx="53">
                  <c:v>358</c:v>
                </c:pt>
                <c:pt idx="54">
                  <c:v>358</c:v>
                </c:pt>
                <c:pt idx="55">
                  <c:v>358</c:v>
                </c:pt>
                <c:pt idx="56">
                  <c:v>358</c:v>
                </c:pt>
                <c:pt idx="57">
                  <c:v>358</c:v>
                </c:pt>
                <c:pt idx="58">
                  <c:v>358</c:v>
                </c:pt>
                <c:pt idx="59">
                  <c:v>358</c:v>
                </c:pt>
                <c:pt idx="60">
                  <c:v>358</c:v>
                </c:pt>
                <c:pt idx="61">
                  <c:v>358</c:v>
                </c:pt>
                <c:pt idx="62">
                  <c:v>358</c:v>
                </c:pt>
                <c:pt idx="63">
                  <c:v>358</c:v>
                </c:pt>
                <c:pt idx="64">
                  <c:v>358</c:v>
                </c:pt>
                <c:pt idx="65">
                  <c:v>358</c:v>
                </c:pt>
                <c:pt idx="66">
                  <c:v>358</c:v>
                </c:pt>
                <c:pt idx="67">
                  <c:v>358</c:v>
                </c:pt>
                <c:pt idx="68">
                  <c:v>358</c:v>
                </c:pt>
                <c:pt idx="69">
                  <c:v>358</c:v>
                </c:pt>
                <c:pt idx="70">
                  <c:v>358</c:v>
                </c:pt>
                <c:pt idx="71">
                  <c:v>358</c:v>
                </c:pt>
                <c:pt idx="72">
                  <c:v>358</c:v>
                </c:pt>
                <c:pt idx="73">
                  <c:v>358</c:v>
                </c:pt>
                <c:pt idx="74">
                  <c:v>358</c:v>
                </c:pt>
                <c:pt idx="75">
                  <c:v>358</c:v>
                </c:pt>
                <c:pt idx="76">
                  <c:v>358</c:v>
                </c:pt>
                <c:pt idx="77">
                  <c:v>358</c:v>
                </c:pt>
                <c:pt idx="78">
                  <c:v>358</c:v>
                </c:pt>
                <c:pt idx="79">
                  <c:v>358</c:v>
                </c:pt>
                <c:pt idx="80">
                  <c:v>358</c:v>
                </c:pt>
                <c:pt idx="81">
                  <c:v>358</c:v>
                </c:pt>
                <c:pt idx="82">
                  <c:v>358</c:v>
                </c:pt>
                <c:pt idx="83">
                  <c:v>358</c:v>
                </c:pt>
                <c:pt idx="84">
                  <c:v>358</c:v>
                </c:pt>
                <c:pt idx="85">
                  <c:v>358</c:v>
                </c:pt>
                <c:pt idx="86">
                  <c:v>358</c:v>
                </c:pt>
                <c:pt idx="87">
                  <c:v>358</c:v>
                </c:pt>
                <c:pt idx="88">
                  <c:v>358</c:v>
                </c:pt>
                <c:pt idx="89">
                  <c:v>358</c:v>
                </c:pt>
                <c:pt idx="90">
                  <c:v>358</c:v>
                </c:pt>
                <c:pt idx="91">
                  <c:v>358</c:v>
                </c:pt>
                <c:pt idx="92">
                  <c:v>358</c:v>
                </c:pt>
                <c:pt idx="93">
                  <c:v>358</c:v>
                </c:pt>
                <c:pt idx="94">
                  <c:v>358</c:v>
                </c:pt>
                <c:pt idx="95">
                  <c:v>358</c:v>
                </c:pt>
                <c:pt idx="96">
                  <c:v>358</c:v>
                </c:pt>
                <c:pt idx="97">
                  <c:v>358</c:v>
                </c:pt>
                <c:pt idx="98">
                  <c:v>358</c:v>
                </c:pt>
                <c:pt idx="99">
                  <c:v>358</c:v>
                </c:pt>
                <c:pt idx="100">
                  <c:v>358</c:v>
                </c:pt>
                <c:pt idx="101">
                  <c:v>358</c:v>
                </c:pt>
                <c:pt idx="102">
                  <c:v>358</c:v>
                </c:pt>
                <c:pt idx="103">
                  <c:v>358</c:v>
                </c:pt>
                <c:pt idx="104">
                  <c:v>358</c:v>
                </c:pt>
                <c:pt idx="105">
                  <c:v>358</c:v>
                </c:pt>
                <c:pt idx="106">
                  <c:v>358</c:v>
                </c:pt>
                <c:pt idx="107">
                  <c:v>358</c:v>
                </c:pt>
                <c:pt idx="108">
                  <c:v>358</c:v>
                </c:pt>
                <c:pt idx="109">
                  <c:v>358</c:v>
                </c:pt>
                <c:pt idx="110">
                  <c:v>358</c:v>
                </c:pt>
                <c:pt idx="111">
                  <c:v>358</c:v>
                </c:pt>
                <c:pt idx="112">
                  <c:v>358</c:v>
                </c:pt>
                <c:pt idx="113">
                  <c:v>358</c:v>
                </c:pt>
                <c:pt idx="114">
                  <c:v>358</c:v>
                </c:pt>
                <c:pt idx="115">
                  <c:v>358</c:v>
                </c:pt>
                <c:pt idx="116">
                  <c:v>358</c:v>
                </c:pt>
                <c:pt idx="117">
                  <c:v>358</c:v>
                </c:pt>
                <c:pt idx="118">
                  <c:v>358</c:v>
                </c:pt>
                <c:pt idx="119">
                  <c:v>358</c:v>
                </c:pt>
                <c:pt idx="120">
                  <c:v>358</c:v>
                </c:pt>
                <c:pt idx="121">
                  <c:v>358</c:v>
                </c:pt>
                <c:pt idx="122">
                  <c:v>358</c:v>
                </c:pt>
                <c:pt idx="123">
                  <c:v>358</c:v>
                </c:pt>
                <c:pt idx="124">
                  <c:v>358</c:v>
                </c:pt>
                <c:pt idx="125">
                  <c:v>358</c:v>
                </c:pt>
                <c:pt idx="126">
                  <c:v>358</c:v>
                </c:pt>
                <c:pt idx="127">
                  <c:v>358</c:v>
                </c:pt>
                <c:pt idx="128">
                  <c:v>358</c:v>
                </c:pt>
                <c:pt idx="129">
                  <c:v>358</c:v>
                </c:pt>
                <c:pt idx="130">
                  <c:v>358</c:v>
                </c:pt>
                <c:pt idx="131">
                  <c:v>358</c:v>
                </c:pt>
                <c:pt idx="132">
                  <c:v>358</c:v>
                </c:pt>
                <c:pt idx="133">
                  <c:v>358</c:v>
                </c:pt>
                <c:pt idx="134">
                  <c:v>358</c:v>
                </c:pt>
                <c:pt idx="135">
                  <c:v>358</c:v>
                </c:pt>
                <c:pt idx="136">
                  <c:v>358</c:v>
                </c:pt>
                <c:pt idx="137">
                  <c:v>358</c:v>
                </c:pt>
                <c:pt idx="138">
                  <c:v>358</c:v>
                </c:pt>
              </c:numCache>
            </c:numRef>
          </c:val>
          <c:smooth val="0"/>
          <c:extLst>
            <c:ext xmlns:c16="http://schemas.microsoft.com/office/drawing/2014/chart" uri="{C3380CC4-5D6E-409C-BE32-E72D297353CC}">
              <c16:uniqueId val="{00000000-693D-4ACF-BF0F-84AC983D7701}"/>
            </c:ext>
          </c:extLst>
        </c:ser>
        <c:ser>
          <c:idx val="1"/>
          <c:order val="1"/>
          <c:tx>
            <c:strRef>
              <c:f>'2. 1 piece 4 joints no box'!$E$3</c:f>
              <c:strCache>
                <c:ptCount val="1"/>
                <c:pt idx="0">
                  <c:v>B1</c:v>
                </c:pt>
              </c:strCache>
            </c:strRef>
          </c:tx>
          <c:spPr>
            <a:ln w="28575" cap="rnd">
              <a:solidFill>
                <a:schemeClr val="accent2"/>
              </a:solidFill>
              <a:round/>
            </a:ln>
            <a:effectLst/>
          </c:spPr>
          <c:marker>
            <c:symbol val="none"/>
          </c:marker>
          <c:cat>
            <c:numRef>
              <c:f>'2. 1 piece 4 joints no box'!$C$4:$C$142</c:f>
              <c:numCache>
                <c:formatCode>General</c:formatCode>
                <c:ptCount val="13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numCache>
            </c:numRef>
          </c:cat>
          <c:val>
            <c:numRef>
              <c:f>'2. 1 piece 4 joints no box'!$E$4:$E$142</c:f>
              <c:numCache>
                <c:formatCode>General</c:formatCode>
                <c:ptCount val="139"/>
                <c:pt idx="0">
                  <c:v>0</c:v>
                </c:pt>
                <c:pt idx="1">
                  <c:v>358</c:v>
                </c:pt>
                <c:pt idx="2">
                  <c:v>358</c:v>
                </c:pt>
                <c:pt idx="3">
                  <c:v>358</c:v>
                </c:pt>
                <c:pt idx="4">
                  <c:v>358</c:v>
                </c:pt>
                <c:pt idx="5">
                  <c:v>358</c:v>
                </c:pt>
                <c:pt idx="6">
                  <c:v>358</c:v>
                </c:pt>
                <c:pt idx="7">
                  <c:v>358</c:v>
                </c:pt>
                <c:pt idx="8">
                  <c:v>358</c:v>
                </c:pt>
                <c:pt idx="9">
                  <c:v>358</c:v>
                </c:pt>
                <c:pt idx="10">
                  <c:v>358</c:v>
                </c:pt>
                <c:pt idx="11">
                  <c:v>358</c:v>
                </c:pt>
                <c:pt idx="12">
                  <c:v>358</c:v>
                </c:pt>
                <c:pt idx="13">
                  <c:v>358</c:v>
                </c:pt>
                <c:pt idx="14">
                  <c:v>358</c:v>
                </c:pt>
                <c:pt idx="15">
                  <c:v>358</c:v>
                </c:pt>
                <c:pt idx="16">
                  <c:v>358</c:v>
                </c:pt>
                <c:pt idx="17">
                  <c:v>358</c:v>
                </c:pt>
                <c:pt idx="18">
                  <c:v>358</c:v>
                </c:pt>
                <c:pt idx="19">
                  <c:v>358</c:v>
                </c:pt>
                <c:pt idx="20">
                  <c:v>358</c:v>
                </c:pt>
                <c:pt idx="21">
                  <c:v>358</c:v>
                </c:pt>
                <c:pt idx="22">
                  <c:v>358</c:v>
                </c:pt>
                <c:pt idx="23">
                  <c:v>358</c:v>
                </c:pt>
                <c:pt idx="24">
                  <c:v>358</c:v>
                </c:pt>
                <c:pt idx="25">
                  <c:v>358</c:v>
                </c:pt>
                <c:pt idx="26">
                  <c:v>358</c:v>
                </c:pt>
                <c:pt idx="27">
                  <c:v>358</c:v>
                </c:pt>
                <c:pt idx="28">
                  <c:v>358</c:v>
                </c:pt>
                <c:pt idx="29">
                  <c:v>358</c:v>
                </c:pt>
                <c:pt idx="30">
                  <c:v>358</c:v>
                </c:pt>
                <c:pt idx="31">
                  <c:v>358</c:v>
                </c:pt>
                <c:pt idx="32">
                  <c:v>358</c:v>
                </c:pt>
                <c:pt idx="33">
                  <c:v>358</c:v>
                </c:pt>
                <c:pt idx="34">
                  <c:v>358</c:v>
                </c:pt>
                <c:pt idx="35">
                  <c:v>358</c:v>
                </c:pt>
                <c:pt idx="36">
                  <c:v>358</c:v>
                </c:pt>
                <c:pt idx="37">
                  <c:v>358</c:v>
                </c:pt>
                <c:pt idx="38">
                  <c:v>358</c:v>
                </c:pt>
                <c:pt idx="39">
                  <c:v>358</c:v>
                </c:pt>
                <c:pt idx="40">
                  <c:v>358</c:v>
                </c:pt>
                <c:pt idx="41">
                  <c:v>358</c:v>
                </c:pt>
                <c:pt idx="42">
                  <c:v>358</c:v>
                </c:pt>
                <c:pt idx="43">
                  <c:v>358</c:v>
                </c:pt>
                <c:pt idx="44">
                  <c:v>358</c:v>
                </c:pt>
                <c:pt idx="45">
                  <c:v>358</c:v>
                </c:pt>
                <c:pt idx="46">
                  <c:v>358</c:v>
                </c:pt>
                <c:pt idx="47">
                  <c:v>358</c:v>
                </c:pt>
                <c:pt idx="48">
                  <c:v>358</c:v>
                </c:pt>
                <c:pt idx="49">
                  <c:v>358</c:v>
                </c:pt>
                <c:pt idx="50">
                  <c:v>358</c:v>
                </c:pt>
                <c:pt idx="51">
                  <c:v>358</c:v>
                </c:pt>
                <c:pt idx="52">
                  <c:v>358</c:v>
                </c:pt>
                <c:pt idx="53">
                  <c:v>358</c:v>
                </c:pt>
                <c:pt idx="54">
                  <c:v>358</c:v>
                </c:pt>
                <c:pt idx="55">
                  <c:v>358</c:v>
                </c:pt>
                <c:pt idx="56">
                  <c:v>358</c:v>
                </c:pt>
                <c:pt idx="57">
                  <c:v>358</c:v>
                </c:pt>
                <c:pt idx="58">
                  <c:v>358</c:v>
                </c:pt>
                <c:pt idx="59">
                  <c:v>358</c:v>
                </c:pt>
                <c:pt idx="60">
                  <c:v>358</c:v>
                </c:pt>
                <c:pt idx="61">
                  <c:v>358</c:v>
                </c:pt>
                <c:pt idx="62">
                  <c:v>358</c:v>
                </c:pt>
                <c:pt idx="63">
                  <c:v>358</c:v>
                </c:pt>
                <c:pt idx="64">
                  <c:v>358</c:v>
                </c:pt>
                <c:pt idx="65">
                  <c:v>358</c:v>
                </c:pt>
                <c:pt idx="66">
                  <c:v>358</c:v>
                </c:pt>
                <c:pt idx="67">
                  <c:v>358</c:v>
                </c:pt>
                <c:pt idx="68">
                  <c:v>358</c:v>
                </c:pt>
                <c:pt idx="69">
                  <c:v>358</c:v>
                </c:pt>
                <c:pt idx="70">
                  <c:v>358</c:v>
                </c:pt>
                <c:pt idx="71">
                  <c:v>358</c:v>
                </c:pt>
                <c:pt idx="72">
                  <c:v>358</c:v>
                </c:pt>
                <c:pt idx="73">
                  <c:v>358</c:v>
                </c:pt>
                <c:pt idx="74">
                  <c:v>358</c:v>
                </c:pt>
                <c:pt idx="75">
                  <c:v>358</c:v>
                </c:pt>
                <c:pt idx="76">
                  <c:v>358</c:v>
                </c:pt>
                <c:pt idx="77">
                  <c:v>358</c:v>
                </c:pt>
                <c:pt idx="78">
                  <c:v>358</c:v>
                </c:pt>
                <c:pt idx="79">
                  <c:v>358</c:v>
                </c:pt>
                <c:pt idx="80">
                  <c:v>358</c:v>
                </c:pt>
                <c:pt idx="81">
                  <c:v>358</c:v>
                </c:pt>
                <c:pt idx="82">
                  <c:v>358</c:v>
                </c:pt>
                <c:pt idx="83">
                  <c:v>358</c:v>
                </c:pt>
                <c:pt idx="84">
                  <c:v>358</c:v>
                </c:pt>
                <c:pt idx="85">
                  <c:v>358</c:v>
                </c:pt>
                <c:pt idx="86">
                  <c:v>358</c:v>
                </c:pt>
                <c:pt idx="87">
                  <c:v>358</c:v>
                </c:pt>
                <c:pt idx="88">
                  <c:v>358</c:v>
                </c:pt>
                <c:pt idx="89">
                  <c:v>358</c:v>
                </c:pt>
                <c:pt idx="90">
                  <c:v>358</c:v>
                </c:pt>
                <c:pt idx="91">
                  <c:v>358</c:v>
                </c:pt>
                <c:pt idx="92">
                  <c:v>358</c:v>
                </c:pt>
                <c:pt idx="93">
                  <c:v>358</c:v>
                </c:pt>
                <c:pt idx="94">
                  <c:v>358</c:v>
                </c:pt>
                <c:pt idx="95">
                  <c:v>358</c:v>
                </c:pt>
                <c:pt idx="96">
                  <c:v>358</c:v>
                </c:pt>
                <c:pt idx="97">
                  <c:v>358</c:v>
                </c:pt>
                <c:pt idx="98">
                  <c:v>358</c:v>
                </c:pt>
                <c:pt idx="99">
                  <c:v>358</c:v>
                </c:pt>
                <c:pt idx="100">
                  <c:v>358</c:v>
                </c:pt>
                <c:pt idx="101">
                  <c:v>358</c:v>
                </c:pt>
                <c:pt idx="102">
                  <c:v>358</c:v>
                </c:pt>
                <c:pt idx="103">
                  <c:v>358</c:v>
                </c:pt>
                <c:pt idx="104">
                  <c:v>358</c:v>
                </c:pt>
                <c:pt idx="105">
                  <c:v>358</c:v>
                </c:pt>
                <c:pt idx="106">
                  <c:v>358</c:v>
                </c:pt>
                <c:pt idx="107">
                  <c:v>358</c:v>
                </c:pt>
                <c:pt idx="108">
                  <c:v>358</c:v>
                </c:pt>
                <c:pt idx="109">
                  <c:v>358</c:v>
                </c:pt>
                <c:pt idx="110">
                  <c:v>358</c:v>
                </c:pt>
                <c:pt idx="111">
                  <c:v>358</c:v>
                </c:pt>
                <c:pt idx="112">
                  <c:v>358</c:v>
                </c:pt>
                <c:pt idx="113">
                  <c:v>358</c:v>
                </c:pt>
                <c:pt idx="114">
                  <c:v>358</c:v>
                </c:pt>
                <c:pt idx="115">
                  <c:v>358</c:v>
                </c:pt>
                <c:pt idx="116">
                  <c:v>358</c:v>
                </c:pt>
                <c:pt idx="117">
                  <c:v>358</c:v>
                </c:pt>
                <c:pt idx="118">
                  <c:v>358</c:v>
                </c:pt>
                <c:pt idx="119">
                  <c:v>358</c:v>
                </c:pt>
                <c:pt idx="120">
                  <c:v>358</c:v>
                </c:pt>
                <c:pt idx="121">
                  <c:v>358</c:v>
                </c:pt>
                <c:pt idx="122">
                  <c:v>358</c:v>
                </c:pt>
                <c:pt idx="123">
                  <c:v>358</c:v>
                </c:pt>
                <c:pt idx="124">
                  <c:v>358</c:v>
                </c:pt>
                <c:pt idx="125">
                  <c:v>358</c:v>
                </c:pt>
                <c:pt idx="126">
                  <c:v>358</c:v>
                </c:pt>
                <c:pt idx="127">
                  <c:v>358</c:v>
                </c:pt>
                <c:pt idx="128">
                  <c:v>358</c:v>
                </c:pt>
                <c:pt idx="129">
                  <c:v>358</c:v>
                </c:pt>
                <c:pt idx="130">
                  <c:v>358</c:v>
                </c:pt>
                <c:pt idx="131">
                  <c:v>358</c:v>
                </c:pt>
                <c:pt idx="132">
                  <c:v>358</c:v>
                </c:pt>
                <c:pt idx="133">
                  <c:v>358</c:v>
                </c:pt>
                <c:pt idx="134">
                  <c:v>358</c:v>
                </c:pt>
                <c:pt idx="135">
                  <c:v>358</c:v>
                </c:pt>
                <c:pt idx="136">
                  <c:v>358</c:v>
                </c:pt>
                <c:pt idx="137">
                  <c:v>358</c:v>
                </c:pt>
                <c:pt idx="138">
                  <c:v>358</c:v>
                </c:pt>
              </c:numCache>
            </c:numRef>
          </c:val>
          <c:smooth val="0"/>
          <c:extLst>
            <c:ext xmlns:c16="http://schemas.microsoft.com/office/drawing/2014/chart" uri="{C3380CC4-5D6E-409C-BE32-E72D297353CC}">
              <c16:uniqueId val="{00000001-693D-4ACF-BF0F-84AC983D7701}"/>
            </c:ext>
          </c:extLst>
        </c:ser>
        <c:ser>
          <c:idx val="2"/>
          <c:order val="2"/>
          <c:tx>
            <c:strRef>
              <c:f>'2. 1 piece 4 joints no box'!$F$3</c:f>
              <c:strCache>
                <c:ptCount val="1"/>
                <c:pt idx="0">
                  <c:v>GB2</c:v>
                </c:pt>
              </c:strCache>
            </c:strRef>
          </c:tx>
          <c:spPr>
            <a:ln w="28575" cap="rnd">
              <a:solidFill>
                <a:schemeClr val="accent3"/>
              </a:solidFill>
              <a:round/>
            </a:ln>
            <a:effectLst/>
          </c:spPr>
          <c:marker>
            <c:symbol val="none"/>
          </c:marker>
          <c:cat>
            <c:numRef>
              <c:f>'2. 1 piece 4 joints no box'!$C$4:$C$142</c:f>
              <c:numCache>
                <c:formatCode>General</c:formatCode>
                <c:ptCount val="13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numCache>
            </c:numRef>
          </c:cat>
          <c:val>
            <c:numRef>
              <c:f>'2. 1 piece 4 joints no box'!$F$4:$F$142</c:f>
              <c:numCache>
                <c:formatCode>General</c:formatCode>
                <c:ptCount val="139"/>
                <c:pt idx="0">
                  <c:v>0</c:v>
                </c:pt>
                <c:pt idx="1">
                  <c:v>179</c:v>
                </c:pt>
                <c:pt idx="2">
                  <c:v>179</c:v>
                </c:pt>
                <c:pt idx="3">
                  <c:v>179</c:v>
                </c:pt>
                <c:pt idx="4">
                  <c:v>179</c:v>
                </c:pt>
                <c:pt idx="5">
                  <c:v>179</c:v>
                </c:pt>
                <c:pt idx="6">
                  <c:v>179</c:v>
                </c:pt>
                <c:pt idx="7">
                  <c:v>179</c:v>
                </c:pt>
                <c:pt idx="8">
                  <c:v>179</c:v>
                </c:pt>
                <c:pt idx="9">
                  <c:v>179</c:v>
                </c:pt>
                <c:pt idx="10">
                  <c:v>179</c:v>
                </c:pt>
                <c:pt idx="11">
                  <c:v>179</c:v>
                </c:pt>
                <c:pt idx="12">
                  <c:v>179</c:v>
                </c:pt>
                <c:pt idx="13">
                  <c:v>179</c:v>
                </c:pt>
                <c:pt idx="14">
                  <c:v>179</c:v>
                </c:pt>
                <c:pt idx="15">
                  <c:v>179</c:v>
                </c:pt>
                <c:pt idx="16">
                  <c:v>179</c:v>
                </c:pt>
                <c:pt idx="17">
                  <c:v>179</c:v>
                </c:pt>
                <c:pt idx="18">
                  <c:v>179</c:v>
                </c:pt>
                <c:pt idx="19">
                  <c:v>179</c:v>
                </c:pt>
                <c:pt idx="20">
                  <c:v>179</c:v>
                </c:pt>
                <c:pt idx="21">
                  <c:v>179</c:v>
                </c:pt>
                <c:pt idx="22">
                  <c:v>179</c:v>
                </c:pt>
                <c:pt idx="23">
                  <c:v>179</c:v>
                </c:pt>
                <c:pt idx="24">
                  <c:v>179</c:v>
                </c:pt>
                <c:pt idx="25">
                  <c:v>179</c:v>
                </c:pt>
                <c:pt idx="26">
                  <c:v>179</c:v>
                </c:pt>
                <c:pt idx="27">
                  <c:v>179</c:v>
                </c:pt>
                <c:pt idx="28">
                  <c:v>179</c:v>
                </c:pt>
                <c:pt idx="29">
                  <c:v>179</c:v>
                </c:pt>
                <c:pt idx="30">
                  <c:v>179</c:v>
                </c:pt>
                <c:pt idx="31">
                  <c:v>179</c:v>
                </c:pt>
                <c:pt idx="32">
                  <c:v>179</c:v>
                </c:pt>
                <c:pt idx="33">
                  <c:v>179</c:v>
                </c:pt>
                <c:pt idx="34">
                  <c:v>179</c:v>
                </c:pt>
                <c:pt idx="35">
                  <c:v>179</c:v>
                </c:pt>
                <c:pt idx="36">
                  <c:v>179</c:v>
                </c:pt>
                <c:pt idx="37">
                  <c:v>179</c:v>
                </c:pt>
                <c:pt idx="38">
                  <c:v>179</c:v>
                </c:pt>
                <c:pt idx="39">
                  <c:v>179</c:v>
                </c:pt>
                <c:pt idx="40">
                  <c:v>179</c:v>
                </c:pt>
                <c:pt idx="41">
                  <c:v>179</c:v>
                </c:pt>
                <c:pt idx="42">
                  <c:v>179</c:v>
                </c:pt>
                <c:pt idx="43">
                  <c:v>179</c:v>
                </c:pt>
                <c:pt idx="44">
                  <c:v>179</c:v>
                </c:pt>
                <c:pt idx="45">
                  <c:v>179</c:v>
                </c:pt>
                <c:pt idx="46">
                  <c:v>179</c:v>
                </c:pt>
                <c:pt idx="47">
                  <c:v>179</c:v>
                </c:pt>
                <c:pt idx="48">
                  <c:v>179</c:v>
                </c:pt>
                <c:pt idx="49">
                  <c:v>179</c:v>
                </c:pt>
                <c:pt idx="50">
                  <c:v>179</c:v>
                </c:pt>
                <c:pt idx="51">
                  <c:v>179</c:v>
                </c:pt>
                <c:pt idx="52">
                  <c:v>179</c:v>
                </c:pt>
                <c:pt idx="53">
                  <c:v>179</c:v>
                </c:pt>
                <c:pt idx="54">
                  <c:v>179</c:v>
                </c:pt>
                <c:pt idx="55">
                  <c:v>179</c:v>
                </c:pt>
                <c:pt idx="56">
                  <c:v>179</c:v>
                </c:pt>
                <c:pt idx="57">
                  <c:v>179</c:v>
                </c:pt>
                <c:pt idx="58">
                  <c:v>179</c:v>
                </c:pt>
                <c:pt idx="59">
                  <c:v>179</c:v>
                </c:pt>
                <c:pt idx="60">
                  <c:v>179</c:v>
                </c:pt>
                <c:pt idx="61">
                  <c:v>179</c:v>
                </c:pt>
                <c:pt idx="62">
                  <c:v>179</c:v>
                </c:pt>
                <c:pt idx="63">
                  <c:v>179</c:v>
                </c:pt>
                <c:pt idx="64">
                  <c:v>179</c:v>
                </c:pt>
                <c:pt idx="65">
                  <c:v>179</c:v>
                </c:pt>
                <c:pt idx="66">
                  <c:v>179</c:v>
                </c:pt>
                <c:pt idx="67">
                  <c:v>179</c:v>
                </c:pt>
                <c:pt idx="68">
                  <c:v>179</c:v>
                </c:pt>
                <c:pt idx="69">
                  <c:v>179</c:v>
                </c:pt>
                <c:pt idx="70">
                  <c:v>179</c:v>
                </c:pt>
                <c:pt idx="71">
                  <c:v>179</c:v>
                </c:pt>
                <c:pt idx="72">
                  <c:v>179</c:v>
                </c:pt>
                <c:pt idx="73">
                  <c:v>179</c:v>
                </c:pt>
                <c:pt idx="74">
                  <c:v>179</c:v>
                </c:pt>
                <c:pt idx="75">
                  <c:v>179</c:v>
                </c:pt>
                <c:pt idx="76">
                  <c:v>179</c:v>
                </c:pt>
                <c:pt idx="77">
                  <c:v>179</c:v>
                </c:pt>
                <c:pt idx="78">
                  <c:v>179</c:v>
                </c:pt>
                <c:pt idx="79">
                  <c:v>179</c:v>
                </c:pt>
                <c:pt idx="80">
                  <c:v>179</c:v>
                </c:pt>
                <c:pt idx="81">
                  <c:v>179</c:v>
                </c:pt>
                <c:pt idx="82">
                  <c:v>179</c:v>
                </c:pt>
                <c:pt idx="83">
                  <c:v>179</c:v>
                </c:pt>
                <c:pt idx="84">
                  <c:v>179</c:v>
                </c:pt>
                <c:pt idx="85">
                  <c:v>179</c:v>
                </c:pt>
                <c:pt idx="86">
                  <c:v>179</c:v>
                </c:pt>
                <c:pt idx="87">
                  <c:v>179</c:v>
                </c:pt>
                <c:pt idx="88">
                  <c:v>179</c:v>
                </c:pt>
                <c:pt idx="89">
                  <c:v>179</c:v>
                </c:pt>
                <c:pt idx="90">
                  <c:v>179</c:v>
                </c:pt>
                <c:pt idx="91">
                  <c:v>179</c:v>
                </c:pt>
                <c:pt idx="92">
                  <c:v>179</c:v>
                </c:pt>
                <c:pt idx="93">
                  <c:v>179</c:v>
                </c:pt>
                <c:pt idx="94">
                  <c:v>179</c:v>
                </c:pt>
                <c:pt idx="95">
                  <c:v>179</c:v>
                </c:pt>
                <c:pt idx="96">
                  <c:v>179</c:v>
                </c:pt>
                <c:pt idx="97">
                  <c:v>179</c:v>
                </c:pt>
                <c:pt idx="98">
                  <c:v>179</c:v>
                </c:pt>
                <c:pt idx="99">
                  <c:v>179</c:v>
                </c:pt>
                <c:pt idx="100">
                  <c:v>179</c:v>
                </c:pt>
                <c:pt idx="101">
                  <c:v>179</c:v>
                </c:pt>
                <c:pt idx="102">
                  <c:v>179</c:v>
                </c:pt>
                <c:pt idx="103">
                  <c:v>179</c:v>
                </c:pt>
                <c:pt idx="104">
                  <c:v>179</c:v>
                </c:pt>
                <c:pt idx="105">
                  <c:v>179</c:v>
                </c:pt>
                <c:pt idx="106">
                  <c:v>179</c:v>
                </c:pt>
                <c:pt idx="107">
                  <c:v>179</c:v>
                </c:pt>
                <c:pt idx="108">
                  <c:v>179</c:v>
                </c:pt>
                <c:pt idx="109">
                  <c:v>179</c:v>
                </c:pt>
                <c:pt idx="110">
                  <c:v>179</c:v>
                </c:pt>
                <c:pt idx="111">
                  <c:v>179</c:v>
                </c:pt>
                <c:pt idx="112">
                  <c:v>179</c:v>
                </c:pt>
                <c:pt idx="113">
                  <c:v>179</c:v>
                </c:pt>
                <c:pt idx="114">
                  <c:v>179</c:v>
                </c:pt>
                <c:pt idx="115">
                  <c:v>179</c:v>
                </c:pt>
                <c:pt idx="116">
                  <c:v>179</c:v>
                </c:pt>
                <c:pt idx="117">
                  <c:v>179</c:v>
                </c:pt>
                <c:pt idx="118">
                  <c:v>179</c:v>
                </c:pt>
                <c:pt idx="119">
                  <c:v>179</c:v>
                </c:pt>
                <c:pt idx="120">
                  <c:v>179</c:v>
                </c:pt>
                <c:pt idx="121">
                  <c:v>179</c:v>
                </c:pt>
                <c:pt idx="122">
                  <c:v>179</c:v>
                </c:pt>
                <c:pt idx="123">
                  <c:v>179</c:v>
                </c:pt>
                <c:pt idx="124">
                  <c:v>179</c:v>
                </c:pt>
                <c:pt idx="125">
                  <c:v>179</c:v>
                </c:pt>
                <c:pt idx="126">
                  <c:v>179</c:v>
                </c:pt>
                <c:pt idx="127">
                  <c:v>179</c:v>
                </c:pt>
                <c:pt idx="128">
                  <c:v>179</c:v>
                </c:pt>
                <c:pt idx="129">
                  <c:v>179</c:v>
                </c:pt>
                <c:pt idx="130">
                  <c:v>179</c:v>
                </c:pt>
                <c:pt idx="131">
                  <c:v>179</c:v>
                </c:pt>
                <c:pt idx="132">
                  <c:v>179</c:v>
                </c:pt>
                <c:pt idx="133">
                  <c:v>179</c:v>
                </c:pt>
                <c:pt idx="134">
                  <c:v>179</c:v>
                </c:pt>
                <c:pt idx="135">
                  <c:v>179</c:v>
                </c:pt>
                <c:pt idx="136">
                  <c:v>179</c:v>
                </c:pt>
                <c:pt idx="137">
                  <c:v>179</c:v>
                </c:pt>
                <c:pt idx="138">
                  <c:v>179</c:v>
                </c:pt>
              </c:numCache>
            </c:numRef>
          </c:val>
          <c:smooth val="0"/>
          <c:extLst>
            <c:ext xmlns:c16="http://schemas.microsoft.com/office/drawing/2014/chart" uri="{C3380CC4-5D6E-409C-BE32-E72D297353CC}">
              <c16:uniqueId val="{00000002-693D-4ACF-BF0F-84AC983D7701}"/>
            </c:ext>
          </c:extLst>
        </c:ser>
        <c:ser>
          <c:idx val="3"/>
          <c:order val="3"/>
          <c:tx>
            <c:strRef>
              <c:f>'2. 1 piece 4 joints no box'!$G$3</c:f>
              <c:strCache>
                <c:ptCount val="1"/>
                <c:pt idx="0">
                  <c:v>framerate</c:v>
                </c:pt>
              </c:strCache>
            </c:strRef>
          </c:tx>
          <c:spPr>
            <a:ln w="28575" cap="rnd">
              <a:solidFill>
                <a:schemeClr val="accent4"/>
              </a:solidFill>
              <a:round/>
            </a:ln>
            <a:effectLst/>
          </c:spPr>
          <c:marker>
            <c:symbol val="none"/>
          </c:marker>
          <c:cat>
            <c:numRef>
              <c:f>'2. 1 piece 4 joints no box'!$C$4:$C$142</c:f>
              <c:numCache>
                <c:formatCode>General</c:formatCode>
                <c:ptCount val="13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numCache>
            </c:numRef>
          </c:cat>
          <c:val>
            <c:numRef>
              <c:f>'2. 1 piece 4 joints no box'!$G$4:$G$142</c:f>
              <c:numCache>
                <c:formatCode>General</c:formatCode>
                <c:ptCount val="139"/>
                <c:pt idx="0">
                  <c:v>0</c:v>
                </c:pt>
                <c:pt idx="1">
                  <c:v>0</c:v>
                </c:pt>
                <c:pt idx="2">
                  <c:v>0</c:v>
                </c:pt>
                <c:pt idx="3">
                  <c:v>0</c:v>
                </c:pt>
                <c:pt idx="4">
                  <c:v>0</c:v>
                </c:pt>
                <c:pt idx="5">
                  <c:v>0</c:v>
                </c:pt>
                <c:pt idx="6">
                  <c:v>0</c:v>
                </c:pt>
                <c:pt idx="7">
                  <c:v>0</c:v>
                </c:pt>
                <c:pt idx="8">
                  <c:v>0</c:v>
                </c:pt>
                <c:pt idx="9">
                  <c:v>0</c:v>
                </c:pt>
                <c:pt idx="10">
                  <c:v>62</c:v>
                </c:pt>
                <c:pt idx="11">
                  <c:v>62</c:v>
                </c:pt>
                <c:pt idx="12">
                  <c:v>62</c:v>
                </c:pt>
                <c:pt idx="13">
                  <c:v>62</c:v>
                </c:pt>
                <c:pt idx="14">
                  <c:v>62</c:v>
                </c:pt>
                <c:pt idx="15">
                  <c:v>62</c:v>
                </c:pt>
                <c:pt idx="16">
                  <c:v>62</c:v>
                </c:pt>
                <c:pt idx="17">
                  <c:v>62</c:v>
                </c:pt>
                <c:pt idx="18">
                  <c:v>62</c:v>
                </c:pt>
                <c:pt idx="19">
                  <c:v>62</c:v>
                </c:pt>
                <c:pt idx="20">
                  <c:v>72</c:v>
                </c:pt>
                <c:pt idx="21">
                  <c:v>72</c:v>
                </c:pt>
                <c:pt idx="22">
                  <c:v>72</c:v>
                </c:pt>
                <c:pt idx="23">
                  <c:v>72</c:v>
                </c:pt>
                <c:pt idx="24">
                  <c:v>72</c:v>
                </c:pt>
                <c:pt idx="25">
                  <c:v>72</c:v>
                </c:pt>
                <c:pt idx="26">
                  <c:v>72</c:v>
                </c:pt>
                <c:pt idx="27">
                  <c:v>72</c:v>
                </c:pt>
                <c:pt idx="28">
                  <c:v>72</c:v>
                </c:pt>
                <c:pt idx="29">
                  <c:v>72</c:v>
                </c:pt>
                <c:pt idx="30">
                  <c:v>68</c:v>
                </c:pt>
                <c:pt idx="31">
                  <c:v>68</c:v>
                </c:pt>
                <c:pt idx="32">
                  <c:v>68</c:v>
                </c:pt>
                <c:pt idx="33">
                  <c:v>68</c:v>
                </c:pt>
                <c:pt idx="34">
                  <c:v>68</c:v>
                </c:pt>
                <c:pt idx="35">
                  <c:v>68</c:v>
                </c:pt>
                <c:pt idx="36">
                  <c:v>68</c:v>
                </c:pt>
                <c:pt idx="37">
                  <c:v>68</c:v>
                </c:pt>
                <c:pt idx="38">
                  <c:v>68</c:v>
                </c:pt>
                <c:pt idx="39">
                  <c:v>68</c:v>
                </c:pt>
                <c:pt idx="40">
                  <c:v>73</c:v>
                </c:pt>
                <c:pt idx="41">
                  <c:v>73</c:v>
                </c:pt>
                <c:pt idx="42">
                  <c:v>73</c:v>
                </c:pt>
                <c:pt idx="43">
                  <c:v>73</c:v>
                </c:pt>
                <c:pt idx="44">
                  <c:v>73</c:v>
                </c:pt>
                <c:pt idx="45">
                  <c:v>73</c:v>
                </c:pt>
                <c:pt idx="46">
                  <c:v>73</c:v>
                </c:pt>
                <c:pt idx="47">
                  <c:v>73</c:v>
                </c:pt>
                <c:pt idx="48">
                  <c:v>73</c:v>
                </c:pt>
                <c:pt idx="49">
                  <c:v>73</c:v>
                </c:pt>
                <c:pt idx="50">
                  <c:v>67</c:v>
                </c:pt>
                <c:pt idx="51">
                  <c:v>67</c:v>
                </c:pt>
                <c:pt idx="52">
                  <c:v>67</c:v>
                </c:pt>
                <c:pt idx="53">
                  <c:v>67</c:v>
                </c:pt>
                <c:pt idx="54">
                  <c:v>67</c:v>
                </c:pt>
                <c:pt idx="55">
                  <c:v>67</c:v>
                </c:pt>
                <c:pt idx="56">
                  <c:v>67</c:v>
                </c:pt>
                <c:pt idx="57">
                  <c:v>67</c:v>
                </c:pt>
                <c:pt idx="58">
                  <c:v>67</c:v>
                </c:pt>
                <c:pt idx="59">
                  <c:v>67</c:v>
                </c:pt>
                <c:pt idx="60">
                  <c:v>62</c:v>
                </c:pt>
                <c:pt idx="61">
                  <c:v>62</c:v>
                </c:pt>
                <c:pt idx="62">
                  <c:v>62</c:v>
                </c:pt>
                <c:pt idx="63">
                  <c:v>62</c:v>
                </c:pt>
                <c:pt idx="64">
                  <c:v>62</c:v>
                </c:pt>
                <c:pt idx="65">
                  <c:v>62</c:v>
                </c:pt>
                <c:pt idx="66">
                  <c:v>62</c:v>
                </c:pt>
                <c:pt idx="67">
                  <c:v>62</c:v>
                </c:pt>
                <c:pt idx="68">
                  <c:v>62</c:v>
                </c:pt>
                <c:pt idx="69">
                  <c:v>62</c:v>
                </c:pt>
                <c:pt idx="70">
                  <c:v>75</c:v>
                </c:pt>
                <c:pt idx="71">
                  <c:v>75</c:v>
                </c:pt>
                <c:pt idx="72">
                  <c:v>75</c:v>
                </c:pt>
                <c:pt idx="73">
                  <c:v>75</c:v>
                </c:pt>
                <c:pt idx="74">
                  <c:v>75</c:v>
                </c:pt>
                <c:pt idx="75">
                  <c:v>75</c:v>
                </c:pt>
                <c:pt idx="76">
                  <c:v>75</c:v>
                </c:pt>
                <c:pt idx="77">
                  <c:v>75</c:v>
                </c:pt>
                <c:pt idx="78">
                  <c:v>75</c:v>
                </c:pt>
                <c:pt idx="79">
                  <c:v>75</c:v>
                </c:pt>
                <c:pt idx="80">
                  <c:v>71</c:v>
                </c:pt>
                <c:pt idx="81">
                  <c:v>71</c:v>
                </c:pt>
                <c:pt idx="82">
                  <c:v>71</c:v>
                </c:pt>
                <c:pt idx="83">
                  <c:v>71</c:v>
                </c:pt>
                <c:pt idx="84">
                  <c:v>71</c:v>
                </c:pt>
                <c:pt idx="85">
                  <c:v>71</c:v>
                </c:pt>
                <c:pt idx="86">
                  <c:v>71</c:v>
                </c:pt>
                <c:pt idx="87">
                  <c:v>71</c:v>
                </c:pt>
                <c:pt idx="88">
                  <c:v>71</c:v>
                </c:pt>
                <c:pt idx="89">
                  <c:v>71</c:v>
                </c:pt>
                <c:pt idx="90">
                  <c:v>74</c:v>
                </c:pt>
                <c:pt idx="91">
                  <c:v>74</c:v>
                </c:pt>
                <c:pt idx="92">
                  <c:v>74</c:v>
                </c:pt>
                <c:pt idx="93">
                  <c:v>74</c:v>
                </c:pt>
                <c:pt idx="94">
                  <c:v>74</c:v>
                </c:pt>
                <c:pt idx="95">
                  <c:v>74</c:v>
                </c:pt>
                <c:pt idx="96">
                  <c:v>74</c:v>
                </c:pt>
                <c:pt idx="97">
                  <c:v>74</c:v>
                </c:pt>
                <c:pt idx="98">
                  <c:v>74</c:v>
                </c:pt>
                <c:pt idx="99">
                  <c:v>74</c:v>
                </c:pt>
                <c:pt idx="100">
                  <c:v>68</c:v>
                </c:pt>
                <c:pt idx="101">
                  <c:v>68</c:v>
                </c:pt>
                <c:pt idx="102">
                  <c:v>68</c:v>
                </c:pt>
                <c:pt idx="103">
                  <c:v>68</c:v>
                </c:pt>
                <c:pt idx="104">
                  <c:v>68</c:v>
                </c:pt>
                <c:pt idx="105">
                  <c:v>68</c:v>
                </c:pt>
                <c:pt idx="106">
                  <c:v>68</c:v>
                </c:pt>
                <c:pt idx="107">
                  <c:v>68</c:v>
                </c:pt>
                <c:pt idx="108">
                  <c:v>68</c:v>
                </c:pt>
                <c:pt idx="109">
                  <c:v>68</c:v>
                </c:pt>
                <c:pt idx="110">
                  <c:v>71</c:v>
                </c:pt>
                <c:pt idx="111">
                  <c:v>71</c:v>
                </c:pt>
                <c:pt idx="112">
                  <c:v>71</c:v>
                </c:pt>
                <c:pt idx="113">
                  <c:v>71</c:v>
                </c:pt>
                <c:pt idx="114">
                  <c:v>71</c:v>
                </c:pt>
                <c:pt idx="115">
                  <c:v>71</c:v>
                </c:pt>
                <c:pt idx="116">
                  <c:v>71</c:v>
                </c:pt>
                <c:pt idx="117">
                  <c:v>71</c:v>
                </c:pt>
                <c:pt idx="118">
                  <c:v>71</c:v>
                </c:pt>
                <c:pt idx="119">
                  <c:v>71</c:v>
                </c:pt>
                <c:pt idx="120">
                  <c:v>68</c:v>
                </c:pt>
                <c:pt idx="121">
                  <c:v>68</c:v>
                </c:pt>
                <c:pt idx="122">
                  <c:v>68</c:v>
                </c:pt>
                <c:pt idx="123">
                  <c:v>68</c:v>
                </c:pt>
                <c:pt idx="124">
                  <c:v>68</c:v>
                </c:pt>
                <c:pt idx="125">
                  <c:v>68</c:v>
                </c:pt>
                <c:pt idx="126">
                  <c:v>68</c:v>
                </c:pt>
                <c:pt idx="127">
                  <c:v>68</c:v>
                </c:pt>
                <c:pt idx="128">
                  <c:v>68</c:v>
                </c:pt>
                <c:pt idx="129">
                  <c:v>68</c:v>
                </c:pt>
                <c:pt idx="130">
                  <c:v>68</c:v>
                </c:pt>
                <c:pt idx="131">
                  <c:v>68</c:v>
                </c:pt>
                <c:pt idx="132">
                  <c:v>68</c:v>
                </c:pt>
                <c:pt idx="133">
                  <c:v>68</c:v>
                </c:pt>
                <c:pt idx="134">
                  <c:v>68</c:v>
                </c:pt>
                <c:pt idx="135">
                  <c:v>68</c:v>
                </c:pt>
                <c:pt idx="136">
                  <c:v>68</c:v>
                </c:pt>
                <c:pt idx="137">
                  <c:v>68</c:v>
                </c:pt>
                <c:pt idx="138">
                  <c:v>68</c:v>
                </c:pt>
              </c:numCache>
            </c:numRef>
          </c:val>
          <c:smooth val="0"/>
          <c:extLst>
            <c:ext xmlns:c16="http://schemas.microsoft.com/office/drawing/2014/chart" uri="{C3380CC4-5D6E-409C-BE32-E72D297353CC}">
              <c16:uniqueId val="{00000003-693D-4ACF-BF0F-84AC983D7701}"/>
            </c:ext>
          </c:extLst>
        </c:ser>
        <c:dLbls>
          <c:showLegendKey val="0"/>
          <c:showVal val="0"/>
          <c:showCatName val="0"/>
          <c:showSerName val="0"/>
          <c:showPercent val="0"/>
          <c:showBubbleSize val="0"/>
        </c:dLbls>
        <c:smooth val="0"/>
        <c:axId val="413291288"/>
        <c:axId val="413292600"/>
      </c:lineChart>
      <c:catAx>
        <c:axId val="413291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292600"/>
        <c:crosses val="autoZero"/>
        <c:auto val="1"/>
        <c:lblAlgn val="ctr"/>
        <c:lblOffset val="100"/>
        <c:noMultiLvlLbl val="0"/>
      </c:catAx>
      <c:valAx>
        <c:axId val="413292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2912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1 peice 4 joints with box'!$E$2</c:f>
              <c:strCache>
                <c:ptCount val="1"/>
                <c:pt idx="0">
                  <c:v>GB1</c:v>
                </c:pt>
              </c:strCache>
            </c:strRef>
          </c:tx>
          <c:spPr>
            <a:ln w="28575" cap="rnd">
              <a:solidFill>
                <a:schemeClr val="accent1"/>
              </a:solidFill>
              <a:round/>
            </a:ln>
            <a:effectLst/>
          </c:spPr>
          <c:marker>
            <c:symbol val="none"/>
          </c:marker>
          <c:cat>
            <c:numRef>
              <c:f>'4. 1 peice 4 joints with box'!$C$3:$C$212</c:f>
              <c:numCache>
                <c:formatCode>General</c:formatCode>
                <c:ptCount val="21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numCache>
            </c:numRef>
          </c:cat>
          <c:val>
            <c:numRef>
              <c:f>'4. 1 peice 4 joints with box'!$E$3:$E$212</c:f>
              <c:numCache>
                <c:formatCode>General</c:formatCode>
                <c:ptCount val="210"/>
                <c:pt idx="0">
                  <c:v>0</c:v>
                </c:pt>
                <c:pt idx="1">
                  <c:v>358</c:v>
                </c:pt>
                <c:pt idx="2">
                  <c:v>358</c:v>
                </c:pt>
                <c:pt idx="3">
                  <c:v>358</c:v>
                </c:pt>
                <c:pt idx="4">
                  <c:v>358</c:v>
                </c:pt>
                <c:pt idx="5">
                  <c:v>358</c:v>
                </c:pt>
                <c:pt idx="6">
                  <c:v>358</c:v>
                </c:pt>
                <c:pt idx="7">
                  <c:v>358</c:v>
                </c:pt>
                <c:pt idx="8">
                  <c:v>358</c:v>
                </c:pt>
                <c:pt idx="9">
                  <c:v>358</c:v>
                </c:pt>
                <c:pt idx="10">
                  <c:v>358</c:v>
                </c:pt>
                <c:pt idx="11">
                  <c:v>358</c:v>
                </c:pt>
                <c:pt idx="12">
                  <c:v>358</c:v>
                </c:pt>
                <c:pt idx="13">
                  <c:v>358</c:v>
                </c:pt>
                <c:pt idx="14">
                  <c:v>358</c:v>
                </c:pt>
                <c:pt idx="15">
                  <c:v>358</c:v>
                </c:pt>
                <c:pt idx="16">
                  <c:v>358</c:v>
                </c:pt>
                <c:pt idx="17">
                  <c:v>358</c:v>
                </c:pt>
                <c:pt idx="18">
                  <c:v>358</c:v>
                </c:pt>
                <c:pt idx="19">
                  <c:v>358</c:v>
                </c:pt>
                <c:pt idx="20">
                  <c:v>358</c:v>
                </c:pt>
                <c:pt idx="21">
                  <c:v>358</c:v>
                </c:pt>
                <c:pt idx="22">
                  <c:v>358</c:v>
                </c:pt>
                <c:pt idx="23">
                  <c:v>358</c:v>
                </c:pt>
                <c:pt idx="24">
                  <c:v>358</c:v>
                </c:pt>
                <c:pt idx="25">
                  <c:v>358</c:v>
                </c:pt>
                <c:pt idx="26">
                  <c:v>358</c:v>
                </c:pt>
                <c:pt idx="27">
                  <c:v>358</c:v>
                </c:pt>
                <c:pt idx="28">
                  <c:v>358</c:v>
                </c:pt>
                <c:pt idx="29">
                  <c:v>358</c:v>
                </c:pt>
                <c:pt idx="30">
                  <c:v>358</c:v>
                </c:pt>
                <c:pt idx="31">
                  <c:v>358</c:v>
                </c:pt>
                <c:pt idx="32">
                  <c:v>358</c:v>
                </c:pt>
                <c:pt idx="33">
                  <c:v>358</c:v>
                </c:pt>
                <c:pt idx="34">
                  <c:v>358</c:v>
                </c:pt>
                <c:pt idx="35">
                  <c:v>358</c:v>
                </c:pt>
                <c:pt idx="36">
                  <c:v>358</c:v>
                </c:pt>
                <c:pt idx="37">
                  <c:v>358</c:v>
                </c:pt>
                <c:pt idx="38">
                  <c:v>358</c:v>
                </c:pt>
                <c:pt idx="39">
                  <c:v>358</c:v>
                </c:pt>
                <c:pt idx="40">
                  <c:v>358</c:v>
                </c:pt>
                <c:pt idx="41">
                  <c:v>358</c:v>
                </c:pt>
                <c:pt idx="42">
                  <c:v>358</c:v>
                </c:pt>
                <c:pt idx="43">
                  <c:v>358</c:v>
                </c:pt>
                <c:pt idx="44">
                  <c:v>358</c:v>
                </c:pt>
                <c:pt idx="45">
                  <c:v>358</c:v>
                </c:pt>
                <c:pt idx="46">
                  <c:v>358</c:v>
                </c:pt>
                <c:pt idx="47">
                  <c:v>358</c:v>
                </c:pt>
                <c:pt idx="48">
                  <c:v>358</c:v>
                </c:pt>
                <c:pt idx="49">
                  <c:v>358</c:v>
                </c:pt>
                <c:pt idx="50">
                  <c:v>358</c:v>
                </c:pt>
                <c:pt idx="51">
                  <c:v>358</c:v>
                </c:pt>
                <c:pt idx="52">
                  <c:v>358</c:v>
                </c:pt>
                <c:pt idx="53">
                  <c:v>358</c:v>
                </c:pt>
                <c:pt idx="54">
                  <c:v>358</c:v>
                </c:pt>
                <c:pt idx="55">
                  <c:v>358</c:v>
                </c:pt>
                <c:pt idx="56">
                  <c:v>358</c:v>
                </c:pt>
                <c:pt idx="57">
                  <c:v>358</c:v>
                </c:pt>
                <c:pt idx="58">
                  <c:v>358</c:v>
                </c:pt>
                <c:pt idx="59">
                  <c:v>358</c:v>
                </c:pt>
                <c:pt idx="60">
                  <c:v>358</c:v>
                </c:pt>
                <c:pt idx="61">
                  <c:v>358</c:v>
                </c:pt>
                <c:pt idx="62">
                  <c:v>358</c:v>
                </c:pt>
                <c:pt idx="63">
                  <c:v>358</c:v>
                </c:pt>
                <c:pt idx="64">
                  <c:v>358</c:v>
                </c:pt>
                <c:pt idx="65">
                  <c:v>358</c:v>
                </c:pt>
                <c:pt idx="66">
                  <c:v>358</c:v>
                </c:pt>
                <c:pt idx="67">
                  <c:v>358</c:v>
                </c:pt>
                <c:pt idx="68">
                  <c:v>358</c:v>
                </c:pt>
                <c:pt idx="69">
                  <c:v>358</c:v>
                </c:pt>
                <c:pt idx="70">
                  <c:v>358</c:v>
                </c:pt>
                <c:pt idx="71">
                  <c:v>358</c:v>
                </c:pt>
                <c:pt idx="72">
                  <c:v>358</c:v>
                </c:pt>
                <c:pt idx="73">
                  <c:v>358</c:v>
                </c:pt>
                <c:pt idx="74">
                  <c:v>358</c:v>
                </c:pt>
                <c:pt idx="75">
                  <c:v>358</c:v>
                </c:pt>
                <c:pt idx="76">
                  <c:v>358</c:v>
                </c:pt>
                <c:pt idx="77">
                  <c:v>358</c:v>
                </c:pt>
                <c:pt idx="78">
                  <c:v>358</c:v>
                </c:pt>
                <c:pt idx="79">
                  <c:v>358</c:v>
                </c:pt>
                <c:pt idx="80">
                  <c:v>13164</c:v>
                </c:pt>
                <c:pt idx="81">
                  <c:v>520</c:v>
                </c:pt>
                <c:pt idx="82">
                  <c:v>517</c:v>
                </c:pt>
                <c:pt idx="83">
                  <c:v>518</c:v>
                </c:pt>
                <c:pt idx="84">
                  <c:v>518</c:v>
                </c:pt>
                <c:pt idx="85">
                  <c:v>518</c:v>
                </c:pt>
                <c:pt idx="86">
                  <c:v>518</c:v>
                </c:pt>
                <c:pt idx="87">
                  <c:v>518</c:v>
                </c:pt>
                <c:pt idx="88">
                  <c:v>518</c:v>
                </c:pt>
                <c:pt idx="89">
                  <c:v>518</c:v>
                </c:pt>
                <c:pt idx="90">
                  <c:v>518</c:v>
                </c:pt>
                <c:pt idx="91">
                  <c:v>518</c:v>
                </c:pt>
                <c:pt idx="92">
                  <c:v>518</c:v>
                </c:pt>
                <c:pt idx="93">
                  <c:v>518</c:v>
                </c:pt>
                <c:pt idx="94">
                  <c:v>518</c:v>
                </c:pt>
                <c:pt idx="95">
                  <c:v>518</c:v>
                </c:pt>
                <c:pt idx="96">
                  <c:v>518</c:v>
                </c:pt>
                <c:pt idx="97">
                  <c:v>518</c:v>
                </c:pt>
                <c:pt idx="98">
                  <c:v>518</c:v>
                </c:pt>
                <c:pt idx="99">
                  <c:v>518</c:v>
                </c:pt>
                <c:pt idx="100">
                  <c:v>518</c:v>
                </c:pt>
                <c:pt idx="101">
                  <c:v>518</c:v>
                </c:pt>
                <c:pt idx="102">
                  <c:v>518</c:v>
                </c:pt>
                <c:pt idx="103">
                  <c:v>518</c:v>
                </c:pt>
                <c:pt idx="104">
                  <c:v>518</c:v>
                </c:pt>
                <c:pt idx="105">
                  <c:v>518</c:v>
                </c:pt>
                <c:pt idx="106">
                  <c:v>518</c:v>
                </c:pt>
                <c:pt idx="107">
                  <c:v>518</c:v>
                </c:pt>
                <c:pt idx="108">
                  <c:v>518</c:v>
                </c:pt>
                <c:pt idx="109">
                  <c:v>518</c:v>
                </c:pt>
                <c:pt idx="110">
                  <c:v>518</c:v>
                </c:pt>
                <c:pt idx="111">
                  <c:v>518</c:v>
                </c:pt>
                <c:pt idx="112">
                  <c:v>518</c:v>
                </c:pt>
                <c:pt idx="113">
                  <c:v>518</c:v>
                </c:pt>
                <c:pt idx="114">
                  <c:v>518</c:v>
                </c:pt>
                <c:pt idx="115">
                  <c:v>518</c:v>
                </c:pt>
                <c:pt idx="116">
                  <c:v>518</c:v>
                </c:pt>
                <c:pt idx="117">
                  <c:v>518</c:v>
                </c:pt>
                <c:pt idx="118">
                  <c:v>518</c:v>
                </c:pt>
                <c:pt idx="119">
                  <c:v>518</c:v>
                </c:pt>
                <c:pt idx="120">
                  <c:v>518</c:v>
                </c:pt>
                <c:pt idx="121">
                  <c:v>518</c:v>
                </c:pt>
                <c:pt idx="122">
                  <c:v>518</c:v>
                </c:pt>
                <c:pt idx="123">
                  <c:v>518</c:v>
                </c:pt>
                <c:pt idx="124">
                  <c:v>518</c:v>
                </c:pt>
                <c:pt idx="125">
                  <c:v>518</c:v>
                </c:pt>
                <c:pt idx="126">
                  <c:v>518</c:v>
                </c:pt>
                <c:pt idx="127">
                  <c:v>518</c:v>
                </c:pt>
                <c:pt idx="128">
                  <c:v>518</c:v>
                </c:pt>
                <c:pt idx="129">
                  <c:v>518</c:v>
                </c:pt>
                <c:pt idx="130">
                  <c:v>518</c:v>
                </c:pt>
                <c:pt idx="131">
                  <c:v>518</c:v>
                </c:pt>
                <c:pt idx="132">
                  <c:v>518</c:v>
                </c:pt>
                <c:pt idx="133">
                  <c:v>518</c:v>
                </c:pt>
                <c:pt idx="134">
                  <c:v>518</c:v>
                </c:pt>
                <c:pt idx="135">
                  <c:v>518</c:v>
                </c:pt>
                <c:pt idx="136">
                  <c:v>518</c:v>
                </c:pt>
                <c:pt idx="137">
                  <c:v>518</c:v>
                </c:pt>
                <c:pt idx="138">
                  <c:v>518</c:v>
                </c:pt>
                <c:pt idx="139">
                  <c:v>518</c:v>
                </c:pt>
                <c:pt idx="140">
                  <c:v>518</c:v>
                </c:pt>
                <c:pt idx="141">
                  <c:v>518</c:v>
                </c:pt>
                <c:pt idx="142">
                  <c:v>518</c:v>
                </c:pt>
                <c:pt idx="143">
                  <c:v>518</c:v>
                </c:pt>
                <c:pt idx="144">
                  <c:v>518</c:v>
                </c:pt>
                <c:pt idx="145">
                  <c:v>518</c:v>
                </c:pt>
                <c:pt idx="146">
                  <c:v>518</c:v>
                </c:pt>
                <c:pt idx="147">
                  <c:v>518</c:v>
                </c:pt>
                <c:pt idx="148">
                  <c:v>518</c:v>
                </c:pt>
                <c:pt idx="149">
                  <c:v>518</c:v>
                </c:pt>
                <c:pt idx="150">
                  <c:v>518</c:v>
                </c:pt>
                <c:pt idx="151">
                  <c:v>518</c:v>
                </c:pt>
                <c:pt idx="152">
                  <c:v>518</c:v>
                </c:pt>
                <c:pt idx="153">
                  <c:v>518</c:v>
                </c:pt>
                <c:pt idx="154">
                  <c:v>518</c:v>
                </c:pt>
                <c:pt idx="155">
                  <c:v>518</c:v>
                </c:pt>
                <c:pt idx="156">
                  <c:v>518</c:v>
                </c:pt>
                <c:pt idx="157">
                  <c:v>518</c:v>
                </c:pt>
                <c:pt idx="158">
                  <c:v>518</c:v>
                </c:pt>
                <c:pt idx="159">
                  <c:v>518</c:v>
                </c:pt>
                <c:pt idx="160">
                  <c:v>518</c:v>
                </c:pt>
                <c:pt idx="161">
                  <c:v>518</c:v>
                </c:pt>
                <c:pt idx="162">
                  <c:v>518</c:v>
                </c:pt>
                <c:pt idx="163">
                  <c:v>518</c:v>
                </c:pt>
                <c:pt idx="164">
                  <c:v>518</c:v>
                </c:pt>
                <c:pt idx="165">
                  <c:v>518</c:v>
                </c:pt>
                <c:pt idx="166">
                  <c:v>518</c:v>
                </c:pt>
                <c:pt idx="167">
                  <c:v>518</c:v>
                </c:pt>
                <c:pt idx="168">
                  <c:v>518</c:v>
                </c:pt>
                <c:pt idx="169">
                  <c:v>518</c:v>
                </c:pt>
                <c:pt idx="170">
                  <c:v>518</c:v>
                </c:pt>
                <c:pt idx="171">
                  <c:v>518</c:v>
                </c:pt>
                <c:pt idx="172">
                  <c:v>518</c:v>
                </c:pt>
                <c:pt idx="173">
                  <c:v>518</c:v>
                </c:pt>
                <c:pt idx="174">
                  <c:v>518</c:v>
                </c:pt>
                <c:pt idx="175">
                  <c:v>518</c:v>
                </c:pt>
                <c:pt idx="176">
                  <c:v>518</c:v>
                </c:pt>
                <c:pt idx="177">
                  <c:v>518</c:v>
                </c:pt>
                <c:pt idx="178">
                  <c:v>518</c:v>
                </c:pt>
                <c:pt idx="179">
                  <c:v>518</c:v>
                </c:pt>
                <c:pt idx="180">
                  <c:v>518</c:v>
                </c:pt>
                <c:pt idx="181">
                  <c:v>518</c:v>
                </c:pt>
                <c:pt idx="182">
                  <c:v>518</c:v>
                </c:pt>
                <c:pt idx="183">
                  <c:v>518</c:v>
                </c:pt>
                <c:pt idx="184">
                  <c:v>518</c:v>
                </c:pt>
                <c:pt idx="185">
                  <c:v>518</c:v>
                </c:pt>
                <c:pt idx="186">
                  <c:v>518</c:v>
                </c:pt>
                <c:pt idx="187">
                  <c:v>518</c:v>
                </c:pt>
                <c:pt idx="188">
                  <c:v>518</c:v>
                </c:pt>
                <c:pt idx="189">
                  <c:v>518</c:v>
                </c:pt>
                <c:pt idx="190">
                  <c:v>518</c:v>
                </c:pt>
                <c:pt idx="191">
                  <c:v>518</c:v>
                </c:pt>
                <c:pt idx="192">
                  <c:v>518</c:v>
                </c:pt>
                <c:pt idx="193">
                  <c:v>518</c:v>
                </c:pt>
                <c:pt idx="194">
                  <c:v>518</c:v>
                </c:pt>
                <c:pt idx="195">
                  <c:v>518</c:v>
                </c:pt>
                <c:pt idx="196">
                  <c:v>518</c:v>
                </c:pt>
                <c:pt idx="197">
                  <c:v>518</c:v>
                </c:pt>
                <c:pt idx="198">
                  <c:v>518</c:v>
                </c:pt>
                <c:pt idx="199">
                  <c:v>518</c:v>
                </c:pt>
                <c:pt idx="200">
                  <c:v>518</c:v>
                </c:pt>
                <c:pt idx="201">
                  <c:v>518</c:v>
                </c:pt>
                <c:pt idx="202">
                  <c:v>518</c:v>
                </c:pt>
                <c:pt idx="203">
                  <c:v>518</c:v>
                </c:pt>
                <c:pt idx="204">
                  <c:v>518</c:v>
                </c:pt>
                <c:pt idx="205">
                  <c:v>518</c:v>
                </c:pt>
                <c:pt idx="206">
                  <c:v>518</c:v>
                </c:pt>
                <c:pt idx="207">
                  <c:v>518</c:v>
                </c:pt>
                <c:pt idx="208">
                  <c:v>518</c:v>
                </c:pt>
                <c:pt idx="209">
                  <c:v>518</c:v>
                </c:pt>
              </c:numCache>
            </c:numRef>
          </c:val>
          <c:smooth val="0"/>
          <c:extLst>
            <c:ext xmlns:c16="http://schemas.microsoft.com/office/drawing/2014/chart" uri="{C3380CC4-5D6E-409C-BE32-E72D297353CC}">
              <c16:uniqueId val="{00000000-55F7-4E9C-AA2C-4291915F4B10}"/>
            </c:ext>
          </c:extLst>
        </c:ser>
        <c:ser>
          <c:idx val="1"/>
          <c:order val="1"/>
          <c:tx>
            <c:strRef>
              <c:f>'4. 1 peice 4 joints with box'!$F$2</c:f>
              <c:strCache>
                <c:ptCount val="1"/>
                <c:pt idx="0">
                  <c:v>B1</c:v>
                </c:pt>
              </c:strCache>
            </c:strRef>
          </c:tx>
          <c:spPr>
            <a:ln w="28575" cap="rnd">
              <a:solidFill>
                <a:schemeClr val="accent2"/>
              </a:solidFill>
              <a:round/>
            </a:ln>
            <a:effectLst/>
          </c:spPr>
          <c:marker>
            <c:symbol val="none"/>
          </c:marker>
          <c:cat>
            <c:numRef>
              <c:f>'4. 1 peice 4 joints with box'!$C$3:$C$212</c:f>
              <c:numCache>
                <c:formatCode>General</c:formatCode>
                <c:ptCount val="21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numCache>
            </c:numRef>
          </c:cat>
          <c:val>
            <c:numRef>
              <c:f>'4. 1 peice 4 joints with box'!$F$3:$F$212</c:f>
              <c:numCache>
                <c:formatCode>General</c:formatCode>
                <c:ptCount val="210"/>
                <c:pt idx="0">
                  <c:v>0</c:v>
                </c:pt>
                <c:pt idx="1">
                  <c:v>358</c:v>
                </c:pt>
                <c:pt idx="2">
                  <c:v>358</c:v>
                </c:pt>
                <c:pt idx="3">
                  <c:v>358</c:v>
                </c:pt>
                <c:pt idx="4">
                  <c:v>358</c:v>
                </c:pt>
                <c:pt idx="5">
                  <c:v>358</c:v>
                </c:pt>
                <c:pt idx="6">
                  <c:v>358</c:v>
                </c:pt>
                <c:pt idx="7">
                  <c:v>358</c:v>
                </c:pt>
                <c:pt idx="8">
                  <c:v>358</c:v>
                </c:pt>
                <c:pt idx="9">
                  <c:v>358</c:v>
                </c:pt>
                <c:pt idx="10">
                  <c:v>358</c:v>
                </c:pt>
                <c:pt idx="11">
                  <c:v>358</c:v>
                </c:pt>
                <c:pt idx="12">
                  <c:v>358</c:v>
                </c:pt>
                <c:pt idx="13">
                  <c:v>358</c:v>
                </c:pt>
                <c:pt idx="14">
                  <c:v>358</c:v>
                </c:pt>
                <c:pt idx="15">
                  <c:v>358</c:v>
                </c:pt>
                <c:pt idx="16">
                  <c:v>358</c:v>
                </c:pt>
                <c:pt idx="17">
                  <c:v>358</c:v>
                </c:pt>
                <c:pt idx="18">
                  <c:v>358</c:v>
                </c:pt>
                <c:pt idx="19">
                  <c:v>358</c:v>
                </c:pt>
                <c:pt idx="20">
                  <c:v>358</c:v>
                </c:pt>
                <c:pt idx="21">
                  <c:v>358</c:v>
                </c:pt>
                <c:pt idx="22">
                  <c:v>358</c:v>
                </c:pt>
                <c:pt idx="23">
                  <c:v>358</c:v>
                </c:pt>
                <c:pt idx="24">
                  <c:v>358</c:v>
                </c:pt>
                <c:pt idx="25">
                  <c:v>358</c:v>
                </c:pt>
                <c:pt idx="26">
                  <c:v>358</c:v>
                </c:pt>
                <c:pt idx="27">
                  <c:v>358</c:v>
                </c:pt>
                <c:pt idx="28">
                  <c:v>358</c:v>
                </c:pt>
                <c:pt idx="29">
                  <c:v>358</c:v>
                </c:pt>
                <c:pt idx="30">
                  <c:v>358</c:v>
                </c:pt>
                <c:pt idx="31">
                  <c:v>358</c:v>
                </c:pt>
                <c:pt idx="32">
                  <c:v>358</c:v>
                </c:pt>
                <c:pt idx="33">
                  <c:v>358</c:v>
                </c:pt>
                <c:pt idx="34">
                  <c:v>358</c:v>
                </c:pt>
                <c:pt idx="35">
                  <c:v>358</c:v>
                </c:pt>
                <c:pt idx="36">
                  <c:v>358</c:v>
                </c:pt>
                <c:pt idx="37">
                  <c:v>358</c:v>
                </c:pt>
                <c:pt idx="38">
                  <c:v>358</c:v>
                </c:pt>
                <c:pt idx="39">
                  <c:v>358</c:v>
                </c:pt>
                <c:pt idx="40">
                  <c:v>358</c:v>
                </c:pt>
                <c:pt idx="41">
                  <c:v>358</c:v>
                </c:pt>
                <c:pt idx="42">
                  <c:v>358</c:v>
                </c:pt>
                <c:pt idx="43">
                  <c:v>358</c:v>
                </c:pt>
                <c:pt idx="44">
                  <c:v>358</c:v>
                </c:pt>
                <c:pt idx="45">
                  <c:v>358</c:v>
                </c:pt>
                <c:pt idx="46">
                  <c:v>358</c:v>
                </c:pt>
                <c:pt idx="47">
                  <c:v>358</c:v>
                </c:pt>
                <c:pt idx="48">
                  <c:v>358</c:v>
                </c:pt>
                <c:pt idx="49">
                  <c:v>358</c:v>
                </c:pt>
                <c:pt idx="50">
                  <c:v>358</c:v>
                </c:pt>
                <c:pt idx="51">
                  <c:v>358</c:v>
                </c:pt>
                <c:pt idx="52">
                  <c:v>358</c:v>
                </c:pt>
                <c:pt idx="53">
                  <c:v>358</c:v>
                </c:pt>
                <c:pt idx="54">
                  <c:v>358</c:v>
                </c:pt>
                <c:pt idx="55">
                  <c:v>358</c:v>
                </c:pt>
                <c:pt idx="56">
                  <c:v>358</c:v>
                </c:pt>
                <c:pt idx="57">
                  <c:v>358</c:v>
                </c:pt>
                <c:pt idx="58">
                  <c:v>358</c:v>
                </c:pt>
                <c:pt idx="59">
                  <c:v>358</c:v>
                </c:pt>
                <c:pt idx="60">
                  <c:v>358</c:v>
                </c:pt>
                <c:pt idx="61">
                  <c:v>358</c:v>
                </c:pt>
                <c:pt idx="62">
                  <c:v>358</c:v>
                </c:pt>
                <c:pt idx="63">
                  <c:v>358</c:v>
                </c:pt>
                <c:pt idx="64">
                  <c:v>358</c:v>
                </c:pt>
                <c:pt idx="65">
                  <c:v>358</c:v>
                </c:pt>
                <c:pt idx="66">
                  <c:v>358</c:v>
                </c:pt>
                <c:pt idx="67">
                  <c:v>358</c:v>
                </c:pt>
                <c:pt idx="68">
                  <c:v>358</c:v>
                </c:pt>
                <c:pt idx="69">
                  <c:v>358</c:v>
                </c:pt>
                <c:pt idx="70">
                  <c:v>358</c:v>
                </c:pt>
                <c:pt idx="71">
                  <c:v>358</c:v>
                </c:pt>
                <c:pt idx="72">
                  <c:v>358</c:v>
                </c:pt>
                <c:pt idx="73">
                  <c:v>358</c:v>
                </c:pt>
                <c:pt idx="74">
                  <c:v>358</c:v>
                </c:pt>
                <c:pt idx="75">
                  <c:v>358</c:v>
                </c:pt>
                <c:pt idx="76">
                  <c:v>358</c:v>
                </c:pt>
                <c:pt idx="77">
                  <c:v>358</c:v>
                </c:pt>
                <c:pt idx="78">
                  <c:v>358</c:v>
                </c:pt>
                <c:pt idx="79">
                  <c:v>358</c:v>
                </c:pt>
                <c:pt idx="80">
                  <c:v>13154</c:v>
                </c:pt>
                <c:pt idx="81">
                  <c:v>523</c:v>
                </c:pt>
                <c:pt idx="82">
                  <c:v>515</c:v>
                </c:pt>
                <c:pt idx="83">
                  <c:v>518</c:v>
                </c:pt>
                <c:pt idx="84">
                  <c:v>518</c:v>
                </c:pt>
                <c:pt idx="85">
                  <c:v>518</c:v>
                </c:pt>
                <c:pt idx="86">
                  <c:v>518</c:v>
                </c:pt>
                <c:pt idx="87">
                  <c:v>518</c:v>
                </c:pt>
                <c:pt idx="88">
                  <c:v>518</c:v>
                </c:pt>
                <c:pt idx="89">
                  <c:v>518</c:v>
                </c:pt>
                <c:pt idx="90">
                  <c:v>518</c:v>
                </c:pt>
                <c:pt idx="91">
                  <c:v>518</c:v>
                </c:pt>
                <c:pt idx="92">
                  <c:v>518</c:v>
                </c:pt>
                <c:pt idx="93">
                  <c:v>518</c:v>
                </c:pt>
                <c:pt idx="94">
                  <c:v>518</c:v>
                </c:pt>
                <c:pt idx="95">
                  <c:v>518</c:v>
                </c:pt>
                <c:pt idx="96">
                  <c:v>518</c:v>
                </c:pt>
                <c:pt idx="97">
                  <c:v>518</c:v>
                </c:pt>
                <c:pt idx="98">
                  <c:v>518</c:v>
                </c:pt>
                <c:pt idx="99">
                  <c:v>518</c:v>
                </c:pt>
                <c:pt idx="100">
                  <c:v>518</c:v>
                </c:pt>
                <c:pt idx="101">
                  <c:v>518</c:v>
                </c:pt>
                <c:pt idx="102">
                  <c:v>518</c:v>
                </c:pt>
                <c:pt idx="103">
                  <c:v>518</c:v>
                </c:pt>
                <c:pt idx="104">
                  <c:v>518</c:v>
                </c:pt>
                <c:pt idx="105">
                  <c:v>518</c:v>
                </c:pt>
                <c:pt idx="106">
                  <c:v>518</c:v>
                </c:pt>
                <c:pt idx="107">
                  <c:v>518</c:v>
                </c:pt>
                <c:pt idx="108">
                  <c:v>518</c:v>
                </c:pt>
                <c:pt idx="109">
                  <c:v>518</c:v>
                </c:pt>
                <c:pt idx="110">
                  <c:v>518</c:v>
                </c:pt>
                <c:pt idx="111">
                  <c:v>518</c:v>
                </c:pt>
                <c:pt idx="112">
                  <c:v>518</c:v>
                </c:pt>
                <c:pt idx="113">
                  <c:v>518</c:v>
                </c:pt>
                <c:pt idx="114">
                  <c:v>518</c:v>
                </c:pt>
                <c:pt idx="115">
                  <c:v>518</c:v>
                </c:pt>
                <c:pt idx="116">
                  <c:v>518</c:v>
                </c:pt>
                <c:pt idx="117">
                  <c:v>518</c:v>
                </c:pt>
                <c:pt idx="118">
                  <c:v>518</c:v>
                </c:pt>
                <c:pt idx="119">
                  <c:v>518</c:v>
                </c:pt>
                <c:pt idx="120">
                  <c:v>518</c:v>
                </c:pt>
                <c:pt idx="121">
                  <c:v>518</c:v>
                </c:pt>
                <c:pt idx="122">
                  <c:v>518</c:v>
                </c:pt>
                <c:pt idx="123">
                  <c:v>518</c:v>
                </c:pt>
                <c:pt idx="124">
                  <c:v>518</c:v>
                </c:pt>
                <c:pt idx="125">
                  <c:v>518</c:v>
                </c:pt>
                <c:pt idx="126">
                  <c:v>518</c:v>
                </c:pt>
                <c:pt idx="127">
                  <c:v>518</c:v>
                </c:pt>
                <c:pt idx="128">
                  <c:v>518</c:v>
                </c:pt>
                <c:pt idx="129">
                  <c:v>518</c:v>
                </c:pt>
                <c:pt idx="130">
                  <c:v>518</c:v>
                </c:pt>
                <c:pt idx="131">
                  <c:v>518</c:v>
                </c:pt>
                <c:pt idx="132">
                  <c:v>518</c:v>
                </c:pt>
                <c:pt idx="133">
                  <c:v>518</c:v>
                </c:pt>
                <c:pt idx="134">
                  <c:v>518</c:v>
                </c:pt>
                <c:pt idx="135">
                  <c:v>518</c:v>
                </c:pt>
                <c:pt idx="136">
                  <c:v>518</c:v>
                </c:pt>
                <c:pt idx="137">
                  <c:v>518</c:v>
                </c:pt>
                <c:pt idx="138">
                  <c:v>518</c:v>
                </c:pt>
                <c:pt idx="139">
                  <c:v>518</c:v>
                </c:pt>
                <c:pt idx="140">
                  <c:v>518</c:v>
                </c:pt>
                <c:pt idx="141">
                  <c:v>518</c:v>
                </c:pt>
                <c:pt idx="142">
                  <c:v>518</c:v>
                </c:pt>
                <c:pt idx="143">
                  <c:v>518</c:v>
                </c:pt>
                <c:pt idx="144">
                  <c:v>518</c:v>
                </c:pt>
                <c:pt idx="145">
                  <c:v>518</c:v>
                </c:pt>
                <c:pt idx="146">
                  <c:v>518</c:v>
                </c:pt>
                <c:pt idx="147">
                  <c:v>518</c:v>
                </c:pt>
                <c:pt idx="148">
                  <c:v>518</c:v>
                </c:pt>
                <c:pt idx="149">
                  <c:v>518</c:v>
                </c:pt>
                <c:pt idx="150">
                  <c:v>518</c:v>
                </c:pt>
                <c:pt idx="151">
                  <c:v>518</c:v>
                </c:pt>
                <c:pt idx="152">
                  <c:v>518</c:v>
                </c:pt>
                <c:pt idx="153">
                  <c:v>518</c:v>
                </c:pt>
                <c:pt idx="154">
                  <c:v>518</c:v>
                </c:pt>
                <c:pt idx="155">
                  <c:v>518</c:v>
                </c:pt>
                <c:pt idx="156">
                  <c:v>518</c:v>
                </c:pt>
                <c:pt idx="157">
                  <c:v>518</c:v>
                </c:pt>
                <c:pt idx="158">
                  <c:v>518</c:v>
                </c:pt>
                <c:pt idx="159">
                  <c:v>518</c:v>
                </c:pt>
                <c:pt idx="160">
                  <c:v>518</c:v>
                </c:pt>
                <c:pt idx="161">
                  <c:v>518</c:v>
                </c:pt>
                <c:pt idx="162">
                  <c:v>518</c:v>
                </c:pt>
                <c:pt idx="163">
                  <c:v>518</c:v>
                </c:pt>
                <c:pt idx="164">
                  <c:v>518</c:v>
                </c:pt>
                <c:pt idx="165">
                  <c:v>518</c:v>
                </c:pt>
                <c:pt idx="166">
                  <c:v>518</c:v>
                </c:pt>
                <c:pt idx="167">
                  <c:v>518</c:v>
                </c:pt>
                <c:pt idx="168">
                  <c:v>518</c:v>
                </c:pt>
                <c:pt idx="169">
                  <c:v>518</c:v>
                </c:pt>
                <c:pt idx="170">
                  <c:v>518</c:v>
                </c:pt>
                <c:pt idx="171">
                  <c:v>518</c:v>
                </c:pt>
                <c:pt idx="172">
                  <c:v>518</c:v>
                </c:pt>
                <c:pt idx="173">
                  <c:v>518</c:v>
                </c:pt>
                <c:pt idx="174">
                  <c:v>518</c:v>
                </c:pt>
                <c:pt idx="175">
                  <c:v>518</c:v>
                </c:pt>
                <c:pt idx="176">
                  <c:v>518</c:v>
                </c:pt>
                <c:pt idx="177">
                  <c:v>518</c:v>
                </c:pt>
                <c:pt idx="178">
                  <c:v>518</c:v>
                </c:pt>
                <c:pt idx="179">
                  <c:v>518</c:v>
                </c:pt>
                <c:pt idx="180">
                  <c:v>518</c:v>
                </c:pt>
                <c:pt idx="181">
                  <c:v>518</c:v>
                </c:pt>
                <c:pt idx="182">
                  <c:v>518</c:v>
                </c:pt>
                <c:pt idx="183">
                  <c:v>518</c:v>
                </c:pt>
                <c:pt idx="184">
                  <c:v>518</c:v>
                </c:pt>
                <c:pt idx="185">
                  <c:v>518</c:v>
                </c:pt>
                <c:pt idx="186">
                  <c:v>518</c:v>
                </c:pt>
                <c:pt idx="187">
                  <c:v>518</c:v>
                </c:pt>
                <c:pt idx="188">
                  <c:v>518</c:v>
                </c:pt>
                <c:pt idx="189">
                  <c:v>518</c:v>
                </c:pt>
                <c:pt idx="190">
                  <c:v>518</c:v>
                </c:pt>
                <c:pt idx="191">
                  <c:v>518</c:v>
                </c:pt>
                <c:pt idx="192">
                  <c:v>518</c:v>
                </c:pt>
                <c:pt idx="193">
                  <c:v>518</c:v>
                </c:pt>
                <c:pt idx="194">
                  <c:v>518</c:v>
                </c:pt>
                <c:pt idx="195">
                  <c:v>518</c:v>
                </c:pt>
                <c:pt idx="196">
                  <c:v>518</c:v>
                </c:pt>
                <c:pt idx="197">
                  <c:v>518</c:v>
                </c:pt>
                <c:pt idx="198">
                  <c:v>518</c:v>
                </c:pt>
                <c:pt idx="199">
                  <c:v>518</c:v>
                </c:pt>
                <c:pt idx="200">
                  <c:v>518</c:v>
                </c:pt>
                <c:pt idx="201">
                  <c:v>518</c:v>
                </c:pt>
                <c:pt idx="202">
                  <c:v>518</c:v>
                </c:pt>
                <c:pt idx="203">
                  <c:v>518</c:v>
                </c:pt>
                <c:pt idx="204">
                  <c:v>518</c:v>
                </c:pt>
                <c:pt idx="205">
                  <c:v>518</c:v>
                </c:pt>
                <c:pt idx="206">
                  <c:v>518</c:v>
                </c:pt>
                <c:pt idx="207">
                  <c:v>518</c:v>
                </c:pt>
                <c:pt idx="208">
                  <c:v>518</c:v>
                </c:pt>
                <c:pt idx="209">
                  <c:v>518</c:v>
                </c:pt>
              </c:numCache>
            </c:numRef>
          </c:val>
          <c:smooth val="0"/>
          <c:extLst>
            <c:ext xmlns:c16="http://schemas.microsoft.com/office/drawing/2014/chart" uri="{C3380CC4-5D6E-409C-BE32-E72D297353CC}">
              <c16:uniqueId val="{00000001-55F7-4E9C-AA2C-4291915F4B10}"/>
            </c:ext>
          </c:extLst>
        </c:ser>
        <c:ser>
          <c:idx val="2"/>
          <c:order val="2"/>
          <c:tx>
            <c:strRef>
              <c:f>'4. 1 peice 4 joints with box'!$G$2</c:f>
              <c:strCache>
                <c:ptCount val="1"/>
                <c:pt idx="0">
                  <c:v>GB2</c:v>
                </c:pt>
              </c:strCache>
            </c:strRef>
          </c:tx>
          <c:spPr>
            <a:ln w="28575" cap="rnd">
              <a:solidFill>
                <a:schemeClr val="accent3"/>
              </a:solidFill>
              <a:round/>
            </a:ln>
            <a:effectLst/>
          </c:spPr>
          <c:marker>
            <c:symbol val="none"/>
          </c:marker>
          <c:cat>
            <c:numRef>
              <c:f>'4. 1 peice 4 joints with box'!$C$3:$C$212</c:f>
              <c:numCache>
                <c:formatCode>General</c:formatCode>
                <c:ptCount val="21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numCache>
            </c:numRef>
          </c:cat>
          <c:val>
            <c:numRef>
              <c:f>'4. 1 peice 4 joints with box'!$G$3:$G$212</c:f>
              <c:numCache>
                <c:formatCode>General</c:formatCode>
                <c:ptCount val="210"/>
                <c:pt idx="0">
                  <c:v>0</c:v>
                </c:pt>
                <c:pt idx="1">
                  <c:v>179</c:v>
                </c:pt>
                <c:pt idx="2">
                  <c:v>179</c:v>
                </c:pt>
                <c:pt idx="3">
                  <c:v>179</c:v>
                </c:pt>
                <c:pt idx="4">
                  <c:v>179</c:v>
                </c:pt>
                <c:pt idx="5">
                  <c:v>179</c:v>
                </c:pt>
                <c:pt idx="6">
                  <c:v>179</c:v>
                </c:pt>
                <c:pt idx="7">
                  <c:v>179</c:v>
                </c:pt>
                <c:pt idx="8">
                  <c:v>179</c:v>
                </c:pt>
                <c:pt idx="9">
                  <c:v>179</c:v>
                </c:pt>
                <c:pt idx="10">
                  <c:v>179</c:v>
                </c:pt>
                <c:pt idx="11">
                  <c:v>179</c:v>
                </c:pt>
                <c:pt idx="12">
                  <c:v>179</c:v>
                </c:pt>
                <c:pt idx="13">
                  <c:v>179</c:v>
                </c:pt>
                <c:pt idx="14">
                  <c:v>179</c:v>
                </c:pt>
                <c:pt idx="15">
                  <c:v>179</c:v>
                </c:pt>
                <c:pt idx="16">
                  <c:v>179</c:v>
                </c:pt>
                <c:pt idx="17">
                  <c:v>179</c:v>
                </c:pt>
                <c:pt idx="18">
                  <c:v>179</c:v>
                </c:pt>
                <c:pt idx="19">
                  <c:v>179</c:v>
                </c:pt>
                <c:pt idx="20">
                  <c:v>179</c:v>
                </c:pt>
                <c:pt idx="21">
                  <c:v>179</c:v>
                </c:pt>
                <c:pt idx="22">
                  <c:v>179</c:v>
                </c:pt>
                <c:pt idx="23">
                  <c:v>179</c:v>
                </c:pt>
                <c:pt idx="24">
                  <c:v>179</c:v>
                </c:pt>
                <c:pt idx="25">
                  <c:v>179</c:v>
                </c:pt>
                <c:pt idx="26">
                  <c:v>179</c:v>
                </c:pt>
                <c:pt idx="27">
                  <c:v>179</c:v>
                </c:pt>
                <c:pt idx="28">
                  <c:v>179</c:v>
                </c:pt>
                <c:pt idx="29">
                  <c:v>179</c:v>
                </c:pt>
                <c:pt idx="30">
                  <c:v>179</c:v>
                </c:pt>
                <c:pt idx="31">
                  <c:v>179</c:v>
                </c:pt>
                <c:pt idx="32">
                  <c:v>179</c:v>
                </c:pt>
                <c:pt idx="33">
                  <c:v>179</c:v>
                </c:pt>
                <c:pt idx="34">
                  <c:v>179</c:v>
                </c:pt>
                <c:pt idx="35">
                  <c:v>179</c:v>
                </c:pt>
                <c:pt idx="36">
                  <c:v>179</c:v>
                </c:pt>
                <c:pt idx="37">
                  <c:v>179</c:v>
                </c:pt>
                <c:pt idx="38">
                  <c:v>179</c:v>
                </c:pt>
                <c:pt idx="39">
                  <c:v>179</c:v>
                </c:pt>
                <c:pt idx="40">
                  <c:v>179</c:v>
                </c:pt>
                <c:pt idx="41">
                  <c:v>179</c:v>
                </c:pt>
                <c:pt idx="42">
                  <c:v>179</c:v>
                </c:pt>
                <c:pt idx="43">
                  <c:v>179</c:v>
                </c:pt>
                <c:pt idx="44">
                  <c:v>179</c:v>
                </c:pt>
                <c:pt idx="45">
                  <c:v>179</c:v>
                </c:pt>
                <c:pt idx="46">
                  <c:v>179</c:v>
                </c:pt>
                <c:pt idx="47">
                  <c:v>179</c:v>
                </c:pt>
                <c:pt idx="48">
                  <c:v>179</c:v>
                </c:pt>
                <c:pt idx="49">
                  <c:v>179</c:v>
                </c:pt>
                <c:pt idx="50">
                  <c:v>179</c:v>
                </c:pt>
                <c:pt idx="51">
                  <c:v>179</c:v>
                </c:pt>
                <c:pt idx="52">
                  <c:v>179</c:v>
                </c:pt>
                <c:pt idx="53">
                  <c:v>179</c:v>
                </c:pt>
                <c:pt idx="54">
                  <c:v>179</c:v>
                </c:pt>
                <c:pt idx="55">
                  <c:v>179</c:v>
                </c:pt>
                <c:pt idx="56">
                  <c:v>179</c:v>
                </c:pt>
                <c:pt idx="57">
                  <c:v>179</c:v>
                </c:pt>
                <c:pt idx="58">
                  <c:v>179</c:v>
                </c:pt>
                <c:pt idx="59">
                  <c:v>179</c:v>
                </c:pt>
                <c:pt idx="60">
                  <c:v>179</c:v>
                </c:pt>
                <c:pt idx="61">
                  <c:v>179</c:v>
                </c:pt>
                <c:pt idx="62">
                  <c:v>179</c:v>
                </c:pt>
                <c:pt idx="63">
                  <c:v>179</c:v>
                </c:pt>
                <c:pt idx="64">
                  <c:v>179</c:v>
                </c:pt>
                <c:pt idx="65">
                  <c:v>179</c:v>
                </c:pt>
                <c:pt idx="66">
                  <c:v>179</c:v>
                </c:pt>
                <c:pt idx="67">
                  <c:v>179</c:v>
                </c:pt>
                <c:pt idx="68">
                  <c:v>179</c:v>
                </c:pt>
                <c:pt idx="69">
                  <c:v>179</c:v>
                </c:pt>
                <c:pt idx="70">
                  <c:v>179</c:v>
                </c:pt>
                <c:pt idx="71">
                  <c:v>179</c:v>
                </c:pt>
                <c:pt idx="72">
                  <c:v>179</c:v>
                </c:pt>
                <c:pt idx="73">
                  <c:v>179</c:v>
                </c:pt>
                <c:pt idx="74">
                  <c:v>179</c:v>
                </c:pt>
                <c:pt idx="75">
                  <c:v>179</c:v>
                </c:pt>
                <c:pt idx="76">
                  <c:v>179</c:v>
                </c:pt>
                <c:pt idx="77">
                  <c:v>179</c:v>
                </c:pt>
                <c:pt idx="78">
                  <c:v>179</c:v>
                </c:pt>
                <c:pt idx="79">
                  <c:v>179</c:v>
                </c:pt>
                <c:pt idx="80">
                  <c:v>6573</c:v>
                </c:pt>
                <c:pt idx="81">
                  <c:v>259</c:v>
                </c:pt>
                <c:pt idx="82">
                  <c:v>258</c:v>
                </c:pt>
                <c:pt idx="83">
                  <c:v>258</c:v>
                </c:pt>
                <c:pt idx="84">
                  <c:v>258</c:v>
                </c:pt>
                <c:pt idx="85">
                  <c:v>258</c:v>
                </c:pt>
                <c:pt idx="86">
                  <c:v>258</c:v>
                </c:pt>
                <c:pt idx="87">
                  <c:v>258</c:v>
                </c:pt>
                <c:pt idx="88">
                  <c:v>258</c:v>
                </c:pt>
                <c:pt idx="89">
                  <c:v>258</c:v>
                </c:pt>
                <c:pt idx="90">
                  <c:v>258</c:v>
                </c:pt>
                <c:pt idx="91">
                  <c:v>258</c:v>
                </c:pt>
                <c:pt idx="92">
                  <c:v>258</c:v>
                </c:pt>
                <c:pt idx="93">
                  <c:v>258</c:v>
                </c:pt>
                <c:pt idx="94">
                  <c:v>258</c:v>
                </c:pt>
                <c:pt idx="95">
                  <c:v>258</c:v>
                </c:pt>
                <c:pt idx="96">
                  <c:v>258</c:v>
                </c:pt>
                <c:pt idx="97">
                  <c:v>258</c:v>
                </c:pt>
                <c:pt idx="98">
                  <c:v>258</c:v>
                </c:pt>
                <c:pt idx="99">
                  <c:v>258</c:v>
                </c:pt>
                <c:pt idx="100">
                  <c:v>258</c:v>
                </c:pt>
                <c:pt idx="101">
                  <c:v>258</c:v>
                </c:pt>
                <c:pt idx="102">
                  <c:v>258</c:v>
                </c:pt>
                <c:pt idx="103">
                  <c:v>258</c:v>
                </c:pt>
                <c:pt idx="104">
                  <c:v>258</c:v>
                </c:pt>
                <c:pt idx="105">
                  <c:v>258</c:v>
                </c:pt>
                <c:pt idx="106">
                  <c:v>258</c:v>
                </c:pt>
                <c:pt idx="107">
                  <c:v>258</c:v>
                </c:pt>
                <c:pt idx="108">
                  <c:v>258</c:v>
                </c:pt>
                <c:pt idx="109">
                  <c:v>258</c:v>
                </c:pt>
                <c:pt idx="110">
                  <c:v>258</c:v>
                </c:pt>
                <c:pt idx="111">
                  <c:v>258</c:v>
                </c:pt>
                <c:pt idx="112">
                  <c:v>258</c:v>
                </c:pt>
                <c:pt idx="113">
                  <c:v>258</c:v>
                </c:pt>
                <c:pt idx="114">
                  <c:v>258</c:v>
                </c:pt>
                <c:pt idx="115">
                  <c:v>258</c:v>
                </c:pt>
                <c:pt idx="116">
                  <c:v>258</c:v>
                </c:pt>
                <c:pt idx="117">
                  <c:v>258</c:v>
                </c:pt>
                <c:pt idx="118">
                  <c:v>258</c:v>
                </c:pt>
                <c:pt idx="119">
                  <c:v>258</c:v>
                </c:pt>
                <c:pt idx="120">
                  <c:v>258</c:v>
                </c:pt>
                <c:pt idx="121">
                  <c:v>258</c:v>
                </c:pt>
                <c:pt idx="122">
                  <c:v>258</c:v>
                </c:pt>
                <c:pt idx="123">
                  <c:v>258</c:v>
                </c:pt>
                <c:pt idx="124">
                  <c:v>258</c:v>
                </c:pt>
                <c:pt idx="125">
                  <c:v>258</c:v>
                </c:pt>
                <c:pt idx="126">
                  <c:v>258</c:v>
                </c:pt>
                <c:pt idx="127">
                  <c:v>258</c:v>
                </c:pt>
                <c:pt idx="128">
                  <c:v>258</c:v>
                </c:pt>
                <c:pt idx="129">
                  <c:v>258</c:v>
                </c:pt>
                <c:pt idx="130">
                  <c:v>258</c:v>
                </c:pt>
                <c:pt idx="131">
                  <c:v>258</c:v>
                </c:pt>
                <c:pt idx="132">
                  <c:v>258</c:v>
                </c:pt>
                <c:pt idx="133">
                  <c:v>258</c:v>
                </c:pt>
                <c:pt idx="134">
                  <c:v>258</c:v>
                </c:pt>
                <c:pt idx="135">
                  <c:v>258</c:v>
                </c:pt>
                <c:pt idx="136">
                  <c:v>258</c:v>
                </c:pt>
                <c:pt idx="137">
                  <c:v>258</c:v>
                </c:pt>
                <c:pt idx="138">
                  <c:v>258</c:v>
                </c:pt>
                <c:pt idx="139">
                  <c:v>258</c:v>
                </c:pt>
                <c:pt idx="140">
                  <c:v>258</c:v>
                </c:pt>
                <c:pt idx="141">
                  <c:v>258</c:v>
                </c:pt>
                <c:pt idx="142">
                  <c:v>258</c:v>
                </c:pt>
                <c:pt idx="143">
                  <c:v>258</c:v>
                </c:pt>
                <c:pt idx="144">
                  <c:v>258</c:v>
                </c:pt>
                <c:pt idx="145">
                  <c:v>258</c:v>
                </c:pt>
                <c:pt idx="146">
                  <c:v>258</c:v>
                </c:pt>
                <c:pt idx="147">
                  <c:v>258</c:v>
                </c:pt>
                <c:pt idx="148">
                  <c:v>258</c:v>
                </c:pt>
                <c:pt idx="149">
                  <c:v>258</c:v>
                </c:pt>
                <c:pt idx="150">
                  <c:v>258</c:v>
                </c:pt>
                <c:pt idx="151">
                  <c:v>258</c:v>
                </c:pt>
                <c:pt idx="152">
                  <c:v>258</c:v>
                </c:pt>
                <c:pt idx="153">
                  <c:v>258</c:v>
                </c:pt>
                <c:pt idx="154">
                  <c:v>258</c:v>
                </c:pt>
                <c:pt idx="155">
                  <c:v>258</c:v>
                </c:pt>
                <c:pt idx="156">
                  <c:v>258</c:v>
                </c:pt>
                <c:pt idx="157">
                  <c:v>258</c:v>
                </c:pt>
                <c:pt idx="158">
                  <c:v>258</c:v>
                </c:pt>
                <c:pt idx="159">
                  <c:v>258</c:v>
                </c:pt>
                <c:pt idx="160">
                  <c:v>258</c:v>
                </c:pt>
                <c:pt idx="161">
                  <c:v>258</c:v>
                </c:pt>
                <c:pt idx="162">
                  <c:v>258</c:v>
                </c:pt>
                <c:pt idx="163">
                  <c:v>258</c:v>
                </c:pt>
                <c:pt idx="164">
                  <c:v>258</c:v>
                </c:pt>
                <c:pt idx="165">
                  <c:v>258</c:v>
                </c:pt>
                <c:pt idx="166">
                  <c:v>258</c:v>
                </c:pt>
                <c:pt idx="167">
                  <c:v>258</c:v>
                </c:pt>
                <c:pt idx="168">
                  <c:v>258</c:v>
                </c:pt>
                <c:pt idx="169">
                  <c:v>258</c:v>
                </c:pt>
                <c:pt idx="170">
                  <c:v>258</c:v>
                </c:pt>
                <c:pt idx="171">
                  <c:v>258</c:v>
                </c:pt>
                <c:pt idx="172">
                  <c:v>258</c:v>
                </c:pt>
                <c:pt idx="173">
                  <c:v>258</c:v>
                </c:pt>
                <c:pt idx="174">
                  <c:v>258</c:v>
                </c:pt>
                <c:pt idx="175">
                  <c:v>258</c:v>
                </c:pt>
                <c:pt idx="176">
                  <c:v>258</c:v>
                </c:pt>
                <c:pt idx="177">
                  <c:v>258</c:v>
                </c:pt>
                <c:pt idx="178">
                  <c:v>258</c:v>
                </c:pt>
                <c:pt idx="179">
                  <c:v>258</c:v>
                </c:pt>
                <c:pt idx="180">
                  <c:v>258</c:v>
                </c:pt>
                <c:pt idx="181">
                  <c:v>258</c:v>
                </c:pt>
                <c:pt idx="182">
                  <c:v>258</c:v>
                </c:pt>
                <c:pt idx="183">
                  <c:v>258</c:v>
                </c:pt>
                <c:pt idx="184">
                  <c:v>258</c:v>
                </c:pt>
                <c:pt idx="185">
                  <c:v>258</c:v>
                </c:pt>
                <c:pt idx="186">
                  <c:v>258</c:v>
                </c:pt>
                <c:pt idx="187">
                  <c:v>258</c:v>
                </c:pt>
                <c:pt idx="188">
                  <c:v>258</c:v>
                </c:pt>
                <c:pt idx="189">
                  <c:v>258</c:v>
                </c:pt>
                <c:pt idx="190">
                  <c:v>258</c:v>
                </c:pt>
                <c:pt idx="191">
                  <c:v>258</c:v>
                </c:pt>
                <c:pt idx="192">
                  <c:v>258</c:v>
                </c:pt>
                <c:pt idx="193">
                  <c:v>258</c:v>
                </c:pt>
                <c:pt idx="194">
                  <c:v>258</c:v>
                </c:pt>
                <c:pt idx="195">
                  <c:v>258</c:v>
                </c:pt>
                <c:pt idx="196">
                  <c:v>258</c:v>
                </c:pt>
                <c:pt idx="197">
                  <c:v>258</c:v>
                </c:pt>
                <c:pt idx="198">
                  <c:v>258</c:v>
                </c:pt>
                <c:pt idx="199">
                  <c:v>258</c:v>
                </c:pt>
                <c:pt idx="200">
                  <c:v>258</c:v>
                </c:pt>
                <c:pt idx="201">
                  <c:v>258</c:v>
                </c:pt>
                <c:pt idx="202">
                  <c:v>258</c:v>
                </c:pt>
                <c:pt idx="203">
                  <c:v>258</c:v>
                </c:pt>
                <c:pt idx="204">
                  <c:v>258</c:v>
                </c:pt>
                <c:pt idx="205">
                  <c:v>258</c:v>
                </c:pt>
                <c:pt idx="206">
                  <c:v>258</c:v>
                </c:pt>
                <c:pt idx="207">
                  <c:v>258</c:v>
                </c:pt>
                <c:pt idx="208">
                  <c:v>258</c:v>
                </c:pt>
                <c:pt idx="209">
                  <c:v>258</c:v>
                </c:pt>
              </c:numCache>
            </c:numRef>
          </c:val>
          <c:smooth val="0"/>
          <c:extLst>
            <c:ext xmlns:c16="http://schemas.microsoft.com/office/drawing/2014/chart" uri="{C3380CC4-5D6E-409C-BE32-E72D297353CC}">
              <c16:uniqueId val="{00000002-55F7-4E9C-AA2C-4291915F4B10}"/>
            </c:ext>
          </c:extLst>
        </c:ser>
        <c:dLbls>
          <c:showLegendKey val="0"/>
          <c:showVal val="0"/>
          <c:showCatName val="0"/>
          <c:showSerName val="0"/>
          <c:showPercent val="0"/>
          <c:showBubbleSize val="0"/>
        </c:dLbls>
        <c:smooth val="0"/>
        <c:axId val="308668168"/>
        <c:axId val="308668824"/>
      </c:lineChart>
      <c:catAx>
        <c:axId val="308668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668824"/>
        <c:crosses val="autoZero"/>
        <c:auto val="1"/>
        <c:lblAlgn val="ctr"/>
        <c:lblOffset val="100"/>
        <c:noMultiLvlLbl val="0"/>
      </c:catAx>
      <c:valAx>
        <c:axId val="308668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66816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'4. 1 peice 4 joints with box'!$D$2</c:f>
              <c:strCache>
                <c:ptCount val="1"/>
                <c:pt idx="0">
                  <c:v>framerate</c:v>
                </c:pt>
              </c:strCache>
            </c:strRef>
          </c:tx>
          <c:spPr>
            <a:ln w="28575" cap="rnd">
              <a:solidFill>
                <a:schemeClr val="accent1"/>
              </a:solidFill>
              <a:round/>
            </a:ln>
            <a:effectLst/>
          </c:spPr>
          <c:marker>
            <c:symbol val="none"/>
          </c:marker>
          <c:cat>
            <c:numRef>
              <c:f>'4. 1 peice 4 joints with box'!$C$3:$C$212</c:f>
              <c:numCache>
                <c:formatCode>General</c:formatCode>
                <c:ptCount val="21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numCache>
            </c:numRef>
          </c:cat>
          <c:val>
            <c:numRef>
              <c:f>'4. 1 peice 4 joints with box'!$D$3:$D$212</c:f>
              <c:numCache>
                <c:formatCode>General</c:formatCode>
                <c:ptCount val="210"/>
                <c:pt idx="0">
                  <c:v>0</c:v>
                </c:pt>
                <c:pt idx="1">
                  <c:v>0</c:v>
                </c:pt>
                <c:pt idx="2">
                  <c:v>0</c:v>
                </c:pt>
                <c:pt idx="3">
                  <c:v>0</c:v>
                </c:pt>
                <c:pt idx="4">
                  <c:v>0</c:v>
                </c:pt>
                <c:pt idx="5">
                  <c:v>0</c:v>
                </c:pt>
                <c:pt idx="6">
                  <c:v>0</c:v>
                </c:pt>
                <c:pt idx="7">
                  <c:v>0</c:v>
                </c:pt>
                <c:pt idx="8">
                  <c:v>0</c:v>
                </c:pt>
                <c:pt idx="9">
                  <c:v>0</c:v>
                </c:pt>
                <c:pt idx="10">
                  <c:v>65</c:v>
                </c:pt>
                <c:pt idx="11">
                  <c:v>65</c:v>
                </c:pt>
                <c:pt idx="12">
                  <c:v>65</c:v>
                </c:pt>
                <c:pt idx="13">
                  <c:v>65</c:v>
                </c:pt>
                <c:pt idx="14">
                  <c:v>65</c:v>
                </c:pt>
                <c:pt idx="15">
                  <c:v>65</c:v>
                </c:pt>
                <c:pt idx="16">
                  <c:v>65</c:v>
                </c:pt>
                <c:pt idx="17">
                  <c:v>65</c:v>
                </c:pt>
                <c:pt idx="18">
                  <c:v>65</c:v>
                </c:pt>
                <c:pt idx="19">
                  <c:v>65</c:v>
                </c:pt>
                <c:pt idx="20">
                  <c:v>60</c:v>
                </c:pt>
                <c:pt idx="21">
                  <c:v>60</c:v>
                </c:pt>
                <c:pt idx="22">
                  <c:v>60</c:v>
                </c:pt>
                <c:pt idx="23">
                  <c:v>60</c:v>
                </c:pt>
                <c:pt idx="24">
                  <c:v>60</c:v>
                </c:pt>
                <c:pt idx="25">
                  <c:v>60</c:v>
                </c:pt>
                <c:pt idx="26">
                  <c:v>60</c:v>
                </c:pt>
                <c:pt idx="27">
                  <c:v>60</c:v>
                </c:pt>
                <c:pt idx="28">
                  <c:v>60</c:v>
                </c:pt>
                <c:pt idx="29">
                  <c:v>60</c:v>
                </c:pt>
                <c:pt idx="30">
                  <c:v>62</c:v>
                </c:pt>
                <c:pt idx="31">
                  <c:v>62</c:v>
                </c:pt>
                <c:pt idx="32">
                  <c:v>62</c:v>
                </c:pt>
                <c:pt idx="33">
                  <c:v>62</c:v>
                </c:pt>
                <c:pt idx="34">
                  <c:v>62</c:v>
                </c:pt>
                <c:pt idx="35">
                  <c:v>62</c:v>
                </c:pt>
                <c:pt idx="36">
                  <c:v>62</c:v>
                </c:pt>
                <c:pt idx="37">
                  <c:v>62</c:v>
                </c:pt>
                <c:pt idx="38">
                  <c:v>62</c:v>
                </c:pt>
                <c:pt idx="39">
                  <c:v>62</c:v>
                </c:pt>
                <c:pt idx="40">
                  <c:v>68</c:v>
                </c:pt>
                <c:pt idx="41">
                  <c:v>68</c:v>
                </c:pt>
                <c:pt idx="42">
                  <c:v>68</c:v>
                </c:pt>
                <c:pt idx="43">
                  <c:v>68</c:v>
                </c:pt>
                <c:pt idx="44">
                  <c:v>68</c:v>
                </c:pt>
                <c:pt idx="45">
                  <c:v>68</c:v>
                </c:pt>
                <c:pt idx="46">
                  <c:v>68</c:v>
                </c:pt>
                <c:pt idx="47">
                  <c:v>68</c:v>
                </c:pt>
                <c:pt idx="48">
                  <c:v>68</c:v>
                </c:pt>
                <c:pt idx="49">
                  <c:v>68</c:v>
                </c:pt>
                <c:pt idx="50">
                  <c:v>61</c:v>
                </c:pt>
                <c:pt idx="51">
                  <c:v>61</c:v>
                </c:pt>
                <c:pt idx="52">
                  <c:v>61</c:v>
                </c:pt>
                <c:pt idx="53">
                  <c:v>61</c:v>
                </c:pt>
                <c:pt idx="54">
                  <c:v>61</c:v>
                </c:pt>
                <c:pt idx="55">
                  <c:v>61</c:v>
                </c:pt>
                <c:pt idx="56">
                  <c:v>61</c:v>
                </c:pt>
                <c:pt idx="57">
                  <c:v>61</c:v>
                </c:pt>
                <c:pt idx="58">
                  <c:v>61</c:v>
                </c:pt>
                <c:pt idx="59">
                  <c:v>61</c:v>
                </c:pt>
                <c:pt idx="60">
                  <c:v>64</c:v>
                </c:pt>
                <c:pt idx="61">
                  <c:v>64</c:v>
                </c:pt>
                <c:pt idx="62">
                  <c:v>64</c:v>
                </c:pt>
                <c:pt idx="63">
                  <c:v>64</c:v>
                </c:pt>
                <c:pt idx="64">
                  <c:v>64</c:v>
                </c:pt>
                <c:pt idx="65">
                  <c:v>64</c:v>
                </c:pt>
                <c:pt idx="66">
                  <c:v>64</c:v>
                </c:pt>
                <c:pt idx="67">
                  <c:v>64</c:v>
                </c:pt>
                <c:pt idx="68">
                  <c:v>64</c:v>
                </c:pt>
                <c:pt idx="69">
                  <c:v>64</c:v>
                </c:pt>
                <c:pt idx="70">
                  <c:v>61</c:v>
                </c:pt>
                <c:pt idx="71">
                  <c:v>61</c:v>
                </c:pt>
                <c:pt idx="72">
                  <c:v>61</c:v>
                </c:pt>
                <c:pt idx="73">
                  <c:v>61</c:v>
                </c:pt>
                <c:pt idx="74">
                  <c:v>61</c:v>
                </c:pt>
                <c:pt idx="75">
                  <c:v>61</c:v>
                </c:pt>
                <c:pt idx="76">
                  <c:v>61</c:v>
                </c:pt>
                <c:pt idx="77">
                  <c:v>61</c:v>
                </c:pt>
                <c:pt idx="78">
                  <c:v>61</c:v>
                </c:pt>
                <c:pt idx="79">
                  <c:v>61</c:v>
                </c:pt>
                <c:pt idx="80">
                  <c:v>66</c:v>
                </c:pt>
                <c:pt idx="81">
                  <c:v>66</c:v>
                </c:pt>
                <c:pt idx="82">
                  <c:v>66</c:v>
                </c:pt>
                <c:pt idx="83">
                  <c:v>66</c:v>
                </c:pt>
                <c:pt idx="84">
                  <c:v>66</c:v>
                </c:pt>
                <c:pt idx="85">
                  <c:v>66</c:v>
                </c:pt>
                <c:pt idx="86">
                  <c:v>66</c:v>
                </c:pt>
                <c:pt idx="87">
                  <c:v>66</c:v>
                </c:pt>
                <c:pt idx="88">
                  <c:v>66</c:v>
                </c:pt>
                <c:pt idx="89">
                  <c:v>66</c:v>
                </c:pt>
                <c:pt idx="90">
                  <c:v>63</c:v>
                </c:pt>
                <c:pt idx="91">
                  <c:v>63</c:v>
                </c:pt>
                <c:pt idx="92">
                  <c:v>63</c:v>
                </c:pt>
                <c:pt idx="93">
                  <c:v>63</c:v>
                </c:pt>
                <c:pt idx="94">
                  <c:v>63</c:v>
                </c:pt>
                <c:pt idx="95">
                  <c:v>63</c:v>
                </c:pt>
                <c:pt idx="96">
                  <c:v>63</c:v>
                </c:pt>
                <c:pt idx="97">
                  <c:v>63</c:v>
                </c:pt>
                <c:pt idx="98">
                  <c:v>63</c:v>
                </c:pt>
                <c:pt idx="99">
                  <c:v>63</c:v>
                </c:pt>
                <c:pt idx="100">
                  <c:v>67</c:v>
                </c:pt>
                <c:pt idx="101">
                  <c:v>67</c:v>
                </c:pt>
                <c:pt idx="102">
                  <c:v>67</c:v>
                </c:pt>
                <c:pt idx="103">
                  <c:v>67</c:v>
                </c:pt>
                <c:pt idx="104">
                  <c:v>67</c:v>
                </c:pt>
                <c:pt idx="105">
                  <c:v>67</c:v>
                </c:pt>
                <c:pt idx="106">
                  <c:v>67</c:v>
                </c:pt>
                <c:pt idx="107">
                  <c:v>67</c:v>
                </c:pt>
                <c:pt idx="108">
                  <c:v>67</c:v>
                </c:pt>
                <c:pt idx="109">
                  <c:v>67</c:v>
                </c:pt>
                <c:pt idx="110">
                  <c:v>62</c:v>
                </c:pt>
                <c:pt idx="111">
                  <c:v>62</c:v>
                </c:pt>
                <c:pt idx="112">
                  <c:v>62</c:v>
                </c:pt>
                <c:pt idx="113">
                  <c:v>62</c:v>
                </c:pt>
                <c:pt idx="114">
                  <c:v>62</c:v>
                </c:pt>
                <c:pt idx="115">
                  <c:v>62</c:v>
                </c:pt>
                <c:pt idx="116">
                  <c:v>62</c:v>
                </c:pt>
                <c:pt idx="117">
                  <c:v>62</c:v>
                </c:pt>
                <c:pt idx="118">
                  <c:v>62</c:v>
                </c:pt>
                <c:pt idx="119">
                  <c:v>62</c:v>
                </c:pt>
                <c:pt idx="120">
                  <c:v>71</c:v>
                </c:pt>
                <c:pt idx="121">
                  <c:v>71</c:v>
                </c:pt>
                <c:pt idx="122">
                  <c:v>71</c:v>
                </c:pt>
                <c:pt idx="123">
                  <c:v>71</c:v>
                </c:pt>
                <c:pt idx="124">
                  <c:v>71</c:v>
                </c:pt>
                <c:pt idx="125">
                  <c:v>71</c:v>
                </c:pt>
                <c:pt idx="126">
                  <c:v>71</c:v>
                </c:pt>
                <c:pt idx="127">
                  <c:v>71</c:v>
                </c:pt>
                <c:pt idx="128">
                  <c:v>71</c:v>
                </c:pt>
                <c:pt idx="129">
                  <c:v>71</c:v>
                </c:pt>
                <c:pt idx="130">
                  <c:v>71</c:v>
                </c:pt>
                <c:pt idx="131">
                  <c:v>71</c:v>
                </c:pt>
                <c:pt idx="132">
                  <c:v>71</c:v>
                </c:pt>
                <c:pt idx="133">
                  <c:v>71</c:v>
                </c:pt>
                <c:pt idx="134">
                  <c:v>71</c:v>
                </c:pt>
                <c:pt idx="135">
                  <c:v>71</c:v>
                </c:pt>
                <c:pt idx="136">
                  <c:v>71</c:v>
                </c:pt>
                <c:pt idx="137">
                  <c:v>71</c:v>
                </c:pt>
                <c:pt idx="138">
                  <c:v>71</c:v>
                </c:pt>
                <c:pt idx="139">
                  <c:v>71</c:v>
                </c:pt>
                <c:pt idx="140">
                  <c:v>66</c:v>
                </c:pt>
                <c:pt idx="141">
                  <c:v>66</c:v>
                </c:pt>
                <c:pt idx="142">
                  <c:v>66</c:v>
                </c:pt>
                <c:pt idx="143">
                  <c:v>66</c:v>
                </c:pt>
                <c:pt idx="144">
                  <c:v>66</c:v>
                </c:pt>
                <c:pt idx="145">
                  <c:v>66</c:v>
                </c:pt>
                <c:pt idx="146">
                  <c:v>66</c:v>
                </c:pt>
                <c:pt idx="147">
                  <c:v>66</c:v>
                </c:pt>
                <c:pt idx="148">
                  <c:v>66</c:v>
                </c:pt>
                <c:pt idx="149">
                  <c:v>66</c:v>
                </c:pt>
                <c:pt idx="150">
                  <c:v>63</c:v>
                </c:pt>
                <c:pt idx="151">
                  <c:v>63</c:v>
                </c:pt>
                <c:pt idx="152">
                  <c:v>63</c:v>
                </c:pt>
                <c:pt idx="153">
                  <c:v>63</c:v>
                </c:pt>
                <c:pt idx="154">
                  <c:v>63</c:v>
                </c:pt>
                <c:pt idx="155">
                  <c:v>63</c:v>
                </c:pt>
                <c:pt idx="156">
                  <c:v>63</c:v>
                </c:pt>
                <c:pt idx="157">
                  <c:v>63</c:v>
                </c:pt>
                <c:pt idx="158">
                  <c:v>63</c:v>
                </c:pt>
                <c:pt idx="159">
                  <c:v>63</c:v>
                </c:pt>
                <c:pt idx="160">
                  <c:v>69</c:v>
                </c:pt>
                <c:pt idx="161">
                  <c:v>69</c:v>
                </c:pt>
                <c:pt idx="162">
                  <c:v>69</c:v>
                </c:pt>
                <c:pt idx="163">
                  <c:v>69</c:v>
                </c:pt>
                <c:pt idx="164">
                  <c:v>69</c:v>
                </c:pt>
                <c:pt idx="165">
                  <c:v>69</c:v>
                </c:pt>
                <c:pt idx="166">
                  <c:v>69</c:v>
                </c:pt>
                <c:pt idx="167">
                  <c:v>69</c:v>
                </c:pt>
                <c:pt idx="168">
                  <c:v>69</c:v>
                </c:pt>
                <c:pt idx="169">
                  <c:v>69</c:v>
                </c:pt>
                <c:pt idx="170">
                  <c:v>65</c:v>
                </c:pt>
                <c:pt idx="171">
                  <c:v>65</c:v>
                </c:pt>
                <c:pt idx="172">
                  <c:v>65</c:v>
                </c:pt>
                <c:pt idx="173">
                  <c:v>65</c:v>
                </c:pt>
                <c:pt idx="174">
                  <c:v>65</c:v>
                </c:pt>
                <c:pt idx="175">
                  <c:v>65</c:v>
                </c:pt>
                <c:pt idx="176">
                  <c:v>65</c:v>
                </c:pt>
                <c:pt idx="177">
                  <c:v>65</c:v>
                </c:pt>
                <c:pt idx="178">
                  <c:v>65</c:v>
                </c:pt>
                <c:pt idx="179">
                  <c:v>65</c:v>
                </c:pt>
                <c:pt idx="180">
                  <c:v>66</c:v>
                </c:pt>
                <c:pt idx="181">
                  <c:v>66</c:v>
                </c:pt>
                <c:pt idx="182">
                  <c:v>66</c:v>
                </c:pt>
                <c:pt idx="183">
                  <c:v>66</c:v>
                </c:pt>
                <c:pt idx="184">
                  <c:v>66</c:v>
                </c:pt>
                <c:pt idx="185">
                  <c:v>66</c:v>
                </c:pt>
                <c:pt idx="186">
                  <c:v>66</c:v>
                </c:pt>
                <c:pt idx="187">
                  <c:v>66</c:v>
                </c:pt>
                <c:pt idx="188">
                  <c:v>66</c:v>
                </c:pt>
                <c:pt idx="189">
                  <c:v>66</c:v>
                </c:pt>
                <c:pt idx="190">
                  <c:v>62</c:v>
                </c:pt>
                <c:pt idx="191">
                  <c:v>62</c:v>
                </c:pt>
                <c:pt idx="192">
                  <c:v>62</c:v>
                </c:pt>
                <c:pt idx="193">
                  <c:v>62</c:v>
                </c:pt>
                <c:pt idx="194">
                  <c:v>62</c:v>
                </c:pt>
                <c:pt idx="195">
                  <c:v>62</c:v>
                </c:pt>
                <c:pt idx="196">
                  <c:v>62</c:v>
                </c:pt>
                <c:pt idx="197">
                  <c:v>62</c:v>
                </c:pt>
                <c:pt idx="198">
                  <c:v>62</c:v>
                </c:pt>
                <c:pt idx="199">
                  <c:v>62</c:v>
                </c:pt>
                <c:pt idx="200">
                  <c:v>58</c:v>
                </c:pt>
                <c:pt idx="201">
                  <c:v>58</c:v>
                </c:pt>
                <c:pt idx="202">
                  <c:v>58</c:v>
                </c:pt>
                <c:pt idx="203">
                  <c:v>58</c:v>
                </c:pt>
                <c:pt idx="204">
                  <c:v>58</c:v>
                </c:pt>
                <c:pt idx="205">
                  <c:v>58</c:v>
                </c:pt>
                <c:pt idx="206">
                  <c:v>58</c:v>
                </c:pt>
                <c:pt idx="207">
                  <c:v>58</c:v>
                </c:pt>
                <c:pt idx="208">
                  <c:v>58</c:v>
                </c:pt>
                <c:pt idx="209">
                  <c:v>58</c:v>
                </c:pt>
              </c:numCache>
            </c:numRef>
          </c:val>
          <c:smooth val="0"/>
          <c:extLst>
            <c:ext xmlns:c16="http://schemas.microsoft.com/office/drawing/2014/chart" uri="{C3380CC4-5D6E-409C-BE32-E72D297353CC}">
              <c16:uniqueId val="{00000000-D38D-481E-B037-7589F221F674}"/>
            </c:ext>
          </c:extLst>
        </c:ser>
        <c:dLbls>
          <c:showLegendKey val="0"/>
          <c:showVal val="0"/>
          <c:showCatName val="0"/>
          <c:showSerName val="0"/>
          <c:showPercent val="0"/>
          <c:showBubbleSize val="0"/>
        </c:dLbls>
        <c:smooth val="0"/>
        <c:axId val="479665312"/>
        <c:axId val="479665640"/>
      </c:lineChart>
      <c:catAx>
        <c:axId val="479665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665640"/>
        <c:crosses val="autoZero"/>
        <c:auto val="1"/>
        <c:lblAlgn val="ctr"/>
        <c:lblOffset val="100"/>
        <c:noMultiLvlLbl val="0"/>
      </c:catAx>
      <c:valAx>
        <c:axId val="479665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665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'7. 2 pieces 6 joints no box'!$E$2</c:f>
              <c:strCache>
                <c:ptCount val="1"/>
                <c:pt idx="0">
                  <c:v>GB1</c:v>
                </c:pt>
              </c:strCache>
            </c:strRef>
          </c:tx>
          <c:spPr>
            <a:ln w="28575" cap="rnd">
              <a:solidFill>
                <a:schemeClr val="accent1"/>
              </a:solidFill>
              <a:round/>
            </a:ln>
            <a:effectLst/>
          </c:spPr>
          <c:marker>
            <c:symbol val="none"/>
          </c:marker>
          <c:cat>
            <c:numRef>
              <c:f>'7. 2 pieces 6 joints no box'!$C$3:$C$231</c:f>
              <c:numCache>
                <c:formatCode>General</c:formatCode>
                <c:ptCount val="2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numCache>
            </c:numRef>
          </c:cat>
          <c:val>
            <c:numRef>
              <c:f>'7. 2 pieces 6 joints no box'!$E$3:$E$231</c:f>
              <c:numCache>
                <c:formatCode>General</c:formatCode>
                <c:ptCount val="229"/>
                <c:pt idx="0">
                  <c:v>0</c:v>
                </c:pt>
                <c:pt idx="1">
                  <c:v>112</c:v>
                </c:pt>
                <c:pt idx="2">
                  <c:v>113</c:v>
                </c:pt>
                <c:pt idx="3">
                  <c:v>126</c:v>
                </c:pt>
                <c:pt idx="4">
                  <c:v>215</c:v>
                </c:pt>
                <c:pt idx="5">
                  <c:v>459</c:v>
                </c:pt>
                <c:pt idx="6">
                  <c:v>920</c:v>
                </c:pt>
                <c:pt idx="7">
                  <c:v>1673</c:v>
                </c:pt>
                <c:pt idx="8">
                  <c:v>2796</c:v>
                </c:pt>
                <c:pt idx="9">
                  <c:v>4353</c:v>
                </c:pt>
                <c:pt idx="10">
                  <c:v>6363</c:v>
                </c:pt>
                <c:pt idx="11">
                  <c:v>8730</c:v>
                </c:pt>
                <c:pt idx="12">
                  <c:v>11277</c:v>
                </c:pt>
                <c:pt idx="13">
                  <c:v>13733</c:v>
                </c:pt>
                <c:pt idx="14">
                  <c:v>15790</c:v>
                </c:pt>
                <c:pt idx="15">
                  <c:v>17186</c:v>
                </c:pt>
                <c:pt idx="16">
                  <c:v>17783</c:v>
                </c:pt>
                <c:pt idx="17">
                  <c:v>17592</c:v>
                </c:pt>
                <c:pt idx="18">
                  <c:v>16754</c:v>
                </c:pt>
                <c:pt idx="19">
                  <c:v>15476</c:v>
                </c:pt>
                <c:pt idx="20">
                  <c:v>13977</c:v>
                </c:pt>
                <c:pt idx="21">
                  <c:v>12442</c:v>
                </c:pt>
                <c:pt idx="22">
                  <c:v>11005</c:v>
                </c:pt>
                <c:pt idx="23">
                  <c:v>9731</c:v>
                </c:pt>
                <c:pt idx="24">
                  <c:v>8663</c:v>
                </c:pt>
                <c:pt idx="25">
                  <c:v>7811</c:v>
                </c:pt>
                <c:pt idx="26">
                  <c:v>7163</c:v>
                </c:pt>
                <c:pt idx="27">
                  <c:v>6693</c:v>
                </c:pt>
                <c:pt idx="28">
                  <c:v>6369</c:v>
                </c:pt>
                <c:pt idx="29">
                  <c:v>6162</c:v>
                </c:pt>
                <c:pt idx="30">
                  <c:v>6044</c:v>
                </c:pt>
                <c:pt idx="31">
                  <c:v>5997</c:v>
                </c:pt>
                <c:pt idx="32">
                  <c:v>6008</c:v>
                </c:pt>
                <c:pt idx="33">
                  <c:v>6076</c:v>
                </c:pt>
                <c:pt idx="34">
                  <c:v>6209</c:v>
                </c:pt>
                <c:pt idx="35">
                  <c:v>6422</c:v>
                </c:pt>
                <c:pt idx="36">
                  <c:v>6739</c:v>
                </c:pt>
                <c:pt idx="37">
                  <c:v>7183</c:v>
                </c:pt>
                <c:pt idx="38">
                  <c:v>7778</c:v>
                </c:pt>
                <c:pt idx="39">
                  <c:v>8540</c:v>
                </c:pt>
                <c:pt idx="40">
                  <c:v>9467</c:v>
                </c:pt>
                <c:pt idx="41">
                  <c:v>10534</c:v>
                </c:pt>
                <c:pt idx="42">
                  <c:v>11687</c:v>
                </c:pt>
                <c:pt idx="43">
                  <c:v>12828</c:v>
                </c:pt>
                <c:pt idx="44">
                  <c:v>13861</c:v>
                </c:pt>
                <c:pt idx="45">
                  <c:v>14689</c:v>
                </c:pt>
                <c:pt idx="46">
                  <c:v>15239</c:v>
                </c:pt>
                <c:pt idx="47">
                  <c:v>15469</c:v>
                </c:pt>
                <c:pt idx="48">
                  <c:v>15384</c:v>
                </c:pt>
                <c:pt idx="49">
                  <c:v>15021</c:v>
                </c:pt>
                <c:pt idx="50">
                  <c:v>14448</c:v>
                </c:pt>
                <c:pt idx="51">
                  <c:v>13740</c:v>
                </c:pt>
                <c:pt idx="52">
                  <c:v>12958</c:v>
                </c:pt>
                <c:pt idx="53">
                  <c:v>12164</c:v>
                </c:pt>
                <c:pt idx="54">
                  <c:v>11410</c:v>
                </c:pt>
                <c:pt idx="55">
                  <c:v>10731</c:v>
                </c:pt>
                <c:pt idx="56">
                  <c:v>10147</c:v>
                </c:pt>
                <c:pt idx="57">
                  <c:v>9667</c:v>
                </c:pt>
                <c:pt idx="58">
                  <c:v>9290</c:v>
                </c:pt>
                <c:pt idx="59">
                  <c:v>9009</c:v>
                </c:pt>
                <c:pt idx="60">
                  <c:v>8814</c:v>
                </c:pt>
                <c:pt idx="61">
                  <c:v>8697</c:v>
                </c:pt>
                <c:pt idx="62">
                  <c:v>8649</c:v>
                </c:pt>
                <c:pt idx="63">
                  <c:v>8665</c:v>
                </c:pt>
                <c:pt idx="64">
                  <c:v>8745</c:v>
                </c:pt>
                <c:pt idx="65">
                  <c:v>8891</c:v>
                </c:pt>
                <c:pt idx="66">
                  <c:v>9107</c:v>
                </c:pt>
                <c:pt idx="67">
                  <c:v>9400</c:v>
                </c:pt>
                <c:pt idx="68">
                  <c:v>9774</c:v>
                </c:pt>
                <c:pt idx="69">
                  <c:v>10231</c:v>
                </c:pt>
                <c:pt idx="70">
                  <c:v>10765</c:v>
                </c:pt>
                <c:pt idx="71">
                  <c:v>11362</c:v>
                </c:pt>
                <c:pt idx="72">
                  <c:v>11997</c:v>
                </c:pt>
                <c:pt idx="73">
                  <c:v>12632</c:v>
                </c:pt>
                <c:pt idx="74">
                  <c:v>13223</c:v>
                </c:pt>
                <c:pt idx="75">
                  <c:v>13723</c:v>
                </c:pt>
                <c:pt idx="76">
                  <c:v>14088</c:v>
                </c:pt>
                <c:pt idx="77">
                  <c:v>14295</c:v>
                </c:pt>
                <c:pt idx="78">
                  <c:v>14337</c:v>
                </c:pt>
                <c:pt idx="79">
                  <c:v>14223</c:v>
                </c:pt>
                <c:pt idx="80">
                  <c:v>13970</c:v>
                </c:pt>
                <c:pt idx="81">
                  <c:v>13604</c:v>
                </c:pt>
                <c:pt idx="82">
                  <c:v>13157</c:v>
                </c:pt>
                <c:pt idx="83">
                  <c:v>12666</c:v>
                </c:pt>
                <c:pt idx="84">
                  <c:v>12165</c:v>
                </c:pt>
                <c:pt idx="85">
                  <c:v>11681</c:v>
                </c:pt>
                <c:pt idx="86">
                  <c:v>11236</c:v>
                </c:pt>
                <c:pt idx="87">
                  <c:v>10844</c:v>
                </c:pt>
                <c:pt idx="88">
                  <c:v>10515</c:v>
                </c:pt>
                <c:pt idx="89">
                  <c:v>10252</c:v>
                </c:pt>
                <c:pt idx="90">
                  <c:v>10053</c:v>
                </c:pt>
                <c:pt idx="91">
                  <c:v>9918</c:v>
                </c:pt>
                <c:pt idx="92">
                  <c:v>9843</c:v>
                </c:pt>
                <c:pt idx="93">
                  <c:v>9825</c:v>
                </c:pt>
                <c:pt idx="94">
                  <c:v>9864</c:v>
                </c:pt>
                <c:pt idx="95">
                  <c:v>9958</c:v>
                </c:pt>
                <c:pt idx="96">
                  <c:v>10107</c:v>
                </c:pt>
                <c:pt idx="97">
                  <c:v>10312</c:v>
                </c:pt>
                <c:pt idx="98">
                  <c:v>10572</c:v>
                </c:pt>
                <c:pt idx="99">
                  <c:v>10884</c:v>
                </c:pt>
                <c:pt idx="100">
                  <c:v>11242</c:v>
                </c:pt>
                <c:pt idx="101">
                  <c:v>11636</c:v>
                </c:pt>
                <c:pt idx="102">
                  <c:v>12050</c:v>
                </c:pt>
                <c:pt idx="103">
                  <c:v>12463</c:v>
                </c:pt>
                <c:pt idx="104">
                  <c:v>12852</c:v>
                </c:pt>
                <c:pt idx="105">
                  <c:v>13190</c:v>
                </c:pt>
                <c:pt idx="106">
                  <c:v>13454</c:v>
                </c:pt>
                <c:pt idx="107">
                  <c:v>13623</c:v>
                </c:pt>
                <c:pt idx="108">
                  <c:v>13686</c:v>
                </c:pt>
                <c:pt idx="109">
                  <c:v>13640</c:v>
                </c:pt>
                <c:pt idx="110">
                  <c:v>13491</c:v>
                </c:pt>
                <c:pt idx="111">
                  <c:v>13253</c:v>
                </c:pt>
                <c:pt idx="112">
                  <c:v>12947</c:v>
                </c:pt>
                <c:pt idx="113">
                  <c:v>12596</c:v>
                </c:pt>
                <c:pt idx="114">
                  <c:v>12223</c:v>
                </c:pt>
                <c:pt idx="115">
                  <c:v>11851</c:v>
                </c:pt>
                <c:pt idx="116">
                  <c:v>11497</c:v>
                </c:pt>
                <c:pt idx="117">
                  <c:v>11175</c:v>
                </c:pt>
                <c:pt idx="118">
                  <c:v>10895</c:v>
                </c:pt>
                <c:pt idx="119">
                  <c:v>10663</c:v>
                </c:pt>
                <c:pt idx="120">
                  <c:v>10482</c:v>
                </c:pt>
                <c:pt idx="121">
                  <c:v>10352</c:v>
                </c:pt>
                <c:pt idx="122">
                  <c:v>10274</c:v>
                </c:pt>
                <c:pt idx="123">
                  <c:v>10245</c:v>
                </c:pt>
                <c:pt idx="124">
                  <c:v>10266</c:v>
                </c:pt>
                <c:pt idx="125">
                  <c:v>10334</c:v>
                </c:pt>
                <c:pt idx="126">
                  <c:v>10450</c:v>
                </c:pt>
                <c:pt idx="127">
                  <c:v>10611</c:v>
                </c:pt>
                <c:pt idx="128">
                  <c:v>10816</c:v>
                </c:pt>
                <c:pt idx="129">
                  <c:v>11061</c:v>
                </c:pt>
                <c:pt idx="130">
                  <c:v>11339</c:v>
                </c:pt>
                <c:pt idx="131">
                  <c:v>11641</c:v>
                </c:pt>
                <c:pt idx="132">
                  <c:v>11957</c:v>
                </c:pt>
                <c:pt idx="133">
                  <c:v>12270</c:v>
                </c:pt>
                <c:pt idx="134">
                  <c:v>12565</c:v>
                </c:pt>
                <c:pt idx="135">
                  <c:v>12824</c:v>
                </c:pt>
                <c:pt idx="136">
                  <c:v>13031</c:v>
                </c:pt>
                <c:pt idx="137">
                  <c:v>13171</c:v>
                </c:pt>
                <c:pt idx="138">
                  <c:v>13237</c:v>
                </c:pt>
                <c:pt idx="139">
                  <c:v>13224</c:v>
                </c:pt>
                <c:pt idx="140">
                  <c:v>13136</c:v>
                </c:pt>
                <c:pt idx="141">
                  <c:v>12980</c:v>
                </c:pt>
                <c:pt idx="142">
                  <c:v>12769</c:v>
                </c:pt>
                <c:pt idx="143">
                  <c:v>12519</c:v>
                </c:pt>
                <c:pt idx="144">
                  <c:v>12245</c:v>
                </c:pt>
                <c:pt idx="145">
                  <c:v>11964</c:v>
                </c:pt>
                <c:pt idx="146">
                  <c:v>11690</c:v>
                </c:pt>
                <c:pt idx="147">
                  <c:v>11434</c:v>
                </c:pt>
                <c:pt idx="148">
                  <c:v>11205</c:v>
                </c:pt>
                <c:pt idx="149">
                  <c:v>11010</c:v>
                </c:pt>
                <c:pt idx="150">
                  <c:v>10854</c:v>
                </c:pt>
                <c:pt idx="151">
                  <c:v>10738</c:v>
                </c:pt>
                <c:pt idx="152">
                  <c:v>10663</c:v>
                </c:pt>
                <c:pt idx="153">
                  <c:v>10630</c:v>
                </c:pt>
                <c:pt idx="154">
                  <c:v>10638</c:v>
                </c:pt>
                <c:pt idx="155">
                  <c:v>10687</c:v>
                </c:pt>
                <c:pt idx="156">
                  <c:v>10774</c:v>
                </c:pt>
                <c:pt idx="157">
                  <c:v>10899</c:v>
                </c:pt>
                <c:pt idx="158">
                  <c:v>11058</c:v>
                </c:pt>
                <c:pt idx="159">
                  <c:v>11248</c:v>
                </c:pt>
                <c:pt idx="160">
                  <c:v>11463</c:v>
                </c:pt>
                <c:pt idx="161">
                  <c:v>11695</c:v>
                </c:pt>
                <c:pt idx="162">
                  <c:v>11937</c:v>
                </c:pt>
                <c:pt idx="163">
                  <c:v>12176</c:v>
                </c:pt>
                <c:pt idx="164">
                  <c:v>12401</c:v>
                </c:pt>
                <c:pt idx="165">
                  <c:v>12600</c:v>
                </c:pt>
                <c:pt idx="166">
                  <c:v>12761</c:v>
                </c:pt>
                <c:pt idx="167">
                  <c:v>12876</c:v>
                </c:pt>
                <c:pt idx="168">
                  <c:v>12936</c:v>
                </c:pt>
                <c:pt idx="169">
                  <c:v>12940</c:v>
                </c:pt>
                <c:pt idx="170">
                  <c:v>12889</c:v>
                </c:pt>
                <c:pt idx="171">
                  <c:v>12786</c:v>
                </c:pt>
                <c:pt idx="172">
                  <c:v>12641</c:v>
                </c:pt>
                <c:pt idx="173">
                  <c:v>12462</c:v>
                </c:pt>
                <c:pt idx="174">
                  <c:v>12262</c:v>
                </c:pt>
                <c:pt idx="175">
                  <c:v>12051</c:v>
                </c:pt>
                <c:pt idx="176">
                  <c:v>11841</c:v>
                </c:pt>
                <c:pt idx="177">
                  <c:v>11641</c:v>
                </c:pt>
                <c:pt idx="178">
                  <c:v>11458</c:v>
                </c:pt>
                <c:pt idx="179">
                  <c:v>11299</c:v>
                </c:pt>
                <c:pt idx="180">
                  <c:v>11168</c:v>
                </c:pt>
                <c:pt idx="181">
                  <c:v>11068</c:v>
                </c:pt>
                <c:pt idx="182">
                  <c:v>11001</c:v>
                </c:pt>
                <c:pt idx="183">
                  <c:v>10967</c:v>
                </c:pt>
                <c:pt idx="184">
                  <c:v>10967</c:v>
                </c:pt>
                <c:pt idx="185">
                  <c:v>11001</c:v>
                </c:pt>
                <c:pt idx="186">
                  <c:v>11066</c:v>
                </c:pt>
                <c:pt idx="187">
                  <c:v>11161</c:v>
                </c:pt>
                <c:pt idx="188">
                  <c:v>11283</c:v>
                </c:pt>
                <c:pt idx="189">
                  <c:v>11430</c:v>
                </c:pt>
                <c:pt idx="190">
                  <c:v>11595</c:v>
                </c:pt>
                <c:pt idx="191">
                  <c:v>11774</c:v>
                </c:pt>
                <c:pt idx="192">
                  <c:v>11960</c:v>
                </c:pt>
                <c:pt idx="193">
                  <c:v>12143</c:v>
                </c:pt>
                <c:pt idx="194">
                  <c:v>12316</c:v>
                </c:pt>
                <c:pt idx="195">
                  <c:v>12470</c:v>
                </c:pt>
                <c:pt idx="196">
                  <c:v>12597</c:v>
                </c:pt>
                <c:pt idx="197">
                  <c:v>12690</c:v>
                </c:pt>
                <c:pt idx="198">
                  <c:v>12743</c:v>
                </c:pt>
                <c:pt idx="199">
                  <c:v>12756</c:v>
                </c:pt>
                <c:pt idx="200">
                  <c:v>12727</c:v>
                </c:pt>
                <c:pt idx="201">
                  <c:v>12660</c:v>
                </c:pt>
                <c:pt idx="202">
                  <c:v>12559</c:v>
                </c:pt>
                <c:pt idx="203">
                  <c:v>12431</c:v>
                </c:pt>
                <c:pt idx="204">
                  <c:v>12285</c:v>
                </c:pt>
                <c:pt idx="205">
                  <c:v>12127</c:v>
                </c:pt>
                <c:pt idx="206">
                  <c:v>11967</c:v>
                </c:pt>
                <c:pt idx="207">
                  <c:v>11812</c:v>
                </c:pt>
                <c:pt idx="208">
                  <c:v>11667</c:v>
                </c:pt>
                <c:pt idx="209">
                  <c:v>11539</c:v>
                </c:pt>
                <c:pt idx="210">
                  <c:v>11432</c:v>
                </c:pt>
                <c:pt idx="211">
                  <c:v>11348</c:v>
                </c:pt>
                <c:pt idx="212">
                  <c:v>11289</c:v>
                </c:pt>
                <c:pt idx="213">
                  <c:v>11258</c:v>
                </c:pt>
                <c:pt idx="214">
                  <c:v>11253</c:v>
                </c:pt>
                <c:pt idx="215">
                  <c:v>11275</c:v>
                </c:pt>
                <c:pt idx="216">
                  <c:v>11322</c:v>
                </c:pt>
                <c:pt idx="217">
                  <c:v>11394</c:v>
                </c:pt>
                <c:pt idx="218">
                  <c:v>11488</c:v>
                </c:pt>
                <c:pt idx="219">
                  <c:v>11600</c:v>
                </c:pt>
                <c:pt idx="220">
                  <c:v>11728</c:v>
                </c:pt>
                <c:pt idx="221">
                  <c:v>11866</c:v>
                </c:pt>
                <c:pt idx="222">
                  <c:v>12009</c:v>
                </c:pt>
                <c:pt idx="223">
                  <c:v>12150</c:v>
                </c:pt>
                <c:pt idx="224">
                  <c:v>12285</c:v>
                </c:pt>
                <c:pt idx="225">
                  <c:v>12405</c:v>
                </c:pt>
                <c:pt idx="226">
                  <c:v>12505</c:v>
                </c:pt>
                <c:pt idx="227">
                  <c:v>12580</c:v>
                </c:pt>
                <c:pt idx="228">
                  <c:v>12627</c:v>
                </c:pt>
              </c:numCache>
            </c:numRef>
          </c:val>
          <c:smooth val="0"/>
          <c:extLst>
            <c:ext xmlns:c16="http://schemas.microsoft.com/office/drawing/2014/chart" uri="{C3380CC4-5D6E-409C-BE32-E72D297353CC}">
              <c16:uniqueId val="{00000000-C09E-459F-AC27-22694C739593}"/>
            </c:ext>
          </c:extLst>
        </c:ser>
        <c:ser>
          <c:idx val="1"/>
          <c:order val="1"/>
          <c:tx>
            <c:strRef>
              <c:f>'7. 2 pieces 6 joints no box'!$F$2</c:f>
              <c:strCache>
                <c:ptCount val="1"/>
                <c:pt idx="0">
                  <c:v>B1</c:v>
                </c:pt>
              </c:strCache>
            </c:strRef>
          </c:tx>
          <c:spPr>
            <a:ln w="28575" cap="rnd">
              <a:solidFill>
                <a:schemeClr val="accent2"/>
              </a:solidFill>
              <a:round/>
            </a:ln>
            <a:effectLst/>
          </c:spPr>
          <c:marker>
            <c:symbol val="none"/>
          </c:marker>
          <c:cat>
            <c:numRef>
              <c:f>'7. 2 pieces 6 joints no box'!$C$3:$C$231</c:f>
              <c:numCache>
                <c:formatCode>General</c:formatCode>
                <c:ptCount val="2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numCache>
            </c:numRef>
          </c:cat>
          <c:val>
            <c:numRef>
              <c:f>'7. 2 pieces 6 joints no box'!$F$3:$F$231</c:f>
              <c:numCache>
                <c:formatCode>General</c:formatCode>
                <c:ptCount val="229"/>
                <c:pt idx="0">
                  <c:v>0</c:v>
                </c:pt>
                <c:pt idx="1">
                  <c:v>0</c:v>
                </c:pt>
                <c:pt idx="2">
                  <c:v>6</c:v>
                </c:pt>
                <c:pt idx="3">
                  <c:v>37</c:v>
                </c:pt>
                <c:pt idx="4">
                  <c:v>120</c:v>
                </c:pt>
                <c:pt idx="5">
                  <c:v>293</c:v>
                </c:pt>
                <c:pt idx="6">
                  <c:v>603</c:v>
                </c:pt>
                <c:pt idx="7">
                  <c:v>1105</c:v>
                </c:pt>
                <c:pt idx="8">
                  <c:v>1852</c:v>
                </c:pt>
                <c:pt idx="9">
                  <c:v>2889</c:v>
                </c:pt>
                <c:pt idx="10">
                  <c:v>4227</c:v>
                </c:pt>
                <c:pt idx="11">
                  <c:v>5806</c:v>
                </c:pt>
                <c:pt idx="12">
                  <c:v>7506</c:v>
                </c:pt>
                <c:pt idx="13">
                  <c:v>9147</c:v>
                </c:pt>
                <c:pt idx="14">
                  <c:v>10523</c:v>
                </c:pt>
                <c:pt idx="15">
                  <c:v>11457</c:v>
                </c:pt>
                <c:pt idx="16">
                  <c:v>11858</c:v>
                </c:pt>
                <c:pt idx="17">
                  <c:v>11731</c:v>
                </c:pt>
                <c:pt idx="18">
                  <c:v>11171</c:v>
                </c:pt>
                <c:pt idx="19">
                  <c:v>10317</c:v>
                </c:pt>
                <c:pt idx="20">
                  <c:v>9315</c:v>
                </c:pt>
                <c:pt idx="21">
                  <c:v>8290</c:v>
                </c:pt>
                <c:pt idx="22">
                  <c:v>7331</c:v>
                </c:pt>
                <c:pt idx="23">
                  <c:v>6481</c:v>
                </c:pt>
                <c:pt idx="24">
                  <c:v>5770</c:v>
                </c:pt>
                <c:pt idx="25">
                  <c:v>5203</c:v>
                </c:pt>
                <c:pt idx="26">
                  <c:v>4772</c:v>
                </c:pt>
                <c:pt idx="27">
                  <c:v>4459</c:v>
                </c:pt>
                <c:pt idx="28">
                  <c:v>4244</c:v>
                </c:pt>
                <c:pt idx="29">
                  <c:v>4107</c:v>
                </c:pt>
                <c:pt idx="30">
                  <c:v>4030</c:v>
                </c:pt>
                <c:pt idx="31">
                  <c:v>3998</c:v>
                </c:pt>
                <c:pt idx="32">
                  <c:v>4006</c:v>
                </c:pt>
                <c:pt idx="33">
                  <c:v>4052</c:v>
                </c:pt>
                <c:pt idx="34">
                  <c:v>4140</c:v>
                </c:pt>
                <c:pt idx="35">
                  <c:v>4282</c:v>
                </c:pt>
                <c:pt idx="36">
                  <c:v>4492</c:v>
                </c:pt>
                <c:pt idx="37">
                  <c:v>4787</c:v>
                </c:pt>
                <c:pt idx="38">
                  <c:v>5183</c:v>
                </c:pt>
                <c:pt idx="39">
                  <c:v>5690</c:v>
                </c:pt>
                <c:pt idx="40">
                  <c:v>6307</c:v>
                </c:pt>
                <c:pt idx="41">
                  <c:v>7018</c:v>
                </c:pt>
                <c:pt idx="42">
                  <c:v>7787</c:v>
                </c:pt>
                <c:pt idx="43">
                  <c:v>8548</c:v>
                </c:pt>
                <c:pt idx="44">
                  <c:v>9238</c:v>
                </c:pt>
                <c:pt idx="45">
                  <c:v>9791</c:v>
                </c:pt>
                <c:pt idx="46">
                  <c:v>10159</c:v>
                </c:pt>
                <c:pt idx="47">
                  <c:v>10313</c:v>
                </c:pt>
                <c:pt idx="48">
                  <c:v>10256</c:v>
                </c:pt>
                <c:pt idx="49">
                  <c:v>10014</c:v>
                </c:pt>
                <c:pt idx="50">
                  <c:v>9631</c:v>
                </c:pt>
                <c:pt idx="51">
                  <c:v>9159</c:v>
                </c:pt>
                <c:pt idx="52">
                  <c:v>8637</c:v>
                </c:pt>
                <c:pt idx="53">
                  <c:v>8107</c:v>
                </c:pt>
                <c:pt idx="54">
                  <c:v>7605</c:v>
                </c:pt>
                <c:pt idx="55">
                  <c:v>7152</c:v>
                </c:pt>
                <c:pt idx="56">
                  <c:v>6763</c:v>
                </c:pt>
                <c:pt idx="57">
                  <c:v>6443</c:v>
                </c:pt>
                <c:pt idx="58">
                  <c:v>6192</c:v>
                </c:pt>
                <c:pt idx="59">
                  <c:v>6005</c:v>
                </c:pt>
                <c:pt idx="60">
                  <c:v>5876</c:v>
                </c:pt>
                <c:pt idx="61">
                  <c:v>5798</c:v>
                </c:pt>
                <c:pt idx="62">
                  <c:v>5767</c:v>
                </c:pt>
                <c:pt idx="63">
                  <c:v>5778</c:v>
                </c:pt>
                <c:pt idx="64">
                  <c:v>5831</c:v>
                </c:pt>
                <c:pt idx="65">
                  <c:v>5928</c:v>
                </c:pt>
                <c:pt idx="66">
                  <c:v>6072</c:v>
                </c:pt>
                <c:pt idx="67">
                  <c:v>6267</c:v>
                </c:pt>
                <c:pt idx="68">
                  <c:v>6516</c:v>
                </c:pt>
                <c:pt idx="69">
                  <c:v>6820</c:v>
                </c:pt>
                <c:pt idx="70">
                  <c:v>7176</c:v>
                </c:pt>
                <c:pt idx="71">
                  <c:v>7573</c:v>
                </c:pt>
                <c:pt idx="72">
                  <c:v>7996</c:v>
                </c:pt>
                <c:pt idx="73">
                  <c:v>8419</c:v>
                </c:pt>
                <c:pt idx="74">
                  <c:v>8814</c:v>
                </c:pt>
                <c:pt idx="75">
                  <c:v>9147</c:v>
                </c:pt>
                <c:pt idx="76">
                  <c:v>9391</c:v>
                </c:pt>
                <c:pt idx="77">
                  <c:v>9529</c:v>
                </c:pt>
                <c:pt idx="78">
                  <c:v>9558</c:v>
                </c:pt>
                <c:pt idx="79">
                  <c:v>9482</c:v>
                </c:pt>
                <c:pt idx="80">
                  <c:v>9313</c:v>
                </c:pt>
                <c:pt idx="81">
                  <c:v>9068</c:v>
                </c:pt>
                <c:pt idx="82">
                  <c:v>8771</c:v>
                </c:pt>
                <c:pt idx="83">
                  <c:v>8443</c:v>
                </c:pt>
                <c:pt idx="84">
                  <c:v>8109</c:v>
                </c:pt>
                <c:pt idx="85">
                  <c:v>7786</c:v>
                </c:pt>
                <c:pt idx="86">
                  <c:v>7489</c:v>
                </c:pt>
                <c:pt idx="87">
                  <c:v>7229</c:v>
                </c:pt>
                <c:pt idx="88">
                  <c:v>7009</c:v>
                </c:pt>
                <c:pt idx="89">
                  <c:v>6834</c:v>
                </c:pt>
                <c:pt idx="90">
                  <c:v>6702</c:v>
                </c:pt>
                <c:pt idx="91">
                  <c:v>6612</c:v>
                </c:pt>
                <c:pt idx="92">
                  <c:v>6562</c:v>
                </c:pt>
                <c:pt idx="93">
                  <c:v>6551</c:v>
                </c:pt>
                <c:pt idx="94">
                  <c:v>6577</c:v>
                </c:pt>
                <c:pt idx="95">
                  <c:v>6639</c:v>
                </c:pt>
                <c:pt idx="96">
                  <c:v>6738</c:v>
                </c:pt>
                <c:pt idx="97">
                  <c:v>6875</c:v>
                </c:pt>
                <c:pt idx="98">
                  <c:v>7048</c:v>
                </c:pt>
                <c:pt idx="99">
                  <c:v>7256</c:v>
                </c:pt>
                <c:pt idx="100">
                  <c:v>7494</c:v>
                </c:pt>
                <c:pt idx="101">
                  <c:v>7757</c:v>
                </c:pt>
                <c:pt idx="102">
                  <c:v>8032</c:v>
                </c:pt>
                <c:pt idx="103">
                  <c:v>8308</c:v>
                </c:pt>
                <c:pt idx="104">
                  <c:v>8567</c:v>
                </c:pt>
                <c:pt idx="105">
                  <c:v>8793</c:v>
                </c:pt>
                <c:pt idx="106">
                  <c:v>8968</c:v>
                </c:pt>
                <c:pt idx="107">
                  <c:v>9082</c:v>
                </c:pt>
                <c:pt idx="108">
                  <c:v>9124</c:v>
                </c:pt>
                <c:pt idx="109">
                  <c:v>9093</c:v>
                </c:pt>
                <c:pt idx="110">
                  <c:v>8993</c:v>
                </c:pt>
                <c:pt idx="111">
                  <c:v>8835</c:v>
                </c:pt>
                <c:pt idx="112">
                  <c:v>8630</c:v>
                </c:pt>
                <c:pt idx="113">
                  <c:v>8396</c:v>
                </c:pt>
                <c:pt idx="114">
                  <c:v>8148</c:v>
                </c:pt>
                <c:pt idx="115">
                  <c:v>7899</c:v>
                </c:pt>
                <c:pt idx="116">
                  <c:v>7664</c:v>
                </c:pt>
                <c:pt idx="117">
                  <c:v>7449</c:v>
                </c:pt>
                <c:pt idx="118">
                  <c:v>7263</c:v>
                </c:pt>
                <c:pt idx="119">
                  <c:v>7108</c:v>
                </c:pt>
                <c:pt idx="120">
                  <c:v>6988</c:v>
                </c:pt>
                <c:pt idx="121">
                  <c:v>6901</c:v>
                </c:pt>
                <c:pt idx="122">
                  <c:v>6849</c:v>
                </c:pt>
                <c:pt idx="123">
                  <c:v>6830</c:v>
                </c:pt>
                <c:pt idx="124">
                  <c:v>6844</c:v>
                </c:pt>
                <c:pt idx="125">
                  <c:v>6890</c:v>
                </c:pt>
                <c:pt idx="126">
                  <c:v>6967</c:v>
                </c:pt>
                <c:pt idx="127">
                  <c:v>7074</c:v>
                </c:pt>
                <c:pt idx="128">
                  <c:v>7211</c:v>
                </c:pt>
                <c:pt idx="129">
                  <c:v>7373</c:v>
                </c:pt>
                <c:pt idx="130">
                  <c:v>7559</c:v>
                </c:pt>
                <c:pt idx="131">
                  <c:v>7760</c:v>
                </c:pt>
                <c:pt idx="132">
                  <c:v>7971</c:v>
                </c:pt>
                <c:pt idx="133">
                  <c:v>8180</c:v>
                </c:pt>
                <c:pt idx="134">
                  <c:v>8376</c:v>
                </c:pt>
                <c:pt idx="135">
                  <c:v>8549</c:v>
                </c:pt>
                <c:pt idx="136">
                  <c:v>8687</c:v>
                </c:pt>
                <c:pt idx="137">
                  <c:v>8780</c:v>
                </c:pt>
                <c:pt idx="138">
                  <c:v>8824</c:v>
                </c:pt>
                <c:pt idx="139">
                  <c:v>8816</c:v>
                </c:pt>
                <c:pt idx="140">
                  <c:v>8757</c:v>
                </c:pt>
                <c:pt idx="141">
                  <c:v>8653</c:v>
                </c:pt>
                <c:pt idx="142">
                  <c:v>8512</c:v>
                </c:pt>
                <c:pt idx="143">
                  <c:v>8345</c:v>
                </c:pt>
                <c:pt idx="144">
                  <c:v>8163</c:v>
                </c:pt>
                <c:pt idx="145">
                  <c:v>7975</c:v>
                </c:pt>
                <c:pt idx="146">
                  <c:v>7792</c:v>
                </c:pt>
                <c:pt idx="147">
                  <c:v>7622</c:v>
                </c:pt>
                <c:pt idx="148">
                  <c:v>7469</c:v>
                </c:pt>
                <c:pt idx="149">
                  <c:v>7340</c:v>
                </c:pt>
                <c:pt idx="150">
                  <c:v>7236</c:v>
                </c:pt>
                <c:pt idx="151">
                  <c:v>7158</c:v>
                </c:pt>
                <c:pt idx="152">
                  <c:v>7109</c:v>
                </c:pt>
                <c:pt idx="153">
                  <c:v>7087</c:v>
                </c:pt>
                <c:pt idx="154">
                  <c:v>7092</c:v>
                </c:pt>
                <c:pt idx="155">
                  <c:v>7125</c:v>
                </c:pt>
                <c:pt idx="156">
                  <c:v>7183</c:v>
                </c:pt>
                <c:pt idx="157">
                  <c:v>7266</c:v>
                </c:pt>
                <c:pt idx="158">
                  <c:v>7372</c:v>
                </c:pt>
                <c:pt idx="159">
                  <c:v>7498</c:v>
                </c:pt>
                <c:pt idx="160">
                  <c:v>7642</c:v>
                </c:pt>
                <c:pt idx="161">
                  <c:v>7797</c:v>
                </c:pt>
                <c:pt idx="162">
                  <c:v>7957</c:v>
                </c:pt>
                <c:pt idx="163">
                  <c:v>8117</c:v>
                </c:pt>
                <c:pt idx="164">
                  <c:v>8267</c:v>
                </c:pt>
                <c:pt idx="165">
                  <c:v>8399</c:v>
                </c:pt>
                <c:pt idx="166">
                  <c:v>8507</c:v>
                </c:pt>
                <c:pt idx="167">
                  <c:v>8583</c:v>
                </c:pt>
                <c:pt idx="168">
                  <c:v>8624</c:v>
                </c:pt>
                <c:pt idx="169">
                  <c:v>8626</c:v>
                </c:pt>
                <c:pt idx="170">
                  <c:v>8592</c:v>
                </c:pt>
                <c:pt idx="171">
                  <c:v>8524</c:v>
                </c:pt>
                <c:pt idx="172">
                  <c:v>8427</c:v>
                </c:pt>
                <c:pt idx="173">
                  <c:v>8308</c:v>
                </c:pt>
                <c:pt idx="174">
                  <c:v>8174</c:v>
                </c:pt>
                <c:pt idx="175">
                  <c:v>8034</c:v>
                </c:pt>
                <c:pt idx="176">
                  <c:v>7893</c:v>
                </c:pt>
                <c:pt idx="177">
                  <c:v>7760</c:v>
                </c:pt>
                <c:pt idx="178">
                  <c:v>7638</c:v>
                </c:pt>
                <c:pt idx="179">
                  <c:v>7532</c:v>
                </c:pt>
                <c:pt idx="180">
                  <c:v>7445</c:v>
                </c:pt>
                <c:pt idx="181">
                  <c:v>7378</c:v>
                </c:pt>
                <c:pt idx="182">
                  <c:v>7334</c:v>
                </c:pt>
                <c:pt idx="183">
                  <c:v>7311</c:v>
                </c:pt>
                <c:pt idx="184">
                  <c:v>7312</c:v>
                </c:pt>
                <c:pt idx="185">
                  <c:v>7334</c:v>
                </c:pt>
                <c:pt idx="186">
                  <c:v>7377</c:v>
                </c:pt>
                <c:pt idx="187">
                  <c:v>7440</c:v>
                </c:pt>
                <c:pt idx="188">
                  <c:v>7522</c:v>
                </c:pt>
                <c:pt idx="189">
                  <c:v>7620</c:v>
                </c:pt>
                <c:pt idx="190">
                  <c:v>7730</c:v>
                </c:pt>
                <c:pt idx="191">
                  <c:v>7849</c:v>
                </c:pt>
                <c:pt idx="192">
                  <c:v>7973</c:v>
                </c:pt>
                <c:pt idx="193">
                  <c:v>8095</c:v>
                </c:pt>
                <c:pt idx="194">
                  <c:v>8210</c:v>
                </c:pt>
                <c:pt idx="195">
                  <c:v>8313</c:v>
                </c:pt>
                <c:pt idx="196">
                  <c:v>8397</c:v>
                </c:pt>
                <c:pt idx="197">
                  <c:v>8459</c:v>
                </c:pt>
                <c:pt idx="198">
                  <c:v>8495</c:v>
                </c:pt>
                <c:pt idx="199">
                  <c:v>8503</c:v>
                </c:pt>
                <c:pt idx="200">
                  <c:v>8484</c:v>
                </c:pt>
                <c:pt idx="201">
                  <c:v>8439</c:v>
                </c:pt>
                <c:pt idx="202">
                  <c:v>8372</c:v>
                </c:pt>
                <c:pt idx="203">
                  <c:v>8287</c:v>
                </c:pt>
                <c:pt idx="204">
                  <c:v>8189</c:v>
                </c:pt>
                <c:pt idx="205">
                  <c:v>8084</c:v>
                </c:pt>
                <c:pt idx="206">
                  <c:v>7978</c:v>
                </c:pt>
                <c:pt idx="207">
                  <c:v>7874</c:v>
                </c:pt>
                <c:pt idx="208">
                  <c:v>7778</c:v>
                </c:pt>
                <c:pt idx="209">
                  <c:v>7692</c:v>
                </c:pt>
                <c:pt idx="210">
                  <c:v>7621</c:v>
                </c:pt>
                <c:pt idx="211">
                  <c:v>7565</c:v>
                </c:pt>
                <c:pt idx="212">
                  <c:v>7526</c:v>
                </c:pt>
                <c:pt idx="213">
                  <c:v>7505</c:v>
                </c:pt>
                <c:pt idx="214">
                  <c:v>7502</c:v>
                </c:pt>
                <c:pt idx="215">
                  <c:v>7516</c:v>
                </c:pt>
                <c:pt idx="216">
                  <c:v>7548</c:v>
                </c:pt>
                <c:pt idx="217">
                  <c:v>7596</c:v>
                </c:pt>
                <c:pt idx="218">
                  <c:v>7658</c:v>
                </c:pt>
                <c:pt idx="219">
                  <c:v>7733</c:v>
                </c:pt>
                <c:pt idx="220">
                  <c:v>7818</c:v>
                </c:pt>
                <c:pt idx="221">
                  <c:v>7910</c:v>
                </c:pt>
                <c:pt idx="222">
                  <c:v>8006</c:v>
                </c:pt>
                <c:pt idx="223">
                  <c:v>8100</c:v>
                </c:pt>
                <c:pt idx="224">
                  <c:v>8189</c:v>
                </c:pt>
                <c:pt idx="225">
                  <c:v>8269</c:v>
                </c:pt>
                <c:pt idx="226">
                  <c:v>8336</c:v>
                </c:pt>
                <c:pt idx="227">
                  <c:v>8387</c:v>
                </c:pt>
                <c:pt idx="228">
                  <c:v>8418</c:v>
                </c:pt>
              </c:numCache>
            </c:numRef>
          </c:val>
          <c:smooth val="0"/>
          <c:extLst>
            <c:ext xmlns:c16="http://schemas.microsoft.com/office/drawing/2014/chart" uri="{C3380CC4-5D6E-409C-BE32-E72D297353CC}">
              <c16:uniqueId val="{00000001-C09E-459F-AC27-22694C739593}"/>
            </c:ext>
          </c:extLst>
        </c:ser>
        <c:ser>
          <c:idx val="2"/>
          <c:order val="2"/>
          <c:tx>
            <c:strRef>
              <c:f>'7. 2 pieces 6 joints no box'!$G$2</c:f>
              <c:strCache>
                <c:ptCount val="1"/>
                <c:pt idx="0">
                  <c:v>B2</c:v>
                </c:pt>
              </c:strCache>
            </c:strRef>
          </c:tx>
          <c:spPr>
            <a:ln w="28575" cap="rnd">
              <a:solidFill>
                <a:schemeClr val="accent3"/>
              </a:solidFill>
              <a:round/>
            </a:ln>
            <a:effectLst/>
          </c:spPr>
          <c:marker>
            <c:symbol val="none"/>
          </c:marker>
          <c:cat>
            <c:numRef>
              <c:f>'7. 2 pieces 6 joints no box'!$C$3:$C$231</c:f>
              <c:numCache>
                <c:formatCode>General</c:formatCode>
                <c:ptCount val="2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numCache>
            </c:numRef>
          </c:cat>
          <c:val>
            <c:numRef>
              <c:f>'7. 2 pieces 6 joints no box'!$G$3:$G$231</c:f>
              <c:numCache>
                <c:formatCode>General</c:formatCode>
                <c:ptCount val="229"/>
                <c:pt idx="0">
                  <c:v>0</c:v>
                </c:pt>
                <c:pt idx="1">
                  <c:v>112</c:v>
                </c:pt>
                <c:pt idx="2">
                  <c:v>116</c:v>
                </c:pt>
                <c:pt idx="3">
                  <c:v>133</c:v>
                </c:pt>
                <c:pt idx="4">
                  <c:v>188</c:v>
                </c:pt>
                <c:pt idx="5">
                  <c:v>332</c:v>
                </c:pt>
                <c:pt idx="6">
                  <c:v>625</c:v>
                </c:pt>
                <c:pt idx="7">
                  <c:v>1119</c:v>
                </c:pt>
                <c:pt idx="8">
                  <c:v>1863</c:v>
                </c:pt>
                <c:pt idx="9">
                  <c:v>2898</c:v>
                </c:pt>
                <c:pt idx="10">
                  <c:v>4237</c:v>
                </c:pt>
                <c:pt idx="11">
                  <c:v>5818</c:v>
                </c:pt>
                <c:pt idx="12">
                  <c:v>7520</c:v>
                </c:pt>
                <c:pt idx="13">
                  <c:v>9164</c:v>
                </c:pt>
                <c:pt idx="14">
                  <c:v>10542</c:v>
                </c:pt>
                <c:pt idx="15">
                  <c:v>11479</c:v>
                </c:pt>
                <c:pt idx="16">
                  <c:v>11880</c:v>
                </c:pt>
                <c:pt idx="17">
                  <c:v>11752</c:v>
                </c:pt>
                <c:pt idx="18">
                  <c:v>11189</c:v>
                </c:pt>
                <c:pt idx="19">
                  <c:v>10331</c:v>
                </c:pt>
                <c:pt idx="20">
                  <c:v>9325</c:v>
                </c:pt>
                <c:pt idx="21">
                  <c:v>8296</c:v>
                </c:pt>
                <c:pt idx="22">
                  <c:v>7333</c:v>
                </c:pt>
                <c:pt idx="23">
                  <c:v>6481</c:v>
                </c:pt>
                <c:pt idx="24">
                  <c:v>5767</c:v>
                </c:pt>
                <c:pt idx="25">
                  <c:v>5199</c:v>
                </c:pt>
                <c:pt idx="26">
                  <c:v>4767</c:v>
                </c:pt>
                <c:pt idx="27">
                  <c:v>4453</c:v>
                </c:pt>
                <c:pt idx="28">
                  <c:v>4239</c:v>
                </c:pt>
                <c:pt idx="29">
                  <c:v>4101</c:v>
                </c:pt>
                <c:pt idx="30">
                  <c:v>4024</c:v>
                </c:pt>
                <c:pt idx="31">
                  <c:v>3992</c:v>
                </c:pt>
                <c:pt idx="32">
                  <c:v>4000</c:v>
                </c:pt>
                <c:pt idx="33">
                  <c:v>4046</c:v>
                </c:pt>
                <c:pt idx="34">
                  <c:v>4134</c:v>
                </c:pt>
                <c:pt idx="35">
                  <c:v>4276</c:v>
                </c:pt>
                <c:pt idx="36">
                  <c:v>4486</c:v>
                </c:pt>
                <c:pt idx="37">
                  <c:v>4781</c:v>
                </c:pt>
                <c:pt idx="38">
                  <c:v>5178</c:v>
                </c:pt>
                <c:pt idx="39">
                  <c:v>5685</c:v>
                </c:pt>
                <c:pt idx="40">
                  <c:v>6304</c:v>
                </c:pt>
                <c:pt idx="41">
                  <c:v>7016</c:v>
                </c:pt>
                <c:pt idx="42">
                  <c:v>7786</c:v>
                </c:pt>
                <c:pt idx="43">
                  <c:v>8550</c:v>
                </c:pt>
                <c:pt idx="44">
                  <c:v>9241</c:v>
                </c:pt>
                <c:pt idx="45">
                  <c:v>9796</c:v>
                </c:pt>
                <c:pt idx="46">
                  <c:v>10165</c:v>
                </c:pt>
                <c:pt idx="47">
                  <c:v>10319</c:v>
                </c:pt>
                <c:pt idx="48">
                  <c:v>10262</c:v>
                </c:pt>
                <c:pt idx="49">
                  <c:v>10019</c:v>
                </c:pt>
                <c:pt idx="50">
                  <c:v>9635</c:v>
                </c:pt>
                <c:pt idx="51">
                  <c:v>9160</c:v>
                </c:pt>
                <c:pt idx="52">
                  <c:v>8637</c:v>
                </c:pt>
                <c:pt idx="53">
                  <c:v>8106</c:v>
                </c:pt>
                <c:pt idx="54">
                  <c:v>7602</c:v>
                </c:pt>
                <c:pt idx="55">
                  <c:v>7148</c:v>
                </c:pt>
                <c:pt idx="56">
                  <c:v>6758</c:v>
                </c:pt>
                <c:pt idx="57">
                  <c:v>6437</c:v>
                </c:pt>
                <c:pt idx="58">
                  <c:v>6186</c:v>
                </c:pt>
                <c:pt idx="59">
                  <c:v>5999</c:v>
                </c:pt>
                <c:pt idx="60">
                  <c:v>5869</c:v>
                </c:pt>
                <c:pt idx="61">
                  <c:v>5791</c:v>
                </c:pt>
                <c:pt idx="62">
                  <c:v>5759</c:v>
                </c:pt>
                <c:pt idx="63">
                  <c:v>5771</c:v>
                </c:pt>
                <c:pt idx="64">
                  <c:v>5824</c:v>
                </c:pt>
                <c:pt idx="65">
                  <c:v>5921</c:v>
                </c:pt>
                <c:pt idx="66">
                  <c:v>6065</c:v>
                </c:pt>
                <c:pt idx="67">
                  <c:v>6259</c:v>
                </c:pt>
                <c:pt idx="68">
                  <c:v>6509</c:v>
                </c:pt>
                <c:pt idx="69">
                  <c:v>6813</c:v>
                </c:pt>
                <c:pt idx="70">
                  <c:v>7170</c:v>
                </c:pt>
                <c:pt idx="71">
                  <c:v>7568</c:v>
                </c:pt>
                <c:pt idx="72">
                  <c:v>7992</c:v>
                </c:pt>
                <c:pt idx="73">
                  <c:v>8417</c:v>
                </c:pt>
                <c:pt idx="74">
                  <c:v>8812</c:v>
                </c:pt>
                <c:pt idx="75">
                  <c:v>9147</c:v>
                </c:pt>
                <c:pt idx="76">
                  <c:v>9392</c:v>
                </c:pt>
                <c:pt idx="77">
                  <c:v>9530</c:v>
                </c:pt>
                <c:pt idx="78">
                  <c:v>9558</c:v>
                </c:pt>
                <c:pt idx="79">
                  <c:v>9482</c:v>
                </c:pt>
                <c:pt idx="80">
                  <c:v>9313</c:v>
                </c:pt>
                <c:pt idx="81">
                  <c:v>9068</c:v>
                </c:pt>
                <c:pt idx="82">
                  <c:v>8769</c:v>
                </c:pt>
                <c:pt idx="83">
                  <c:v>8441</c:v>
                </c:pt>
                <c:pt idx="84">
                  <c:v>8106</c:v>
                </c:pt>
                <c:pt idx="85">
                  <c:v>7782</c:v>
                </c:pt>
                <c:pt idx="86">
                  <c:v>7484</c:v>
                </c:pt>
                <c:pt idx="87">
                  <c:v>7223</c:v>
                </c:pt>
                <c:pt idx="88">
                  <c:v>7003</c:v>
                </c:pt>
                <c:pt idx="89">
                  <c:v>6827</c:v>
                </c:pt>
                <c:pt idx="90">
                  <c:v>6695</c:v>
                </c:pt>
                <c:pt idx="91">
                  <c:v>6605</c:v>
                </c:pt>
                <c:pt idx="92">
                  <c:v>6555</c:v>
                </c:pt>
                <c:pt idx="93">
                  <c:v>6543</c:v>
                </c:pt>
                <c:pt idx="94">
                  <c:v>6569</c:v>
                </c:pt>
                <c:pt idx="95">
                  <c:v>6632</c:v>
                </c:pt>
                <c:pt idx="96">
                  <c:v>6731</c:v>
                </c:pt>
                <c:pt idx="97">
                  <c:v>6868</c:v>
                </c:pt>
                <c:pt idx="98">
                  <c:v>7041</c:v>
                </c:pt>
                <c:pt idx="99">
                  <c:v>7249</c:v>
                </c:pt>
                <c:pt idx="100">
                  <c:v>7488</c:v>
                </c:pt>
                <c:pt idx="101">
                  <c:v>7751</c:v>
                </c:pt>
                <c:pt idx="102">
                  <c:v>8028</c:v>
                </c:pt>
                <c:pt idx="103">
                  <c:v>8304</c:v>
                </c:pt>
                <c:pt idx="104">
                  <c:v>8564</c:v>
                </c:pt>
                <c:pt idx="105">
                  <c:v>8790</c:v>
                </c:pt>
                <c:pt idx="106">
                  <c:v>8967</c:v>
                </c:pt>
                <c:pt idx="107">
                  <c:v>9080</c:v>
                </c:pt>
                <c:pt idx="108">
                  <c:v>9123</c:v>
                </c:pt>
                <c:pt idx="109">
                  <c:v>9092</c:v>
                </c:pt>
                <c:pt idx="110">
                  <c:v>8993</c:v>
                </c:pt>
                <c:pt idx="111">
                  <c:v>8834</c:v>
                </c:pt>
                <c:pt idx="112">
                  <c:v>8629</c:v>
                </c:pt>
                <c:pt idx="113">
                  <c:v>8394</c:v>
                </c:pt>
                <c:pt idx="114">
                  <c:v>8145</c:v>
                </c:pt>
                <c:pt idx="115">
                  <c:v>7896</c:v>
                </c:pt>
                <c:pt idx="116">
                  <c:v>7659</c:v>
                </c:pt>
                <c:pt idx="117">
                  <c:v>7444</c:v>
                </c:pt>
                <c:pt idx="118">
                  <c:v>7257</c:v>
                </c:pt>
                <c:pt idx="119">
                  <c:v>7103</c:v>
                </c:pt>
                <c:pt idx="120">
                  <c:v>6982</c:v>
                </c:pt>
                <c:pt idx="121">
                  <c:v>6895</c:v>
                </c:pt>
                <c:pt idx="122">
                  <c:v>6843</c:v>
                </c:pt>
                <c:pt idx="123">
                  <c:v>6824</c:v>
                </c:pt>
                <c:pt idx="124">
                  <c:v>6837</c:v>
                </c:pt>
                <c:pt idx="125">
                  <c:v>6883</c:v>
                </c:pt>
                <c:pt idx="126">
                  <c:v>6960</c:v>
                </c:pt>
                <c:pt idx="127">
                  <c:v>7068</c:v>
                </c:pt>
                <c:pt idx="128">
                  <c:v>7204</c:v>
                </c:pt>
                <c:pt idx="129">
                  <c:v>7367</c:v>
                </c:pt>
                <c:pt idx="130">
                  <c:v>7553</c:v>
                </c:pt>
                <c:pt idx="131">
                  <c:v>7755</c:v>
                </c:pt>
                <c:pt idx="132">
                  <c:v>7966</c:v>
                </c:pt>
                <c:pt idx="133">
                  <c:v>8175</c:v>
                </c:pt>
                <c:pt idx="134">
                  <c:v>8373</c:v>
                </c:pt>
                <c:pt idx="135">
                  <c:v>8546</c:v>
                </c:pt>
                <c:pt idx="136">
                  <c:v>8684</c:v>
                </c:pt>
                <c:pt idx="137">
                  <c:v>8778</c:v>
                </c:pt>
                <c:pt idx="138">
                  <c:v>8822</c:v>
                </c:pt>
                <c:pt idx="139">
                  <c:v>8814</c:v>
                </c:pt>
                <c:pt idx="140">
                  <c:v>8755</c:v>
                </c:pt>
                <c:pt idx="141">
                  <c:v>8651</c:v>
                </c:pt>
                <c:pt idx="142">
                  <c:v>8510</c:v>
                </c:pt>
                <c:pt idx="143">
                  <c:v>8343</c:v>
                </c:pt>
                <c:pt idx="144">
                  <c:v>8160</c:v>
                </c:pt>
                <c:pt idx="145">
                  <c:v>7972</c:v>
                </c:pt>
                <c:pt idx="146">
                  <c:v>7788</c:v>
                </c:pt>
                <c:pt idx="147">
                  <c:v>7617</c:v>
                </c:pt>
                <c:pt idx="148">
                  <c:v>7464</c:v>
                </c:pt>
                <c:pt idx="149">
                  <c:v>7334</c:v>
                </c:pt>
                <c:pt idx="150">
                  <c:v>7230</c:v>
                </c:pt>
                <c:pt idx="151">
                  <c:v>7152</c:v>
                </c:pt>
                <c:pt idx="152">
                  <c:v>7102</c:v>
                </c:pt>
                <c:pt idx="153">
                  <c:v>7080</c:v>
                </c:pt>
                <c:pt idx="154">
                  <c:v>7086</c:v>
                </c:pt>
                <c:pt idx="155">
                  <c:v>7118</c:v>
                </c:pt>
                <c:pt idx="156">
                  <c:v>7177</c:v>
                </c:pt>
                <c:pt idx="157">
                  <c:v>7260</c:v>
                </c:pt>
                <c:pt idx="158">
                  <c:v>7366</c:v>
                </c:pt>
                <c:pt idx="159">
                  <c:v>7493</c:v>
                </c:pt>
                <c:pt idx="160">
                  <c:v>7636</c:v>
                </c:pt>
                <c:pt idx="161">
                  <c:v>7791</c:v>
                </c:pt>
                <c:pt idx="162">
                  <c:v>7953</c:v>
                </c:pt>
                <c:pt idx="163">
                  <c:v>8112</c:v>
                </c:pt>
                <c:pt idx="164">
                  <c:v>8263</c:v>
                </c:pt>
                <c:pt idx="165">
                  <c:v>8396</c:v>
                </c:pt>
                <c:pt idx="166">
                  <c:v>8504</c:v>
                </c:pt>
                <c:pt idx="167">
                  <c:v>8580</c:v>
                </c:pt>
                <c:pt idx="168">
                  <c:v>8621</c:v>
                </c:pt>
                <c:pt idx="169">
                  <c:v>8624</c:v>
                </c:pt>
                <c:pt idx="170">
                  <c:v>8590</c:v>
                </c:pt>
                <c:pt idx="171">
                  <c:v>8521</c:v>
                </c:pt>
                <c:pt idx="172">
                  <c:v>8424</c:v>
                </c:pt>
                <c:pt idx="173">
                  <c:v>8304</c:v>
                </c:pt>
                <c:pt idx="174">
                  <c:v>8171</c:v>
                </c:pt>
                <c:pt idx="175">
                  <c:v>8030</c:v>
                </c:pt>
                <c:pt idx="176">
                  <c:v>7889</c:v>
                </c:pt>
                <c:pt idx="177">
                  <c:v>7755</c:v>
                </c:pt>
                <c:pt idx="178">
                  <c:v>7633</c:v>
                </c:pt>
                <c:pt idx="179">
                  <c:v>7527</c:v>
                </c:pt>
                <c:pt idx="180">
                  <c:v>7439</c:v>
                </c:pt>
                <c:pt idx="181">
                  <c:v>7373</c:v>
                </c:pt>
                <c:pt idx="182">
                  <c:v>7328</c:v>
                </c:pt>
                <c:pt idx="183">
                  <c:v>7305</c:v>
                </c:pt>
                <c:pt idx="184">
                  <c:v>7305</c:v>
                </c:pt>
                <c:pt idx="185">
                  <c:v>7328</c:v>
                </c:pt>
                <c:pt idx="186">
                  <c:v>7371</c:v>
                </c:pt>
                <c:pt idx="187">
                  <c:v>7434</c:v>
                </c:pt>
                <c:pt idx="188">
                  <c:v>7516</c:v>
                </c:pt>
                <c:pt idx="189">
                  <c:v>7614</c:v>
                </c:pt>
                <c:pt idx="190">
                  <c:v>7725</c:v>
                </c:pt>
                <c:pt idx="191">
                  <c:v>7844</c:v>
                </c:pt>
                <c:pt idx="192">
                  <c:v>7968</c:v>
                </c:pt>
                <c:pt idx="193">
                  <c:v>8090</c:v>
                </c:pt>
                <c:pt idx="194">
                  <c:v>8206</c:v>
                </c:pt>
                <c:pt idx="195">
                  <c:v>8309</c:v>
                </c:pt>
                <c:pt idx="196">
                  <c:v>8394</c:v>
                </c:pt>
                <c:pt idx="197">
                  <c:v>8456</c:v>
                </c:pt>
                <c:pt idx="198">
                  <c:v>8492</c:v>
                </c:pt>
                <c:pt idx="199">
                  <c:v>8500</c:v>
                </c:pt>
                <c:pt idx="200">
                  <c:v>8481</c:v>
                </c:pt>
                <c:pt idx="201">
                  <c:v>8436</c:v>
                </c:pt>
                <c:pt idx="202">
                  <c:v>8369</c:v>
                </c:pt>
                <c:pt idx="203">
                  <c:v>8284</c:v>
                </c:pt>
                <c:pt idx="204">
                  <c:v>8186</c:v>
                </c:pt>
                <c:pt idx="205">
                  <c:v>8080</c:v>
                </c:pt>
                <c:pt idx="206">
                  <c:v>7973</c:v>
                </c:pt>
                <c:pt idx="207">
                  <c:v>7869</c:v>
                </c:pt>
                <c:pt idx="208">
                  <c:v>7773</c:v>
                </c:pt>
                <c:pt idx="209">
                  <c:v>7687</c:v>
                </c:pt>
                <c:pt idx="210">
                  <c:v>7616</c:v>
                </c:pt>
                <c:pt idx="211">
                  <c:v>7559</c:v>
                </c:pt>
                <c:pt idx="212">
                  <c:v>7520</c:v>
                </c:pt>
                <c:pt idx="213">
                  <c:v>7499</c:v>
                </c:pt>
                <c:pt idx="214">
                  <c:v>7496</c:v>
                </c:pt>
                <c:pt idx="215">
                  <c:v>7510</c:v>
                </c:pt>
                <c:pt idx="216">
                  <c:v>7542</c:v>
                </c:pt>
                <c:pt idx="217">
                  <c:v>7590</c:v>
                </c:pt>
                <c:pt idx="218">
                  <c:v>7653</c:v>
                </c:pt>
                <c:pt idx="219">
                  <c:v>7728</c:v>
                </c:pt>
                <c:pt idx="220">
                  <c:v>7813</c:v>
                </c:pt>
                <c:pt idx="221">
                  <c:v>7905</c:v>
                </c:pt>
                <c:pt idx="222">
                  <c:v>8001</c:v>
                </c:pt>
                <c:pt idx="223">
                  <c:v>8095</c:v>
                </c:pt>
                <c:pt idx="224">
                  <c:v>8185</c:v>
                </c:pt>
                <c:pt idx="225">
                  <c:v>8265</c:v>
                </c:pt>
                <c:pt idx="226">
                  <c:v>8332</c:v>
                </c:pt>
                <c:pt idx="227">
                  <c:v>8383</c:v>
                </c:pt>
                <c:pt idx="228">
                  <c:v>8414</c:v>
                </c:pt>
              </c:numCache>
            </c:numRef>
          </c:val>
          <c:smooth val="0"/>
          <c:extLst>
            <c:ext xmlns:c16="http://schemas.microsoft.com/office/drawing/2014/chart" uri="{C3380CC4-5D6E-409C-BE32-E72D297353CC}">
              <c16:uniqueId val="{00000002-C09E-459F-AC27-22694C739593}"/>
            </c:ext>
          </c:extLst>
        </c:ser>
        <c:ser>
          <c:idx val="3"/>
          <c:order val="3"/>
          <c:tx>
            <c:strRef>
              <c:f>'7. 2 pieces 6 joints no box'!$H$2</c:f>
              <c:strCache>
                <c:ptCount val="1"/>
                <c:pt idx="0">
                  <c:v>GB2</c:v>
                </c:pt>
              </c:strCache>
            </c:strRef>
          </c:tx>
          <c:spPr>
            <a:ln w="28575" cap="rnd">
              <a:solidFill>
                <a:schemeClr val="accent4"/>
              </a:solidFill>
              <a:round/>
            </a:ln>
            <a:effectLst/>
          </c:spPr>
          <c:marker>
            <c:symbol val="none"/>
          </c:marker>
          <c:cat>
            <c:numRef>
              <c:f>'7. 2 pieces 6 joints no box'!$C$3:$C$231</c:f>
              <c:numCache>
                <c:formatCode>General</c:formatCode>
                <c:ptCount val="2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numCache>
            </c:numRef>
          </c:cat>
          <c:val>
            <c:numRef>
              <c:f>'7. 2 pieces 6 joints no box'!$H$3:$H$231</c:f>
              <c:numCache>
                <c:formatCode>General</c:formatCode>
                <c:ptCount val="229"/>
                <c:pt idx="0">
                  <c:v>0</c:v>
                </c:pt>
                <c:pt idx="1">
                  <c:v>0</c:v>
                </c:pt>
                <c:pt idx="2">
                  <c:v>6</c:v>
                </c:pt>
                <c:pt idx="3">
                  <c:v>37</c:v>
                </c:pt>
                <c:pt idx="4">
                  <c:v>120</c:v>
                </c:pt>
                <c:pt idx="5">
                  <c:v>293</c:v>
                </c:pt>
                <c:pt idx="6">
                  <c:v>603</c:v>
                </c:pt>
                <c:pt idx="7">
                  <c:v>1105</c:v>
                </c:pt>
                <c:pt idx="8">
                  <c:v>1852</c:v>
                </c:pt>
                <c:pt idx="9">
                  <c:v>2888</c:v>
                </c:pt>
                <c:pt idx="10">
                  <c:v>4227</c:v>
                </c:pt>
                <c:pt idx="11">
                  <c:v>5805</c:v>
                </c:pt>
                <c:pt idx="12">
                  <c:v>7504</c:v>
                </c:pt>
                <c:pt idx="13">
                  <c:v>9144</c:v>
                </c:pt>
                <c:pt idx="14">
                  <c:v>10519</c:v>
                </c:pt>
                <c:pt idx="15">
                  <c:v>11453</c:v>
                </c:pt>
                <c:pt idx="16">
                  <c:v>11853</c:v>
                </c:pt>
                <c:pt idx="17">
                  <c:v>11726</c:v>
                </c:pt>
                <c:pt idx="18">
                  <c:v>11166</c:v>
                </c:pt>
                <c:pt idx="19">
                  <c:v>10313</c:v>
                </c:pt>
                <c:pt idx="20">
                  <c:v>9312</c:v>
                </c:pt>
                <c:pt idx="21">
                  <c:v>8287</c:v>
                </c:pt>
                <c:pt idx="22">
                  <c:v>7328</c:v>
                </c:pt>
                <c:pt idx="23">
                  <c:v>6479</c:v>
                </c:pt>
                <c:pt idx="24">
                  <c:v>5767</c:v>
                </c:pt>
                <c:pt idx="25">
                  <c:v>5200</c:v>
                </c:pt>
                <c:pt idx="26">
                  <c:v>4769</c:v>
                </c:pt>
                <c:pt idx="27">
                  <c:v>4457</c:v>
                </c:pt>
                <c:pt idx="28">
                  <c:v>4242</c:v>
                </c:pt>
                <c:pt idx="29">
                  <c:v>4105</c:v>
                </c:pt>
                <c:pt idx="30">
                  <c:v>4028</c:v>
                </c:pt>
                <c:pt idx="31">
                  <c:v>3996</c:v>
                </c:pt>
                <c:pt idx="32">
                  <c:v>4004</c:v>
                </c:pt>
                <c:pt idx="33">
                  <c:v>4050</c:v>
                </c:pt>
                <c:pt idx="34">
                  <c:v>4138</c:v>
                </c:pt>
                <c:pt idx="35">
                  <c:v>4280</c:v>
                </c:pt>
                <c:pt idx="36">
                  <c:v>4490</c:v>
                </c:pt>
                <c:pt idx="37">
                  <c:v>4785</c:v>
                </c:pt>
                <c:pt idx="38">
                  <c:v>5181</c:v>
                </c:pt>
                <c:pt idx="39">
                  <c:v>5687</c:v>
                </c:pt>
                <c:pt idx="40">
                  <c:v>6305</c:v>
                </c:pt>
                <c:pt idx="41">
                  <c:v>7015</c:v>
                </c:pt>
                <c:pt idx="42">
                  <c:v>7784</c:v>
                </c:pt>
                <c:pt idx="43">
                  <c:v>8545</c:v>
                </c:pt>
                <c:pt idx="44">
                  <c:v>9235</c:v>
                </c:pt>
                <c:pt idx="45">
                  <c:v>9788</c:v>
                </c:pt>
                <c:pt idx="46">
                  <c:v>10155</c:v>
                </c:pt>
                <c:pt idx="47">
                  <c:v>10309</c:v>
                </c:pt>
                <c:pt idx="48">
                  <c:v>10252</c:v>
                </c:pt>
                <c:pt idx="49">
                  <c:v>10010</c:v>
                </c:pt>
                <c:pt idx="50">
                  <c:v>9628</c:v>
                </c:pt>
                <c:pt idx="51">
                  <c:v>9155</c:v>
                </c:pt>
                <c:pt idx="52">
                  <c:v>8633</c:v>
                </c:pt>
                <c:pt idx="53">
                  <c:v>8104</c:v>
                </c:pt>
                <c:pt idx="54">
                  <c:v>7602</c:v>
                </c:pt>
                <c:pt idx="55">
                  <c:v>7149</c:v>
                </c:pt>
                <c:pt idx="56">
                  <c:v>6760</c:v>
                </c:pt>
                <c:pt idx="57">
                  <c:v>6441</c:v>
                </c:pt>
                <c:pt idx="58">
                  <c:v>6190</c:v>
                </c:pt>
                <c:pt idx="59">
                  <c:v>6003</c:v>
                </c:pt>
                <c:pt idx="60">
                  <c:v>5874</c:v>
                </c:pt>
                <c:pt idx="61">
                  <c:v>5796</c:v>
                </c:pt>
                <c:pt idx="62">
                  <c:v>5764</c:v>
                </c:pt>
                <c:pt idx="63">
                  <c:v>5775</c:v>
                </c:pt>
                <c:pt idx="64">
                  <c:v>5828</c:v>
                </c:pt>
                <c:pt idx="65">
                  <c:v>5925</c:v>
                </c:pt>
                <c:pt idx="66">
                  <c:v>6069</c:v>
                </c:pt>
                <c:pt idx="67">
                  <c:v>6264</c:v>
                </c:pt>
                <c:pt idx="68">
                  <c:v>6513</c:v>
                </c:pt>
                <c:pt idx="69">
                  <c:v>6817</c:v>
                </c:pt>
                <c:pt idx="70">
                  <c:v>7173</c:v>
                </c:pt>
                <c:pt idx="71">
                  <c:v>7570</c:v>
                </c:pt>
                <c:pt idx="72">
                  <c:v>7993</c:v>
                </c:pt>
                <c:pt idx="73">
                  <c:v>8416</c:v>
                </c:pt>
                <c:pt idx="74">
                  <c:v>8811</c:v>
                </c:pt>
                <c:pt idx="75">
                  <c:v>9144</c:v>
                </c:pt>
                <c:pt idx="76">
                  <c:v>9388</c:v>
                </c:pt>
                <c:pt idx="77">
                  <c:v>9526</c:v>
                </c:pt>
                <c:pt idx="78">
                  <c:v>9554</c:v>
                </c:pt>
                <c:pt idx="79">
                  <c:v>9478</c:v>
                </c:pt>
                <c:pt idx="80">
                  <c:v>9310</c:v>
                </c:pt>
                <c:pt idx="81">
                  <c:v>9065</c:v>
                </c:pt>
                <c:pt idx="82">
                  <c:v>8767</c:v>
                </c:pt>
                <c:pt idx="83">
                  <c:v>8440</c:v>
                </c:pt>
                <c:pt idx="84">
                  <c:v>8105</c:v>
                </c:pt>
                <c:pt idx="85">
                  <c:v>7783</c:v>
                </c:pt>
                <c:pt idx="86">
                  <c:v>7486</c:v>
                </c:pt>
                <c:pt idx="87">
                  <c:v>7226</c:v>
                </c:pt>
                <c:pt idx="88">
                  <c:v>7006</c:v>
                </c:pt>
                <c:pt idx="89">
                  <c:v>6831</c:v>
                </c:pt>
                <c:pt idx="90">
                  <c:v>6699</c:v>
                </c:pt>
                <c:pt idx="91">
                  <c:v>6609</c:v>
                </c:pt>
                <c:pt idx="92">
                  <c:v>6559</c:v>
                </c:pt>
                <c:pt idx="93">
                  <c:v>6548</c:v>
                </c:pt>
                <c:pt idx="94">
                  <c:v>6574</c:v>
                </c:pt>
                <c:pt idx="95">
                  <c:v>6636</c:v>
                </c:pt>
                <c:pt idx="96">
                  <c:v>6735</c:v>
                </c:pt>
                <c:pt idx="97">
                  <c:v>6872</c:v>
                </c:pt>
                <c:pt idx="98">
                  <c:v>7045</c:v>
                </c:pt>
                <c:pt idx="99">
                  <c:v>7253</c:v>
                </c:pt>
                <c:pt idx="100">
                  <c:v>7491</c:v>
                </c:pt>
                <c:pt idx="101">
                  <c:v>7754</c:v>
                </c:pt>
                <c:pt idx="102">
                  <c:v>8029</c:v>
                </c:pt>
                <c:pt idx="103">
                  <c:v>8305</c:v>
                </c:pt>
                <c:pt idx="104">
                  <c:v>8564</c:v>
                </c:pt>
                <c:pt idx="105">
                  <c:v>8789</c:v>
                </c:pt>
                <c:pt idx="106">
                  <c:v>8965</c:v>
                </c:pt>
                <c:pt idx="107">
                  <c:v>9078</c:v>
                </c:pt>
                <c:pt idx="108">
                  <c:v>9120</c:v>
                </c:pt>
                <c:pt idx="109">
                  <c:v>9090</c:v>
                </c:pt>
                <c:pt idx="110">
                  <c:v>8990</c:v>
                </c:pt>
                <c:pt idx="111">
                  <c:v>8831</c:v>
                </c:pt>
                <c:pt idx="112">
                  <c:v>8627</c:v>
                </c:pt>
                <c:pt idx="113">
                  <c:v>8393</c:v>
                </c:pt>
                <c:pt idx="114">
                  <c:v>8144</c:v>
                </c:pt>
                <c:pt idx="115">
                  <c:v>7896</c:v>
                </c:pt>
                <c:pt idx="116">
                  <c:v>7660</c:v>
                </c:pt>
                <c:pt idx="117">
                  <c:v>7446</c:v>
                </c:pt>
                <c:pt idx="118">
                  <c:v>7260</c:v>
                </c:pt>
                <c:pt idx="119">
                  <c:v>7105</c:v>
                </c:pt>
                <c:pt idx="120">
                  <c:v>6985</c:v>
                </c:pt>
                <c:pt idx="121">
                  <c:v>6898</c:v>
                </c:pt>
                <c:pt idx="122">
                  <c:v>6846</c:v>
                </c:pt>
                <c:pt idx="123">
                  <c:v>6827</c:v>
                </c:pt>
                <c:pt idx="124">
                  <c:v>6841</c:v>
                </c:pt>
                <c:pt idx="125">
                  <c:v>6887</c:v>
                </c:pt>
                <c:pt idx="126">
                  <c:v>6964</c:v>
                </c:pt>
                <c:pt idx="127">
                  <c:v>7071</c:v>
                </c:pt>
                <c:pt idx="128">
                  <c:v>7208</c:v>
                </c:pt>
                <c:pt idx="129">
                  <c:v>7370</c:v>
                </c:pt>
                <c:pt idx="130">
                  <c:v>7556</c:v>
                </c:pt>
                <c:pt idx="131">
                  <c:v>7757</c:v>
                </c:pt>
                <c:pt idx="132">
                  <c:v>7967</c:v>
                </c:pt>
                <c:pt idx="133">
                  <c:v>8176</c:v>
                </c:pt>
                <c:pt idx="134">
                  <c:v>8373</c:v>
                </c:pt>
                <c:pt idx="135">
                  <c:v>8546</c:v>
                </c:pt>
                <c:pt idx="136">
                  <c:v>8683</c:v>
                </c:pt>
                <c:pt idx="137">
                  <c:v>8777</c:v>
                </c:pt>
                <c:pt idx="138">
                  <c:v>8821</c:v>
                </c:pt>
                <c:pt idx="139">
                  <c:v>8812</c:v>
                </c:pt>
                <c:pt idx="140">
                  <c:v>8753</c:v>
                </c:pt>
                <c:pt idx="141">
                  <c:v>8649</c:v>
                </c:pt>
                <c:pt idx="142">
                  <c:v>8509</c:v>
                </c:pt>
                <c:pt idx="143">
                  <c:v>8342</c:v>
                </c:pt>
                <c:pt idx="144">
                  <c:v>8160</c:v>
                </c:pt>
                <c:pt idx="145">
                  <c:v>7972</c:v>
                </c:pt>
                <c:pt idx="146">
                  <c:v>7789</c:v>
                </c:pt>
                <c:pt idx="147">
                  <c:v>7619</c:v>
                </c:pt>
                <c:pt idx="148">
                  <c:v>7466</c:v>
                </c:pt>
                <c:pt idx="149">
                  <c:v>7337</c:v>
                </c:pt>
                <c:pt idx="150">
                  <c:v>7233</c:v>
                </c:pt>
                <c:pt idx="151">
                  <c:v>7155</c:v>
                </c:pt>
                <c:pt idx="152">
                  <c:v>7106</c:v>
                </c:pt>
                <c:pt idx="153">
                  <c:v>7084</c:v>
                </c:pt>
                <c:pt idx="154">
                  <c:v>7089</c:v>
                </c:pt>
                <c:pt idx="155">
                  <c:v>7122</c:v>
                </c:pt>
                <c:pt idx="156">
                  <c:v>7180</c:v>
                </c:pt>
                <c:pt idx="157">
                  <c:v>7263</c:v>
                </c:pt>
                <c:pt idx="158">
                  <c:v>7369</c:v>
                </c:pt>
                <c:pt idx="159">
                  <c:v>7495</c:v>
                </c:pt>
                <c:pt idx="160">
                  <c:v>7638</c:v>
                </c:pt>
                <c:pt idx="161">
                  <c:v>7793</c:v>
                </c:pt>
                <c:pt idx="162">
                  <c:v>7954</c:v>
                </c:pt>
                <c:pt idx="163">
                  <c:v>8114</c:v>
                </c:pt>
                <c:pt idx="164">
                  <c:v>8264</c:v>
                </c:pt>
                <c:pt idx="165">
                  <c:v>8396</c:v>
                </c:pt>
                <c:pt idx="166">
                  <c:v>8504</c:v>
                </c:pt>
                <c:pt idx="167">
                  <c:v>8580</c:v>
                </c:pt>
                <c:pt idx="168">
                  <c:v>8620</c:v>
                </c:pt>
                <c:pt idx="169">
                  <c:v>8623</c:v>
                </c:pt>
                <c:pt idx="170">
                  <c:v>8589</c:v>
                </c:pt>
                <c:pt idx="171">
                  <c:v>8520</c:v>
                </c:pt>
                <c:pt idx="172">
                  <c:v>8423</c:v>
                </c:pt>
                <c:pt idx="173">
                  <c:v>8304</c:v>
                </c:pt>
                <c:pt idx="174">
                  <c:v>8171</c:v>
                </c:pt>
                <c:pt idx="175">
                  <c:v>8030</c:v>
                </c:pt>
                <c:pt idx="176">
                  <c:v>7890</c:v>
                </c:pt>
                <c:pt idx="177">
                  <c:v>7757</c:v>
                </c:pt>
                <c:pt idx="178">
                  <c:v>7635</c:v>
                </c:pt>
                <c:pt idx="179">
                  <c:v>7529</c:v>
                </c:pt>
                <c:pt idx="180">
                  <c:v>7442</c:v>
                </c:pt>
                <c:pt idx="181">
                  <c:v>7375</c:v>
                </c:pt>
                <c:pt idx="182">
                  <c:v>7331</c:v>
                </c:pt>
                <c:pt idx="183">
                  <c:v>7308</c:v>
                </c:pt>
                <c:pt idx="184">
                  <c:v>7308</c:v>
                </c:pt>
                <c:pt idx="185">
                  <c:v>7331</c:v>
                </c:pt>
                <c:pt idx="186">
                  <c:v>7374</c:v>
                </c:pt>
                <c:pt idx="187">
                  <c:v>7437</c:v>
                </c:pt>
                <c:pt idx="188">
                  <c:v>7519</c:v>
                </c:pt>
                <c:pt idx="189">
                  <c:v>7616</c:v>
                </c:pt>
                <c:pt idx="190">
                  <c:v>7727</c:v>
                </c:pt>
                <c:pt idx="191">
                  <c:v>7846</c:v>
                </c:pt>
                <c:pt idx="192">
                  <c:v>7969</c:v>
                </c:pt>
                <c:pt idx="193">
                  <c:v>8092</c:v>
                </c:pt>
                <c:pt idx="194">
                  <c:v>8207</c:v>
                </c:pt>
                <c:pt idx="195">
                  <c:v>8310</c:v>
                </c:pt>
                <c:pt idx="196">
                  <c:v>8394</c:v>
                </c:pt>
                <c:pt idx="197">
                  <c:v>8456</c:v>
                </c:pt>
                <c:pt idx="198">
                  <c:v>8492</c:v>
                </c:pt>
                <c:pt idx="199">
                  <c:v>8500</c:v>
                </c:pt>
                <c:pt idx="200">
                  <c:v>8481</c:v>
                </c:pt>
                <c:pt idx="201">
                  <c:v>8436</c:v>
                </c:pt>
                <c:pt idx="202">
                  <c:v>8369</c:v>
                </c:pt>
                <c:pt idx="203">
                  <c:v>8284</c:v>
                </c:pt>
                <c:pt idx="204">
                  <c:v>8186</c:v>
                </c:pt>
                <c:pt idx="205">
                  <c:v>8081</c:v>
                </c:pt>
                <c:pt idx="206">
                  <c:v>7974</c:v>
                </c:pt>
                <c:pt idx="207">
                  <c:v>7871</c:v>
                </c:pt>
                <c:pt idx="208">
                  <c:v>7775</c:v>
                </c:pt>
                <c:pt idx="209">
                  <c:v>7689</c:v>
                </c:pt>
                <c:pt idx="210">
                  <c:v>7618</c:v>
                </c:pt>
                <c:pt idx="211">
                  <c:v>7562</c:v>
                </c:pt>
                <c:pt idx="212">
                  <c:v>7523</c:v>
                </c:pt>
                <c:pt idx="213">
                  <c:v>7502</c:v>
                </c:pt>
                <c:pt idx="214">
                  <c:v>7499</c:v>
                </c:pt>
                <c:pt idx="215">
                  <c:v>7513</c:v>
                </c:pt>
                <c:pt idx="216">
                  <c:v>7545</c:v>
                </c:pt>
                <c:pt idx="217">
                  <c:v>7593</c:v>
                </c:pt>
                <c:pt idx="218">
                  <c:v>7655</c:v>
                </c:pt>
                <c:pt idx="219">
                  <c:v>7730</c:v>
                </c:pt>
                <c:pt idx="220">
                  <c:v>7815</c:v>
                </c:pt>
                <c:pt idx="221">
                  <c:v>7907</c:v>
                </c:pt>
                <c:pt idx="222">
                  <c:v>8002</c:v>
                </c:pt>
                <c:pt idx="223">
                  <c:v>8097</c:v>
                </c:pt>
                <c:pt idx="224">
                  <c:v>8186</c:v>
                </c:pt>
                <c:pt idx="225">
                  <c:v>8266</c:v>
                </c:pt>
                <c:pt idx="226">
                  <c:v>8333</c:v>
                </c:pt>
                <c:pt idx="227">
                  <c:v>8383</c:v>
                </c:pt>
                <c:pt idx="228">
                  <c:v>8415</c:v>
                </c:pt>
              </c:numCache>
            </c:numRef>
          </c:val>
          <c:smooth val="0"/>
          <c:extLst>
            <c:ext xmlns:c16="http://schemas.microsoft.com/office/drawing/2014/chart" uri="{C3380CC4-5D6E-409C-BE32-E72D297353CC}">
              <c16:uniqueId val="{00000003-C09E-459F-AC27-22694C739593}"/>
            </c:ext>
          </c:extLst>
        </c:ser>
        <c:dLbls>
          <c:showLegendKey val="0"/>
          <c:showVal val="0"/>
          <c:showCatName val="0"/>
          <c:showSerName val="0"/>
          <c:showPercent val="0"/>
          <c:showBubbleSize val="0"/>
        </c:dLbls>
        <c:smooth val="0"/>
        <c:axId val="411943952"/>
        <c:axId val="411943296"/>
      </c:lineChart>
      <c:catAx>
        <c:axId val="411943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43296"/>
        <c:crosses val="autoZero"/>
        <c:auto val="1"/>
        <c:lblAlgn val="ctr"/>
        <c:lblOffset val="100"/>
        <c:noMultiLvlLbl val="0"/>
      </c:catAx>
      <c:valAx>
        <c:axId val="411943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4395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'8. 2 pieces 6 joints with box, '!$E$2</c:f>
              <c:strCache>
                <c:ptCount val="1"/>
                <c:pt idx="0">
                  <c:v>GB1</c:v>
                </c:pt>
              </c:strCache>
            </c:strRef>
          </c:tx>
          <c:spPr>
            <a:ln w="28575" cap="rnd">
              <a:solidFill>
                <a:schemeClr val="accent1"/>
              </a:solidFill>
              <a:round/>
            </a:ln>
            <a:effectLst/>
          </c:spPr>
          <c:marker>
            <c:symbol val="none"/>
          </c:marker>
          <c:cat>
            <c:numRef>
              <c:f>'8. 2 pieces 6 joints with box, '!$C$3:$C$324</c:f>
              <c:numCache>
                <c:formatCode>General</c:formatCode>
                <c:ptCount val="3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numCache>
            </c:numRef>
          </c:cat>
          <c:val>
            <c:numRef>
              <c:f>'8. 2 pieces 6 joints with box, '!$E$3:$E$324</c:f>
              <c:numCache>
                <c:formatCode>General</c:formatCode>
                <c:ptCount val="322"/>
                <c:pt idx="0">
                  <c:v>0</c:v>
                </c:pt>
                <c:pt idx="1">
                  <c:v>112</c:v>
                </c:pt>
                <c:pt idx="2">
                  <c:v>113</c:v>
                </c:pt>
                <c:pt idx="3">
                  <c:v>126</c:v>
                </c:pt>
                <c:pt idx="4">
                  <c:v>215</c:v>
                </c:pt>
                <c:pt idx="5">
                  <c:v>459</c:v>
                </c:pt>
                <c:pt idx="6">
                  <c:v>920</c:v>
                </c:pt>
                <c:pt idx="7">
                  <c:v>1673</c:v>
                </c:pt>
                <c:pt idx="8">
                  <c:v>2796</c:v>
                </c:pt>
                <c:pt idx="9">
                  <c:v>4353</c:v>
                </c:pt>
                <c:pt idx="10">
                  <c:v>6363</c:v>
                </c:pt>
                <c:pt idx="11">
                  <c:v>8730</c:v>
                </c:pt>
                <c:pt idx="12">
                  <c:v>11277</c:v>
                </c:pt>
                <c:pt idx="13">
                  <c:v>13733</c:v>
                </c:pt>
                <c:pt idx="14">
                  <c:v>15790</c:v>
                </c:pt>
                <c:pt idx="15">
                  <c:v>17186</c:v>
                </c:pt>
                <c:pt idx="16">
                  <c:v>17783</c:v>
                </c:pt>
                <c:pt idx="17">
                  <c:v>17592</c:v>
                </c:pt>
                <c:pt idx="18">
                  <c:v>16754</c:v>
                </c:pt>
                <c:pt idx="19">
                  <c:v>15476</c:v>
                </c:pt>
                <c:pt idx="20">
                  <c:v>13977</c:v>
                </c:pt>
                <c:pt idx="21">
                  <c:v>12442</c:v>
                </c:pt>
                <c:pt idx="22">
                  <c:v>11005</c:v>
                </c:pt>
                <c:pt idx="23">
                  <c:v>9731</c:v>
                </c:pt>
                <c:pt idx="24">
                  <c:v>8663</c:v>
                </c:pt>
                <c:pt idx="25">
                  <c:v>7811</c:v>
                </c:pt>
                <c:pt idx="26">
                  <c:v>7163</c:v>
                </c:pt>
                <c:pt idx="27">
                  <c:v>6693</c:v>
                </c:pt>
                <c:pt idx="28">
                  <c:v>6369</c:v>
                </c:pt>
                <c:pt idx="29">
                  <c:v>6162</c:v>
                </c:pt>
                <c:pt idx="30">
                  <c:v>6044</c:v>
                </c:pt>
                <c:pt idx="31">
                  <c:v>5997</c:v>
                </c:pt>
                <c:pt idx="32">
                  <c:v>6008</c:v>
                </c:pt>
                <c:pt idx="33">
                  <c:v>6076</c:v>
                </c:pt>
                <c:pt idx="34">
                  <c:v>6209</c:v>
                </c:pt>
                <c:pt idx="35">
                  <c:v>6422</c:v>
                </c:pt>
                <c:pt idx="36">
                  <c:v>6739</c:v>
                </c:pt>
                <c:pt idx="37">
                  <c:v>7183</c:v>
                </c:pt>
                <c:pt idx="38">
                  <c:v>7778</c:v>
                </c:pt>
                <c:pt idx="39">
                  <c:v>8540</c:v>
                </c:pt>
                <c:pt idx="40">
                  <c:v>9467</c:v>
                </c:pt>
                <c:pt idx="41">
                  <c:v>10534</c:v>
                </c:pt>
                <c:pt idx="42">
                  <c:v>11687</c:v>
                </c:pt>
                <c:pt idx="43">
                  <c:v>12828</c:v>
                </c:pt>
                <c:pt idx="44">
                  <c:v>13861</c:v>
                </c:pt>
                <c:pt idx="45">
                  <c:v>14689</c:v>
                </c:pt>
                <c:pt idx="46">
                  <c:v>15239</c:v>
                </c:pt>
                <c:pt idx="47">
                  <c:v>15469</c:v>
                </c:pt>
                <c:pt idx="48">
                  <c:v>15384</c:v>
                </c:pt>
                <c:pt idx="49">
                  <c:v>15021</c:v>
                </c:pt>
                <c:pt idx="50">
                  <c:v>14448</c:v>
                </c:pt>
                <c:pt idx="51">
                  <c:v>13740</c:v>
                </c:pt>
                <c:pt idx="52">
                  <c:v>12958</c:v>
                </c:pt>
                <c:pt idx="53">
                  <c:v>12164</c:v>
                </c:pt>
                <c:pt idx="54">
                  <c:v>11410</c:v>
                </c:pt>
                <c:pt idx="55">
                  <c:v>10731</c:v>
                </c:pt>
                <c:pt idx="56">
                  <c:v>10147</c:v>
                </c:pt>
                <c:pt idx="57">
                  <c:v>9667</c:v>
                </c:pt>
                <c:pt idx="58">
                  <c:v>9290</c:v>
                </c:pt>
                <c:pt idx="59">
                  <c:v>9009</c:v>
                </c:pt>
                <c:pt idx="60">
                  <c:v>8814</c:v>
                </c:pt>
                <c:pt idx="61">
                  <c:v>8697</c:v>
                </c:pt>
                <c:pt idx="62">
                  <c:v>8649</c:v>
                </c:pt>
                <c:pt idx="63">
                  <c:v>8665</c:v>
                </c:pt>
                <c:pt idx="64">
                  <c:v>8745</c:v>
                </c:pt>
                <c:pt idx="65">
                  <c:v>8891</c:v>
                </c:pt>
                <c:pt idx="66">
                  <c:v>9107</c:v>
                </c:pt>
                <c:pt idx="67">
                  <c:v>9400</c:v>
                </c:pt>
                <c:pt idx="68">
                  <c:v>9774</c:v>
                </c:pt>
                <c:pt idx="69">
                  <c:v>10231</c:v>
                </c:pt>
                <c:pt idx="70">
                  <c:v>10765</c:v>
                </c:pt>
                <c:pt idx="71">
                  <c:v>11362</c:v>
                </c:pt>
                <c:pt idx="72">
                  <c:v>11997</c:v>
                </c:pt>
                <c:pt idx="73">
                  <c:v>12632</c:v>
                </c:pt>
                <c:pt idx="74">
                  <c:v>13223</c:v>
                </c:pt>
                <c:pt idx="75">
                  <c:v>13723</c:v>
                </c:pt>
                <c:pt idx="76">
                  <c:v>14088</c:v>
                </c:pt>
                <c:pt idx="77">
                  <c:v>14295</c:v>
                </c:pt>
                <c:pt idx="78">
                  <c:v>14337</c:v>
                </c:pt>
                <c:pt idx="79">
                  <c:v>14223</c:v>
                </c:pt>
                <c:pt idx="80">
                  <c:v>13970</c:v>
                </c:pt>
                <c:pt idx="81">
                  <c:v>18675</c:v>
                </c:pt>
                <c:pt idx="82">
                  <c:v>28643</c:v>
                </c:pt>
                <c:pt idx="83">
                  <c:v>37822</c:v>
                </c:pt>
                <c:pt idx="84">
                  <c:v>44047</c:v>
                </c:pt>
                <c:pt idx="85">
                  <c:v>46144</c:v>
                </c:pt>
                <c:pt idx="86">
                  <c:v>44280</c:v>
                </c:pt>
                <c:pt idx="87">
                  <c:v>39607</c:v>
                </c:pt>
                <c:pt idx="88">
                  <c:v>33636</c:v>
                </c:pt>
                <c:pt idx="89">
                  <c:v>27660</c:v>
                </c:pt>
                <c:pt idx="90">
                  <c:v>22510</c:v>
                </c:pt>
                <c:pt idx="91">
                  <c:v>18598</c:v>
                </c:pt>
                <c:pt idx="92">
                  <c:v>16147</c:v>
                </c:pt>
                <c:pt idx="93">
                  <c:v>15071</c:v>
                </c:pt>
                <c:pt idx="94">
                  <c:v>15225</c:v>
                </c:pt>
                <c:pt idx="95">
                  <c:v>16288</c:v>
                </c:pt>
                <c:pt idx="96">
                  <c:v>17821</c:v>
                </c:pt>
                <c:pt idx="97">
                  <c:v>20101</c:v>
                </c:pt>
                <c:pt idx="98">
                  <c:v>21593</c:v>
                </c:pt>
                <c:pt idx="99">
                  <c:v>21846</c:v>
                </c:pt>
                <c:pt idx="100">
                  <c:v>20815</c:v>
                </c:pt>
                <c:pt idx="101">
                  <c:v>18814</c:v>
                </c:pt>
                <c:pt idx="102">
                  <c:v>16320</c:v>
                </c:pt>
                <c:pt idx="103">
                  <c:v>13887</c:v>
                </c:pt>
                <c:pt idx="104">
                  <c:v>12019</c:v>
                </c:pt>
                <c:pt idx="105">
                  <c:v>11122</c:v>
                </c:pt>
                <c:pt idx="106">
                  <c:v>11494</c:v>
                </c:pt>
                <c:pt idx="107">
                  <c:v>13291</c:v>
                </c:pt>
                <c:pt idx="108">
                  <c:v>16430</c:v>
                </c:pt>
                <c:pt idx="109">
                  <c:v>20399</c:v>
                </c:pt>
                <c:pt idx="110">
                  <c:v>24335</c:v>
                </c:pt>
                <c:pt idx="111">
                  <c:v>27250</c:v>
                </c:pt>
                <c:pt idx="112">
                  <c:v>28453</c:v>
                </c:pt>
                <c:pt idx="113">
                  <c:v>27817</c:v>
                </c:pt>
                <c:pt idx="114">
                  <c:v>25735</c:v>
                </c:pt>
                <c:pt idx="115">
                  <c:v>22853</c:v>
                </c:pt>
                <c:pt idx="116">
                  <c:v>19807</c:v>
                </c:pt>
                <c:pt idx="117">
                  <c:v>17033</c:v>
                </c:pt>
                <c:pt idx="118">
                  <c:v>14839</c:v>
                </c:pt>
                <c:pt idx="119">
                  <c:v>13359</c:v>
                </c:pt>
                <c:pt idx="120">
                  <c:v>12594</c:v>
                </c:pt>
                <c:pt idx="121">
                  <c:v>12453</c:v>
                </c:pt>
                <c:pt idx="122">
                  <c:v>12777</c:v>
                </c:pt>
                <c:pt idx="123">
                  <c:v>13363</c:v>
                </c:pt>
                <c:pt idx="124">
                  <c:v>13991</c:v>
                </c:pt>
                <c:pt idx="125">
                  <c:v>14458</c:v>
                </c:pt>
                <c:pt idx="126">
                  <c:v>14616</c:v>
                </c:pt>
                <c:pt idx="127">
                  <c:v>14401</c:v>
                </c:pt>
                <c:pt idx="128">
                  <c:v>13849</c:v>
                </c:pt>
                <c:pt idx="129">
                  <c:v>13074</c:v>
                </c:pt>
                <c:pt idx="130">
                  <c:v>12250</c:v>
                </c:pt>
                <c:pt idx="131">
                  <c:v>11573</c:v>
                </c:pt>
                <c:pt idx="132">
                  <c:v>11238</c:v>
                </c:pt>
                <c:pt idx="133">
                  <c:v>11417</c:v>
                </c:pt>
                <c:pt idx="134">
                  <c:v>12230</c:v>
                </c:pt>
                <c:pt idx="135">
                  <c:v>13715</c:v>
                </c:pt>
                <c:pt idx="136">
                  <c:v>15781</c:v>
                </c:pt>
                <c:pt idx="137">
                  <c:v>18173</c:v>
                </c:pt>
                <c:pt idx="138">
                  <c:v>20454</c:v>
                </c:pt>
                <c:pt idx="139">
                  <c:v>22189</c:v>
                </c:pt>
                <c:pt idx="140">
                  <c:v>23055</c:v>
                </c:pt>
                <c:pt idx="141">
                  <c:v>22938</c:v>
                </c:pt>
                <c:pt idx="142">
                  <c:v>21955</c:v>
                </c:pt>
                <c:pt idx="143">
                  <c:v>20372</c:v>
                </c:pt>
                <c:pt idx="144">
                  <c:v>18506</c:v>
                </c:pt>
                <c:pt idx="145">
                  <c:v>16615</c:v>
                </c:pt>
                <c:pt idx="146">
                  <c:v>14918</c:v>
                </c:pt>
                <c:pt idx="147">
                  <c:v>13550</c:v>
                </c:pt>
                <c:pt idx="148">
                  <c:v>14280</c:v>
                </c:pt>
                <c:pt idx="149">
                  <c:v>15146</c:v>
                </c:pt>
                <c:pt idx="150">
                  <c:v>16272</c:v>
                </c:pt>
                <c:pt idx="151">
                  <c:v>17529</c:v>
                </c:pt>
                <c:pt idx="152">
                  <c:v>18751</c:v>
                </c:pt>
                <c:pt idx="153">
                  <c:v>19833</c:v>
                </c:pt>
                <c:pt idx="154">
                  <c:v>20691</c:v>
                </c:pt>
                <c:pt idx="155">
                  <c:v>21252</c:v>
                </c:pt>
                <c:pt idx="156">
                  <c:v>21471</c:v>
                </c:pt>
                <c:pt idx="157">
                  <c:v>21347</c:v>
                </c:pt>
                <c:pt idx="158">
                  <c:v>20916</c:v>
                </c:pt>
                <c:pt idx="159">
                  <c:v>20241</c:v>
                </c:pt>
                <c:pt idx="160">
                  <c:v>19402</c:v>
                </c:pt>
                <c:pt idx="161">
                  <c:v>18484</c:v>
                </c:pt>
                <c:pt idx="162">
                  <c:v>17553</c:v>
                </c:pt>
                <c:pt idx="163">
                  <c:v>16665</c:v>
                </c:pt>
                <c:pt idx="164">
                  <c:v>15857</c:v>
                </c:pt>
                <c:pt idx="165">
                  <c:v>15156</c:v>
                </c:pt>
                <c:pt idx="166">
                  <c:v>14573</c:v>
                </c:pt>
                <c:pt idx="167">
                  <c:v>14108</c:v>
                </c:pt>
                <c:pt idx="168">
                  <c:v>13753</c:v>
                </c:pt>
                <c:pt idx="169">
                  <c:v>13495</c:v>
                </c:pt>
                <c:pt idx="170">
                  <c:v>13316</c:v>
                </c:pt>
                <c:pt idx="171">
                  <c:v>13201</c:v>
                </c:pt>
                <c:pt idx="172">
                  <c:v>13133</c:v>
                </c:pt>
                <c:pt idx="173">
                  <c:v>13100</c:v>
                </c:pt>
                <c:pt idx="174">
                  <c:v>13095</c:v>
                </c:pt>
                <c:pt idx="175">
                  <c:v>13109</c:v>
                </c:pt>
                <c:pt idx="176">
                  <c:v>13148</c:v>
                </c:pt>
                <c:pt idx="177">
                  <c:v>13216</c:v>
                </c:pt>
                <c:pt idx="178">
                  <c:v>13326</c:v>
                </c:pt>
                <c:pt idx="179">
                  <c:v>13490</c:v>
                </c:pt>
                <c:pt idx="180">
                  <c:v>13724</c:v>
                </c:pt>
                <c:pt idx="181">
                  <c:v>14043</c:v>
                </c:pt>
                <c:pt idx="182">
                  <c:v>14458</c:v>
                </c:pt>
                <c:pt idx="183">
                  <c:v>14973</c:v>
                </c:pt>
                <c:pt idx="184">
                  <c:v>15586</c:v>
                </c:pt>
                <c:pt idx="185">
                  <c:v>16280</c:v>
                </c:pt>
                <c:pt idx="186">
                  <c:v>17028</c:v>
                </c:pt>
                <c:pt idx="187">
                  <c:v>17784</c:v>
                </c:pt>
                <c:pt idx="188">
                  <c:v>18500</c:v>
                </c:pt>
                <c:pt idx="189">
                  <c:v>19128</c:v>
                </c:pt>
                <c:pt idx="190">
                  <c:v>19619</c:v>
                </c:pt>
                <c:pt idx="191">
                  <c:v>19938</c:v>
                </c:pt>
                <c:pt idx="192">
                  <c:v>20067</c:v>
                </c:pt>
                <c:pt idx="193">
                  <c:v>20001</c:v>
                </c:pt>
                <c:pt idx="194">
                  <c:v>19755</c:v>
                </c:pt>
                <c:pt idx="195">
                  <c:v>19365</c:v>
                </c:pt>
                <c:pt idx="196">
                  <c:v>18868</c:v>
                </c:pt>
                <c:pt idx="197">
                  <c:v>18307</c:v>
                </c:pt>
                <c:pt idx="198">
                  <c:v>17719</c:v>
                </c:pt>
                <c:pt idx="199">
                  <c:v>17134</c:v>
                </c:pt>
                <c:pt idx="200">
                  <c:v>16580</c:v>
                </c:pt>
                <c:pt idx="201">
                  <c:v>16076</c:v>
                </c:pt>
                <c:pt idx="202">
                  <c:v>15635</c:v>
                </c:pt>
                <c:pt idx="203">
                  <c:v>15263</c:v>
                </c:pt>
                <c:pt idx="204">
                  <c:v>14960</c:v>
                </c:pt>
                <c:pt idx="205">
                  <c:v>14722</c:v>
                </c:pt>
                <c:pt idx="206">
                  <c:v>14544</c:v>
                </c:pt>
                <c:pt idx="207">
                  <c:v>14417</c:v>
                </c:pt>
                <c:pt idx="208">
                  <c:v>14336</c:v>
                </c:pt>
                <c:pt idx="209">
                  <c:v>14293</c:v>
                </c:pt>
                <c:pt idx="210">
                  <c:v>14286</c:v>
                </c:pt>
                <c:pt idx="211">
                  <c:v>14311</c:v>
                </c:pt>
                <c:pt idx="212">
                  <c:v>14370</c:v>
                </c:pt>
                <c:pt idx="213">
                  <c:v>14465</c:v>
                </c:pt>
                <c:pt idx="214">
                  <c:v>14602</c:v>
                </c:pt>
                <c:pt idx="215">
                  <c:v>14786</c:v>
                </c:pt>
                <c:pt idx="216">
                  <c:v>15023</c:v>
                </c:pt>
                <c:pt idx="217">
                  <c:v>15317</c:v>
                </c:pt>
                <c:pt idx="218">
                  <c:v>15669</c:v>
                </c:pt>
                <c:pt idx="219">
                  <c:v>16075</c:v>
                </c:pt>
                <c:pt idx="220">
                  <c:v>16527</c:v>
                </c:pt>
                <c:pt idx="221">
                  <c:v>17010</c:v>
                </c:pt>
                <c:pt idx="222">
                  <c:v>17502</c:v>
                </c:pt>
                <c:pt idx="223">
                  <c:v>17977</c:v>
                </c:pt>
                <c:pt idx="224">
                  <c:v>18404</c:v>
                </c:pt>
                <c:pt idx="225">
                  <c:v>18759</c:v>
                </c:pt>
                <c:pt idx="226">
                  <c:v>19018</c:v>
                </c:pt>
                <c:pt idx="227">
                  <c:v>19168</c:v>
                </c:pt>
                <c:pt idx="228">
                  <c:v>19202</c:v>
                </c:pt>
                <c:pt idx="229">
                  <c:v>19122</c:v>
                </c:pt>
                <c:pt idx="230">
                  <c:v>18939</c:v>
                </c:pt>
                <c:pt idx="231">
                  <c:v>18673</c:v>
                </c:pt>
                <c:pt idx="232">
                  <c:v>18346</c:v>
                </c:pt>
                <c:pt idx="233">
                  <c:v>17978</c:v>
                </c:pt>
                <c:pt idx="234">
                  <c:v>17588</c:v>
                </c:pt>
                <c:pt idx="235">
                  <c:v>17196</c:v>
                </c:pt>
                <c:pt idx="236">
                  <c:v>16818</c:v>
                </c:pt>
                <c:pt idx="237">
                  <c:v>16469</c:v>
                </c:pt>
                <c:pt idx="238">
                  <c:v>16155</c:v>
                </c:pt>
                <c:pt idx="239">
                  <c:v>15884</c:v>
                </c:pt>
                <c:pt idx="240">
                  <c:v>15658</c:v>
                </c:pt>
                <c:pt idx="241">
                  <c:v>15475</c:v>
                </c:pt>
                <c:pt idx="242">
                  <c:v>15335</c:v>
                </c:pt>
                <c:pt idx="243">
                  <c:v>15235</c:v>
                </c:pt>
                <c:pt idx="244">
                  <c:v>15172</c:v>
                </c:pt>
                <c:pt idx="245">
                  <c:v>15144</c:v>
                </c:pt>
                <c:pt idx="246">
                  <c:v>15149</c:v>
                </c:pt>
                <c:pt idx="247">
                  <c:v>15188</c:v>
                </c:pt>
                <c:pt idx="248">
                  <c:v>15258</c:v>
                </c:pt>
                <c:pt idx="249">
                  <c:v>15363</c:v>
                </c:pt>
                <c:pt idx="250">
                  <c:v>15503</c:v>
                </c:pt>
                <c:pt idx="251">
                  <c:v>15680</c:v>
                </c:pt>
                <c:pt idx="252">
                  <c:v>15894</c:v>
                </c:pt>
                <c:pt idx="253">
                  <c:v>16145</c:v>
                </c:pt>
                <c:pt idx="254">
                  <c:v>16429</c:v>
                </c:pt>
                <c:pt idx="255">
                  <c:v>16739</c:v>
                </c:pt>
                <c:pt idx="256">
                  <c:v>17066</c:v>
                </c:pt>
                <c:pt idx="257">
                  <c:v>17397</c:v>
                </c:pt>
                <c:pt idx="258">
                  <c:v>17719</c:v>
                </c:pt>
                <c:pt idx="259">
                  <c:v>18013</c:v>
                </c:pt>
                <c:pt idx="260">
                  <c:v>18265</c:v>
                </c:pt>
                <c:pt idx="261">
                  <c:v>18458</c:v>
                </c:pt>
                <c:pt idx="262">
                  <c:v>18584</c:v>
                </c:pt>
                <c:pt idx="263">
                  <c:v>18636</c:v>
                </c:pt>
                <c:pt idx="264">
                  <c:v>18616</c:v>
                </c:pt>
                <c:pt idx="265">
                  <c:v>18526</c:v>
                </c:pt>
                <c:pt idx="266">
                  <c:v>18374</c:v>
                </c:pt>
                <c:pt idx="267">
                  <c:v>18172</c:v>
                </c:pt>
                <c:pt idx="268">
                  <c:v>17932</c:v>
                </c:pt>
                <c:pt idx="269">
                  <c:v>17667</c:v>
                </c:pt>
                <c:pt idx="270">
                  <c:v>17389</c:v>
                </c:pt>
                <c:pt idx="271">
                  <c:v>17112</c:v>
                </c:pt>
                <c:pt idx="272">
                  <c:v>16844</c:v>
                </c:pt>
                <c:pt idx="273">
                  <c:v>16595</c:v>
                </c:pt>
                <c:pt idx="274">
                  <c:v>16371</c:v>
                </c:pt>
                <c:pt idx="275">
                  <c:v>16176</c:v>
                </c:pt>
                <c:pt idx="276">
                  <c:v>16012</c:v>
                </c:pt>
                <c:pt idx="277">
                  <c:v>15880</c:v>
                </c:pt>
                <c:pt idx="278">
                  <c:v>15780</c:v>
                </c:pt>
                <c:pt idx="279">
                  <c:v>15712</c:v>
                </c:pt>
                <c:pt idx="280">
                  <c:v>15674</c:v>
                </c:pt>
                <c:pt idx="281">
                  <c:v>15666</c:v>
                </c:pt>
                <c:pt idx="282">
                  <c:v>15686</c:v>
                </c:pt>
                <c:pt idx="283">
                  <c:v>15737</c:v>
                </c:pt>
                <c:pt idx="284">
                  <c:v>15814</c:v>
                </c:pt>
                <c:pt idx="285">
                  <c:v>15920</c:v>
                </c:pt>
                <c:pt idx="286">
                  <c:v>16054</c:v>
                </c:pt>
                <c:pt idx="287">
                  <c:v>16214</c:v>
                </c:pt>
                <c:pt idx="288">
                  <c:v>16400</c:v>
                </c:pt>
                <c:pt idx="289">
                  <c:v>16608</c:v>
                </c:pt>
                <c:pt idx="290">
                  <c:v>16832</c:v>
                </c:pt>
                <c:pt idx="291">
                  <c:v>17067</c:v>
                </c:pt>
                <c:pt idx="292">
                  <c:v>17305</c:v>
                </c:pt>
                <c:pt idx="293">
                  <c:v>17535</c:v>
                </c:pt>
                <c:pt idx="294">
                  <c:v>17747</c:v>
                </c:pt>
                <c:pt idx="295">
                  <c:v>17932</c:v>
                </c:pt>
                <c:pt idx="296">
                  <c:v>18080</c:v>
                </c:pt>
                <c:pt idx="297">
                  <c:v>18182</c:v>
                </c:pt>
                <c:pt idx="298">
                  <c:v>18233</c:v>
                </c:pt>
                <c:pt idx="299">
                  <c:v>18232</c:v>
                </c:pt>
                <c:pt idx="300">
                  <c:v>18177</c:v>
                </c:pt>
                <c:pt idx="301">
                  <c:v>18073</c:v>
                </c:pt>
                <c:pt idx="302">
                  <c:v>17930</c:v>
                </c:pt>
                <c:pt idx="303">
                  <c:v>17754</c:v>
                </c:pt>
                <c:pt idx="304">
                  <c:v>17556</c:v>
                </c:pt>
                <c:pt idx="305">
                  <c:v>17343</c:v>
                </c:pt>
                <c:pt idx="306">
                  <c:v>17126</c:v>
                </c:pt>
                <c:pt idx="307">
                  <c:v>16913</c:v>
                </c:pt>
                <c:pt idx="308">
                  <c:v>16710</c:v>
                </c:pt>
                <c:pt idx="309">
                  <c:v>16524</c:v>
                </c:pt>
                <c:pt idx="310">
                  <c:v>16358</c:v>
                </c:pt>
                <c:pt idx="311">
                  <c:v>16215</c:v>
                </c:pt>
                <c:pt idx="312">
                  <c:v>16098</c:v>
                </c:pt>
                <c:pt idx="313">
                  <c:v>16007</c:v>
                </c:pt>
                <c:pt idx="314">
                  <c:v>15942</c:v>
                </c:pt>
                <c:pt idx="315">
                  <c:v>15903</c:v>
                </c:pt>
                <c:pt idx="316">
                  <c:v>15891</c:v>
                </c:pt>
                <c:pt idx="317">
                  <c:v>15904</c:v>
                </c:pt>
                <c:pt idx="318">
                  <c:v>15942</c:v>
                </c:pt>
                <c:pt idx="319">
                  <c:v>16005</c:v>
                </c:pt>
                <c:pt idx="320">
                  <c:v>16091</c:v>
                </c:pt>
                <c:pt idx="321">
                  <c:v>16199</c:v>
                </c:pt>
              </c:numCache>
            </c:numRef>
          </c:val>
          <c:smooth val="0"/>
          <c:extLst>
            <c:ext xmlns:c16="http://schemas.microsoft.com/office/drawing/2014/chart" uri="{C3380CC4-5D6E-409C-BE32-E72D297353CC}">
              <c16:uniqueId val="{00000000-2AD4-4A27-BB72-09121A65F3E0}"/>
            </c:ext>
          </c:extLst>
        </c:ser>
        <c:ser>
          <c:idx val="1"/>
          <c:order val="1"/>
          <c:tx>
            <c:strRef>
              <c:f>'8. 2 pieces 6 joints with box, '!$F$2</c:f>
              <c:strCache>
                <c:ptCount val="1"/>
                <c:pt idx="0">
                  <c:v>B1</c:v>
                </c:pt>
              </c:strCache>
            </c:strRef>
          </c:tx>
          <c:spPr>
            <a:ln w="28575" cap="rnd">
              <a:solidFill>
                <a:schemeClr val="accent2"/>
              </a:solidFill>
              <a:round/>
            </a:ln>
            <a:effectLst/>
          </c:spPr>
          <c:marker>
            <c:symbol val="none"/>
          </c:marker>
          <c:cat>
            <c:numRef>
              <c:f>'8. 2 pieces 6 joints with box, '!$C$3:$C$324</c:f>
              <c:numCache>
                <c:formatCode>General</c:formatCode>
                <c:ptCount val="3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numCache>
            </c:numRef>
          </c:cat>
          <c:val>
            <c:numRef>
              <c:f>'8. 2 pieces 6 joints with box, '!$F$3:$F$324</c:f>
              <c:numCache>
                <c:formatCode>General</c:formatCode>
                <c:ptCount val="322"/>
                <c:pt idx="0">
                  <c:v>0</c:v>
                </c:pt>
                <c:pt idx="1">
                  <c:v>0</c:v>
                </c:pt>
                <c:pt idx="2">
                  <c:v>6</c:v>
                </c:pt>
                <c:pt idx="3">
                  <c:v>37</c:v>
                </c:pt>
                <c:pt idx="4">
                  <c:v>120</c:v>
                </c:pt>
                <c:pt idx="5">
                  <c:v>293</c:v>
                </c:pt>
                <c:pt idx="6">
                  <c:v>603</c:v>
                </c:pt>
                <c:pt idx="7">
                  <c:v>1105</c:v>
                </c:pt>
                <c:pt idx="8">
                  <c:v>1852</c:v>
                </c:pt>
                <c:pt idx="9">
                  <c:v>2889</c:v>
                </c:pt>
                <c:pt idx="10">
                  <c:v>4227</c:v>
                </c:pt>
                <c:pt idx="11">
                  <c:v>5806</c:v>
                </c:pt>
                <c:pt idx="12">
                  <c:v>7506</c:v>
                </c:pt>
                <c:pt idx="13">
                  <c:v>9147</c:v>
                </c:pt>
                <c:pt idx="14">
                  <c:v>10523</c:v>
                </c:pt>
                <c:pt idx="15">
                  <c:v>11457</c:v>
                </c:pt>
                <c:pt idx="16">
                  <c:v>11858</c:v>
                </c:pt>
                <c:pt idx="17">
                  <c:v>11731</c:v>
                </c:pt>
                <c:pt idx="18">
                  <c:v>11171</c:v>
                </c:pt>
                <c:pt idx="19">
                  <c:v>10317</c:v>
                </c:pt>
                <c:pt idx="20">
                  <c:v>9315</c:v>
                </c:pt>
                <c:pt idx="21">
                  <c:v>8290</c:v>
                </c:pt>
                <c:pt idx="22">
                  <c:v>7331</c:v>
                </c:pt>
                <c:pt idx="23">
                  <c:v>6481</c:v>
                </c:pt>
                <c:pt idx="24">
                  <c:v>5770</c:v>
                </c:pt>
                <c:pt idx="25">
                  <c:v>5203</c:v>
                </c:pt>
                <c:pt idx="26">
                  <c:v>4772</c:v>
                </c:pt>
                <c:pt idx="27">
                  <c:v>4459</c:v>
                </c:pt>
                <c:pt idx="28">
                  <c:v>4244</c:v>
                </c:pt>
                <c:pt idx="29">
                  <c:v>4107</c:v>
                </c:pt>
                <c:pt idx="30">
                  <c:v>4030</c:v>
                </c:pt>
                <c:pt idx="31">
                  <c:v>3998</c:v>
                </c:pt>
                <c:pt idx="32">
                  <c:v>4006</c:v>
                </c:pt>
                <c:pt idx="33">
                  <c:v>4052</c:v>
                </c:pt>
                <c:pt idx="34">
                  <c:v>4140</c:v>
                </c:pt>
                <c:pt idx="35">
                  <c:v>4282</c:v>
                </c:pt>
                <c:pt idx="36">
                  <c:v>4492</c:v>
                </c:pt>
                <c:pt idx="37">
                  <c:v>4787</c:v>
                </c:pt>
                <c:pt idx="38">
                  <c:v>5183</c:v>
                </c:pt>
                <c:pt idx="39">
                  <c:v>5690</c:v>
                </c:pt>
                <c:pt idx="40">
                  <c:v>6307</c:v>
                </c:pt>
                <c:pt idx="41">
                  <c:v>7018</c:v>
                </c:pt>
                <c:pt idx="42">
                  <c:v>7787</c:v>
                </c:pt>
                <c:pt idx="43">
                  <c:v>8548</c:v>
                </c:pt>
                <c:pt idx="44">
                  <c:v>9238</c:v>
                </c:pt>
                <c:pt idx="45">
                  <c:v>9791</c:v>
                </c:pt>
                <c:pt idx="46">
                  <c:v>10159</c:v>
                </c:pt>
                <c:pt idx="47">
                  <c:v>10313</c:v>
                </c:pt>
                <c:pt idx="48">
                  <c:v>10256</c:v>
                </c:pt>
                <c:pt idx="49">
                  <c:v>10014</c:v>
                </c:pt>
                <c:pt idx="50">
                  <c:v>9631</c:v>
                </c:pt>
                <c:pt idx="51">
                  <c:v>9159</c:v>
                </c:pt>
                <c:pt idx="52">
                  <c:v>8637</c:v>
                </c:pt>
                <c:pt idx="53">
                  <c:v>8107</c:v>
                </c:pt>
                <c:pt idx="54">
                  <c:v>7605</c:v>
                </c:pt>
                <c:pt idx="55">
                  <c:v>7152</c:v>
                </c:pt>
                <c:pt idx="56">
                  <c:v>6763</c:v>
                </c:pt>
                <c:pt idx="57">
                  <c:v>6443</c:v>
                </c:pt>
                <c:pt idx="58">
                  <c:v>6192</c:v>
                </c:pt>
                <c:pt idx="59">
                  <c:v>6005</c:v>
                </c:pt>
                <c:pt idx="60">
                  <c:v>5876</c:v>
                </c:pt>
                <c:pt idx="61">
                  <c:v>5798</c:v>
                </c:pt>
                <c:pt idx="62">
                  <c:v>5767</c:v>
                </c:pt>
                <c:pt idx="63">
                  <c:v>5778</c:v>
                </c:pt>
                <c:pt idx="64">
                  <c:v>5831</c:v>
                </c:pt>
                <c:pt idx="65">
                  <c:v>5928</c:v>
                </c:pt>
                <c:pt idx="66">
                  <c:v>6072</c:v>
                </c:pt>
                <c:pt idx="67">
                  <c:v>6267</c:v>
                </c:pt>
                <c:pt idx="68">
                  <c:v>6516</c:v>
                </c:pt>
                <c:pt idx="69">
                  <c:v>6820</c:v>
                </c:pt>
                <c:pt idx="70">
                  <c:v>7176</c:v>
                </c:pt>
                <c:pt idx="71">
                  <c:v>7573</c:v>
                </c:pt>
                <c:pt idx="72">
                  <c:v>7996</c:v>
                </c:pt>
                <c:pt idx="73">
                  <c:v>8419</c:v>
                </c:pt>
                <c:pt idx="74">
                  <c:v>8814</c:v>
                </c:pt>
                <c:pt idx="75">
                  <c:v>9147</c:v>
                </c:pt>
                <c:pt idx="76">
                  <c:v>9391</c:v>
                </c:pt>
                <c:pt idx="77">
                  <c:v>9529</c:v>
                </c:pt>
                <c:pt idx="78">
                  <c:v>9558</c:v>
                </c:pt>
                <c:pt idx="79">
                  <c:v>9482</c:v>
                </c:pt>
                <c:pt idx="80">
                  <c:v>9313</c:v>
                </c:pt>
                <c:pt idx="81">
                  <c:v>15274</c:v>
                </c:pt>
                <c:pt idx="82">
                  <c:v>31258</c:v>
                </c:pt>
                <c:pt idx="83">
                  <c:v>44572</c:v>
                </c:pt>
                <c:pt idx="84">
                  <c:v>53845</c:v>
                </c:pt>
                <c:pt idx="85">
                  <c:v>56969</c:v>
                </c:pt>
                <c:pt idx="86">
                  <c:v>54424</c:v>
                </c:pt>
                <c:pt idx="87">
                  <c:v>47983</c:v>
                </c:pt>
                <c:pt idx="88">
                  <c:v>39219</c:v>
                </c:pt>
                <c:pt idx="89">
                  <c:v>30033</c:v>
                </c:pt>
                <c:pt idx="90">
                  <c:v>21911</c:v>
                </c:pt>
                <c:pt idx="91">
                  <c:v>16100</c:v>
                </c:pt>
                <c:pt idx="92">
                  <c:v>12464</c:v>
                </c:pt>
                <c:pt idx="93">
                  <c:v>10883</c:v>
                </c:pt>
                <c:pt idx="94">
                  <c:v>11083</c:v>
                </c:pt>
                <c:pt idx="95">
                  <c:v>12732</c:v>
                </c:pt>
                <c:pt idx="96">
                  <c:v>15045</c:v>
                </c:pt>
                <c:pt idx="97">
                  <c:v>16577</c:v>
                </c:pt>
                <c:pt idx="98">
                  <c:v>17585</c:v>
                </c:pt>
                <c:pt idx="99">
                  <c:v>17761</c:v>
                </c:pt>
                <c:pt idx="100">
                  <c:v>17075</c:v>
                </c:pt>
                <c:pt idx="101">
                  <c:v>15737</c:v>
                </c:pt>
                <c:pt idx="102">
                  <c:v>14068</c:v>
                </c:pt>
                <c:pt idx="103">
                  <c:v>12438</c:v>
                </c:pt>
                <c:pt idx="104">
                  <c:v>11185</c:v>
                </c:pt>
                <c:pt idx="105">
                  <c:v>10579</c:v>
                </c:pt>
                <c:pt idx="106">
                  <c:v>10819</c:v>
                </c:pt>
                <c:pt idx="107">
                  <c:v>12011</c:v>
                </c:pt>
                <c:pt idx="108">
                  <c:v>14101</c:v>
                </c:pt>
                <c:pt idx="109">
                  <c:v>16751</c:v>
                </c:pt>
                <c:pt idx="110">
                  <c:v>19385</c:v>
                </c:pt>
                <c:pt idx="111">
                  <c:v>21342</c:v>
                </c:pt>
                <c:pt idx="112">
                  <c:v>22154</c:v>
                </c:pt>
                <c:pt idx="113">
                  <c:v>21733</c:v>
                </c:pt>
                <c:pt idx="114">
                  <c:v>20341</c:v>
                </c:pt>
                <c:pt idx="115">
                  <c:v>18413</c:v>
                </c:pt>
                <c:pt idx="116">
                  <c:v>16376</c:v>
                </c:pt>
                <c:pt idx="117">
                  <c:v>14523</c:v>
                </c:pt>
                <c:pt idx="118">
                  <c:v>13059</c:v>
                </c:pt>
                <c:pt idx="119">
                  <c:v>12073</c:v>
                </c:pt>
                <c:pt idx="120">
                  <c:v>11565</c:v>
                </c:pt>
                <c:pt idx="121">
                  <c:v>11474</c:v>
                </c:pt>
                <c:pt idx="122">
                  <c:v>11694</c:v>
                </c:pt>
                <c:pt idx="123">
                  <c:v>12089</c:v>
                </c:pt>
                <c:pt idx="124">
                  <c:v>12512</c:v>
                </c:pt>
                <c:pt idx="125">
                  <c:v>12826</c:v>
                </c:pt>
                <c:pt idx="126">
                  <c:v>12934</c:v>
                </c:pt>
                <c:pt idx="127">
                  <c:v>12792</c:v>
                </c:pt>
                <c:pt idx="128">
                  <c:v>12424</c:v>
                </c:pt>
                <c:pt idx="129">
                  <c:v>11906</c:v>
                </c:pt>
                <c:pt idx="130">
                  <c:v>11353</c:v>
                </c:pt>
                <c:pt idx="131">
                  <c:v>10899</c:v>
                </c:pt>
                <c:pt idx="132">
                  <c:v>10672</c:v>
                </c:pt>
                <c:pt idx="133">
                  <c:v>10787</c:v>
                </c:pt>
                <c:pt idx="134">
                  <c:v>11325</c:v>
                </c:pt>
                <c:pt idx="135">
                  <c:v>12311</c:v>
                </c:pt>
                <c:pt idx="136">
                  <c:v>13686</c:v>
                </c:pt>
                <c:pt idx="137">
                  <c:v>15282</c:v>
                </c:pt>
                <c:pt idx="138">
                  <c:v>16807</c:v>
                </c:pt>
                <c:pt idx="139">
                  <c:v>17969</c:v>
                </c:pt>
                <c:pt idx="140">
                  <c:v>18550</c:v>
                </c:pt>
                <c:pt idx="141">
                  <c:v>18475</c:v>
                </c:pt>
                <c:pt idx="142">
                  <c:v>17818</c:v>
                </c:pt>
                <c:pt idx="143">
                  <c:v>16760</c:v>
                </c:pt>
                <c:pt idx="144">
                  <c:v>15514</c:v>
                </c:pt>
                <c:pt idx="145">
                  <c:v>14252</c:v>
                </c:pt>
                <c:pt idx="146">
                  <c:v>13119</c:v>
                </c:pt>
                <c:pt idx="147">
                  <c:v>12207</c:v>
                </c:pt>
                <c:pt idx="148">
                  <c:v>12616</c:v>
                </c:pt>
                <c:pt idx="149">
                  <c:v>14703</c:v>
                </c:pt>
                <c:pt idx="150">
                  <c:v>16376</c:v>
                </c:pt>
                <c:pt idx="151">
                  <c:v>18269</c:v>
                </c:pt>
                <c:pt idx="152">
                  <c:v>20114</c:v>
                </c:pt>
                <c:pt idx="153">
                  <c:v>21753</c:v>
                </c:pt>
                <c:pt idx="154">
                  <c:v>23056</c:v>
                </c:pt>
                <c:pt idx="155">
                  <c:v>23908</c:v>
                </c:pt>
                <c:pt idx="156">
                  <c:v>24241</c:v>
                </c:pt>
                <c:pt idx="157">
                  <c:v>24043</c:v>
                </c:pt>
                <c:pt idx="158">
                  <c:v>23348</c:v>
                </c:pt>
                <c:pt idx="159">
                  <c:v>22244</c:v>
                </c:pt>
                <c:pt idx="160">
                  <c:v>20881</c:v>
                </c:pt>
                <c:pt idx="161">
                  <c:v>19527</c:v>
                </c:pt>
                <c:pt idx="162">
                  <c:v>18143</c:v>
                </c:pt>
                <c:pt idx="163">
                  <c:v>16824</c:v>
                </c:pt>
                <c:pt idx="164">
                  <c:v>15625</c:v>
                </c:pt>
                <c:pt idx="165">
                  <c:v>14585</c:v>
                </c:pt>
                <c:pt idx="166">
                  <c:v>13720</c:v>
                </c:pt>
                <c:pt idx="167">
                  <c:v>13032</c:v>
                </c:pt>
                <c:pt idx="168">
                  <c:v>12508</c:v>
                </c:pt>
                <c:pt idx="169">
                  <c:v>12128</c:v>
                </c:pt>
                <c:pt idx="170">
                  <c:v>11867</c:v>
                </c:pt>
                <c:pt idx="171">
                  <c:v>11699</c:v>
                </c:pt>
                <c:pt idx="172">
                  <c:v>11601</c:v>
                </c:pt>
                <c:pt idx="173">
                  <c:v>11552</c:v>
                </c:pt>
                <c:pt idx="174">
                  <c:v>11550</c:v>
                </c:pt>
                <c:pt idx="175">
                  <c:v>11572</c:v>
                </c:pt>
                <c:pt idx="176">
                  <c:v>11632</c:v>
                </c:pt>
                <c:pt idx="177">
                  <c:v>11735</c:v>
                </c:pt>
                <c:pt idx="178">
                  <c:v>11901</c:v>
                </c:pt>
                <c:pt idx="179">
                  <c:v>12149</c:v>
                </c:pt>
                <c:pt idx="180">
                  <c:v>12503</c:v>
                </c:pt>
                <c:pt idx="181">
                  <c:v>12985</c:v>
                </c:pt>
                <c:pt idx="182">
                  <c:v>13611</c:v>
                </c:pt>
                <c:pt idx="183">
                  <c:v>14390</c:v>
                </c:pt>
                <c:pt idx="184">
                  <c:v>15316</c:v>
                </c:pt>
                <c:pt idx="185">
                  <c:v>16366</c:v>
                </c:pt>
                <c:pt idx="186">
                  <c:v>17497</c:v>
                </c:pt>
                <c:pt idx="187">
                  <c:v>18642</c:v>
                </c:pt>
                <c:pt idx="188">
                  <c:v>19727</c:v>
                </c:pt>
                <c:pt idx="189">
                  <c:v>20678</c:v>
                </c:pt>
                <c:pt idx="190">
                  <c:v>21423</c:v>
                </c:pt>
                <c:pt idx="191">
                  <c:v>21908</c:v>
                </c:pt>
                <c:pt idx="192">
                  <c:v>22101</c:v>
                </c:pt>
                <c:pt idx="193">
                  <c:v>21991</c:v>
                </c:pt>
                <c:pt idx="194">
                  <c:v>21579</c:v>
                </c:pt>
                <c:pt idx="195">
                  <c:v>20910</c:v>
                </c:pt>
                <c:pt idx="196">
                  <c:v>20099</c:v>
                </c:pt>
                <c:pt idx="197">
                  <c:v>19275</c:v>
                </c:pt>
                <c:pt idx="198">
                  <c:v>18402</c:v>
                </c:pt>
                <c:pt idx="199">
                  <c:v>17533</c:v>
                </c:pt>
                <c:pt idx="200">
                  <c:v>16710</c:v>
                </c:pt>
                <c:pt idx="201">
                  <c:v>15962</c:v>
                </c:pt>
                <c:pt idx="202">
                  <c:v>15309</c:v>
                </c:pt>
                <c:pt idx="203">
                  <c:v>14757</c:v>
                </c:pt>
                <c:pt idx="204">
                  <c:v>14309</c:v>
                </c:pt>
                <c:pt idx="205">
                  <c:v>13959</c:v>
                </c:pt>
                <c:pt idx="206">
                  <c:v>13696</c:v>
                </c:pt>
                <c:pt idx="207">
                  <c:v>13511</c:v>
                </c:pt>
                <c:pt idx="208">
                  <c:v>13392</c:v>
                </c:pt>
                <c:pt idx="209">
                  <c:v>13330</c:v>
                </c:pt>
                <c:pt idx="210">
                  <c:v>13320</c:v>
                </c:pt>
                <c:pt idx="211">
                  <c:v>13384</c:v>
                </c:pt>
                <c:pt idx="212">
                  <c:v>13473</c:v>
                </c:pt>
                <c:pt idx="213">
                  <c:v>13617</c:v>
                </c:pt>
                <c:pt idx="214">
                  <c:v>13824</c:v>
                </c:pt>
                <c:pt idx="215">
                  <c:v>14102</c:v>
                </c:pt>
                <c:pt idx="216">
                  <c:v>14461</c:v>
                </c:pt>
                <c:pt idx="217">
                  <c:v>14905</c:v>
                </c:pt>
                <c:pt idx="218">
                  <c:v>15437</c:v>
                </c:pt>
                <c:pt idx="219">
                  <c:v>16051</c:v>
                </c:pt>
                <c:pt idx="220">
                  <c:v>16735</c:v>
                </c:pt>
                <c:pt idx="221">
                  <c:v>17465</c:v>
                </c:pt>
                <c:pt idx="222">
                  <c:v>18210</c:v>
                </c:pt>
                <c:pt idx="223">
                  <c:v>18930</c:v>
                </c:pt>
                <c:pt idx="224">
                  <c:v>19578</c:v>
                </c:pt>
                <c:pt idx="225">
                  <c:v>20115</c:v>
                </c:pt>
                <c:pt idx="226">
                  <c:v>20509</c:v>
                </c:pt>
                <c:pt idx="227">
                  <c:v>20737</c:v>
                </c:pt>
                <c:pt idx="228">
                  <c:v>20788</c:v>
                </c:pt>
                <c:pt idx="229">
                  <c:v>20649</c:v>
                </c:pt>
                <c:pt idx="230">
                  <c:v>20325</c:v>
                </c:pt>
                <c:pt idx="231">
                  <c:v>19848</c:v>
                </c:pt>
                <c:pt idx="232">
                  <c:v>19332</c:v>
                </c:pt>
                <c:pt idx="233">
                  <c:v>18793</c:v>
                </c:pt>
                <c:pt idx="234">
                  <c:v>18214</c:v>
                </c:pt>
                <c:pt idx="235">
                  <c:v>17632</c:v>
                </c:pt>
                <c:pt idx="236">
                  <c:v>17072</c:v>
                </c:pt>
                <c:pt idx="237">
                  <c:v>16553</c:v>
                </c:pt>
                <c:pt idx="238">
                  <c:v>16089</c:v>
                </c:pt>
                <c:pt idx="239">
                  <c:v>15687</c:v>
                </c:pt>
                <c:pt idx="240">
                  <c:v>15352</c:v>
                </c:pt>
                <c:pt idx="241">
                  <c:v>15082</c:v>
                </c:pt>
                <c:pt idx="242">
                  <c:v>14876</c:v>
                </c:pt>
                <c:pt idx="243">
                  <c:v>14729</c:v>
                </c:pt>
                <c:pt idx="244">
                  <c:v>14637</c:v>
                </c:pt>
                <c:pt idx="245">
                  <c:v>14596</c:v>
                </c:pt>
                <c:pt idx="246">
                  <c:v>14610</c:v>
                </c:pt>
                <c:pt idx="247">
                  <c:v>14707</c:v>
                </c:pt>
                <c:pt idx="248">
                  <c:v>14813</c:v>
                </c:pt>
                <c:pt idx="249">
                  <c:v>14971</c:v>
                </c:pt>
                <c:pt idx="250">
                  <c:v>15183</c:v>
                </c:pt>
                <c:pt idx="251">
                  <c:v>15450</c:v>
                </c:pt>
                <c:pt idx="252">
                  <c:v>15775</c:v>
                </c:pt>
                <c:pt idx="253">
                  <c:v>16154</c:v>
                </c:pt>
                <c:pt idx="254">
                  <c:v>16583</c:v>
                </c:pt>
                <c:pt idx="255">
                  <c:v>17052</c:v>
                </c:pt>
                <c:pt idx="256">
                  <c:v>17547</c:v>
                </c:pt>
                <c:pt idx="257">
                  <c:v>18050</c:v>
                </c:pt>
                <c:pt idx="258">
                  <c:v>18537</c:v>
                </c:pt>
                <c:pt idx="259">
                  <c:v>18983</c:v>
                </c:pt>
                <c:pt idx="260">
                  <c:v>19365</c:v>
                </c:pt>
                <c:pt idx="261">
                  <c:v>19658</c:v>
                </c:pt>
                <c:pt idx="262">
                  <c:v>19848</c:v>
                </c:pt>
                <c:pt idx="263">
                  <c:v>19928</c:v>
                </c:pt>
                <c:pt idx="264">
                  <c:v>19891</c:v>
                </c:pt>
                <c:pt idx="265">
                  <c:v>19728</c:v>
                </c:pt>
                <c:pt idx="266">
                  <c:v>19448</c:v>
                </c:pt>
                <c:pt idx="267">
                  <c:v>19079</c:v>
                </c:pt>
                <c:pt idx="268">
                  <c:v>18728</c:v>
                </c:pt>
                <c:pt idx="269">
                  <c:v>18335</c:v>
                </c:pt>
                <c:pt idx="270">
                  <c:v>17923</c:v>
                </c:pt>
                <c:pt idx="271">
                  <c:v>17511</c:v>
                </c:pt>
                <c:pt idx="272">
                  <c:v>17114</c:v>
                </c:pt>
                <c:pt idx="273">
                  <c:v>16745</c:v>
                </c:pt>
                <c:pt idx="274">
                  <c:v>16413</c:v>
                </c:pt>
                <c:pt idx="275">
                  <c:v>16124</c:v>
                </c:pt>
                <c:pt idx="276">
                  <c:v>15881</c:v>
                </c:pt>
                <c:pt idx="277">
                  <c:v>15686</c:v>
                </c:pt>
                <c:pt idx="278">
                  <c:v>15539</c:v>
                </c:pt>
                <c:pt idx="279">
                  <c:v>15439</c:v>
                </c:pt>
                <c:pt idx="280">
                  <c:v>15383</c:v>
                </c:pt>
                <c:pt idx="281">
                  <c:v>15372</c:v>
                </c:pt>
                <c:pt idx="282">
                  <c:v>15421</c:v>
                </c:pt>
                <c:pt idx="283">
                  <c:v>15538</c:v>
                </c:pt>
                <c:pt idx="284">
                  <c:v>15653</c:v>
                </c:pt>
                <c:pt idx="285">
                  <c:v>15813</c:v>
                </c:pt>
                <c:pt idx="286">
                  <c:v>16015</c:v>
                </c:pt>
                <c:pt idx="287">
                  <c:v>16258</c:v>
                </c:pt>
                <c:pt idx="288">
                  <c:v>16539</c:v>
                </c:pt>
                <c:pt idx="289">
                  <c:v>16853</c:v>
                </c:pt>
                <c:pt idx="290">
                  <c:v>17193</c:v>
                </c:pt>
                <c:pt idx="291">
                  <c:v>17549</c:v>
                </c:pt>
                <c:pt idx="292">
                  <c:v>17908</c:v>
                </c:pt>
                <c:pt idx="293">
                  <c:v>18257</c:v>
                </c:pt>
                <c:pt idx="294">
                  <c:v>18579</c:v>
                </c:pt>
                <c:pt idx="295">
                  <c:v>18860</c:v>
                </c:pt>
                <c:pt idx="296">
                  <c:v>19083</c:v>
                </c:pt>
                <c:pt idx="297">
                  <c:v>19239</c:v>
                </c:pt>
                <c:pt idx="298">
                  <c:v>19317</c:v>
                </c:pt>
                <c:pt idx="299">
                  <c:v>19313</c:v>
                </c:pt>
                <c:pt idx="300">
                  <c:v>19212</c:v>
                </c:pt>
                <c:pt idx="301">
                  <c:v>19018</c:v>
                </c:pt>
                <c:pt idx="302">
                  <c:v>18747</c:v>
                </c:pt>
                <c:pt idx="303">
                  <c:v>18459</c:v>
                </c:pt>
                <c:pt idx="304">
                  <c:v>18171</c:v>
                </c:pt>
                <c:pt idx="305">
                  <c:v>17855</c:v>
                </c:pt>
                <c:pt idx="306">
                  <c:v>17533</c:v>
                </c:pt>
                <c:pt idx="307">
                  <c:v>17217</c:v>
                </c:pt>
                <c:pt idx="308">
                  <c:v>16916</c:v>
                </c:pt>
                <c:pt idx="309">
                  <c:v>16640</c:v>
                </c:pt>
                <c:pt idx="310">
                  <c:v>16394</c:v>
                </c:pt>
                <c:pt idx="311">
                  <c:v>16183</c:v>
                </c:pt>
                <c:pt idx="312">
                  <c:v>16009</c:v>
                </c:pt>
                <c:pt idx="313">
                  <c:v>15875</c:v>
                </c:pt>
                <c:pt idx="314">
                  <c:v>15779</c:v>
                </c:pt>
                <c:pt idx="315">
                  <c:v>15723</c:v>
                </c:pt>
                <c:pt idx="316">
                  <c:v>15705</c:v>
                </c:pt>
                <c:pt idx="317">
                  <c:v>15734</c:v>
                </c:pt>
                <c:pt idx="318">
                  <c:v>15823</c:v>
                </c:pt>
                <c:pt idx="319">
                  <c:v>15945</c:v>
                </c:pt>
                <c:pt idx="320">
                  <c:v>16072</c:v>
                </c:pt>
                <c:pt idx="321">
                  <c:v>16236</c:v>
                </c:pt>
              </c:numCache>
            </c:numRef>
          </c:val>
          <c:smooth val="0"/>
          <c:extLst>
            <c:ext xmlns:c16="http://schemas.microsoft.com/office/drawing/2014/chart" uri="{C3380CC4-5D6E-409C-BE32-E72D297353CC}">
              <c16:uniqueId val="{00000001-2AD4-4A27-BB72-09121A65F3E0}"/>
            </c:ext>
          </c:extLst>
        </c:ser>
        <c:ser>
          <c:idx val="2"/>
          <c:order val="2"/>
          <c:tx>
            <c:strRef>
              <c:f>'8. 2 pieces 6 joints with box, '!$G$2</c:f>
              <c:strCache>
                <c:ptCount val="1"/>
                <c:pt idx="0">
                  <c:v>B2</c:v>
                </c:pt>
              </c:strCache>
            </c:strRef>
          </c:tx>
          <c:spPr>
            <a:ln w="28575" cap="rnd">
              <a:solidFill>
                <a:schemeClr val="accent3"/>
              </a:solidFill>
              <a:round/>
            </a:ln>
            <a:effectLst/>
          </c:spPr>
          <c:marker>
            <c:symbol val="none"/>
          </c:marker>
          <c:cat>
            <c:numRef>
              <c:f>'8. 2 pieces 6 joints with box, '!$C$3:$C$324</c:f>
              <c:numCache>
                <c:formatCode>General</c:formatCode>
                <c:ptCount val="3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numCache>
            </c:numRef>
          </c:cat>
          <c:val>
            <c:numRef>
              <c:f>'8. 2 pieces 6 joints with box, '!$G$3:$G$324</c:f>
              <c:numCache>
                <c:formatCode>General</c:formatCode>
                <c:ptCount val="322"/>
                <c:pt idx="0">
                  <c:v>0</c:v>
                </c:pt>
                <c:pt idx="1">
                  <c:v>112</c:v>
                </c:pt>
                <c:pt idx="2">
                  <c:v>116</c:v>
                </c:pt>
                <c:pt idx="3">
                  <c:v>133</c:v>
                </c:pt>
                <c:pt idx="4">
                  <c:v>188</c:v>
                </c:pt>
                <c:pt idx="5">
                  <c:v>332</c:v>
                </c:pt>
                <c:pt idx="6">
                  <c:v>625</c:v>
                </c:pt>
                <c:pt idx="7">
                  <c:v>1119</c:v>
                </c:pt>
                <c:pt idx="8">
                  <c:v>1863</c:v>
                </c:pt>
                <c:pt idx="9">
                  <c:v>2898</c:v>
                </c:pt>
                <c:pt idx="10">
                  <c:v>4237</c:v>
                </c:pt>
                <c:pt idx="11">
                  <c:v>5818</c:v>
                </c:pt>
                <c:pt idx="12">
                  <c:v>7520</c:v>
                </c:pt>
                <c:pt idx="13">
                  <c:v>9164</c:v>
                </c:pt>
                <c:pt idx="14">
                  <c:v>10542</c:v>
                </c:pt>
                <c:pt idx="15">
                  <c:v>11479</c:v>
                </c:pt>
                <c:pt idx="16">
                  <c:v>11880</c:v>
                </c:pt>
                <c:pt idx="17">
                  <c:v>11752</c:v>
                </c:pt>
                <c:pt idx="18">
                  <c:v>11189</c:v>
                </c:pt>
                <c:pt idx="19">
                  <c:v>10331</c:v>
                </c:pt>
                <c:pt idx="20">
                  <c:v>9325</c:v>
                </c:pt>
                <c:pt idx="21">
                  <c:v>8296</c:v>
                </c:pt>
                <c:pt idx="22">
                  <c:v>7333</c:v>
                </c:pt>
                <c:pt idx="23">
                  <c:v>6481</c:v>
                </c:pt>
                <c:pt idx="24">
                  <c:v>5767</c:v>
                </c:pt>
                <c:pt idx="25">
                  <c:v>5199</c:v>
                </c:pt>
                <c:pt idx="26">
                  <c:v>4767</c:v>
                </c:pt>
                <c:pt idx="27">
                  <c:v>4453</c:v>
                </c:pt>
                <c:pt idx="28">
                  <c:v>4239</c:v>
                </c:pt>
                <c:pt idx="29">
                  <c:v>4101</c:v>
                </c:pt>
                <c:pt idx="30">
                  <c:v>4024</c:v>
                </c:pt>
                <c:pt idx="31">
                  <c:v>3992</c:v>
                </c:pt>
                <c:pt idx="32">
                  <c:v>4000</c:v>
                </c:pt>
                <c:pt idx="33">
                  <c:v>4046</c:v>
                </c:pt>
                <c:pt idx="34">
                  <c:v>4134</c:v>
                </c:pt>
                <c:pt idx="35">
                  <c:v>4276</c:v>
                </c:pt>
                <c:pt idx="36">
                  <c:v>4486</c:v>
                </c:pt>
                <c:pt idx="37">
                  <c:v>4781</c:v>
                </c:pt>
                <c:pt idx="38">
                  <c:v>5178</c:v>
                </c:pt>
                <c:pt idx="39">
                  <c:v>5685</c:v>
                </c:pt>
                <c:pt idx="40">
                  <c:v>6304</c:v>
                </c:pt>
                <c:pt idx="41">
                  <c:v>7016</c:v>
                </c:pt>
                <c:pt idx="42">
                  <c:v>7786</c:v>
                </c:pt>
                <c:pt idx="43">
                  <c:v>8550</c:v>
                </c:pt>
                <c:pt idx="44">
                  <c:v>9241</c:v>
                </c:pt>
                <c:pt idx="45">
                  <c:v>9796</c:v>
                </c:pt>
                <c:pt idx="46">
                  <c:v>10165</c:v>
                </c:pt>
                <c:pt idx="47">
                  <c:v>10319</c:v>
                </c:pt>
                <c:pt idx="48">
                  <c:v>10262</c:v>
                </c:pt>
                <c:pt idx="49">
                  <c:v>10019</c:v>
                </c:pt>
                <c:pt idx="50">
                  <c:v>9635</c:v>
                </c:pt>
                <c:pt idx="51">
                  <c:v>9160</c:v>
                </c:pt>
                <c:pt idx="52">
                  <c:v>8637</c:v>
                </c:pt>
                <c:pt idx="53">
                  <c:v>8106</c:v>
                </c:pt>
                <c:pt idx="54">
                  <c:v>7602</c:v>
                </c:pt>
                <c:pt idx="55">
                  <c:v>7148</c:v>
                </c:pt>
                <c:pt idx="56">
                  <c:v>6758</c:v>
                </c:pt>
                <c:pt idx="57">
                  <c:v>6437</c:v>
                </c:pt>
                <c:pt idx="58">
                  <c:v>6186</c:v>
                </c:pt>
                <c:pt idx="59">
                  <c:v>5999</c:v>
                </c:pt>
                <c:pt idx="60">
                  <c:v>5869</c:v>
                </c:pt>
                <c:pt idx="61">
                  <c:v>5791</c:v>
                </c:pt>
                <c:pt idx="62">
                  <c:v>5759</c:v>
                </c:pt>
                <c:pt idx="63">
                  <c:v>5771</c:v>
                </c:pt>
                <c:pt idx="64">
                  <c:v>5824</c:v>
                </c:pt>
                <c:pt idx="65">
                  <c:v>5921</c:v>
                </c:pt>
                <c:pt idx="66">
                  <c:v>6065</c:v>
                </c:pt>
                <c:pt idx="67">
                  <c:v>6259</c:v>
                </c:pt>
                <c:pt idx="68">
                  <c:v>6509</c:v>
                </c:pt>
                <c:pt idx="69">
                  <c:v>6813</c:v>
                </c:pt>
                <c:pt idx="70">
                  <c:v>7170</c:v>
                </c:pt>
                <c:pt idx="71">
                  <c:v>7568</c:v>
                </c:pt>
                <c:pt idx="72">
                  <c:v>7992</c:v>
                </c:pt>
                <c:pt idx="73">
                  <c:v>8417</c:v>
                </c:pt>
                <c:pt idx="74">
                  <c:v>8812</c:v>
                </c:pt>
                <c:pt idx="75">
                  <c:v>9147</c:v>
                </c:pt>
                <c:pt idx="76">
                  <c:v>9392</c:v>
                </c:pt>
                <c:pt idx="77">
                  <c:v>9530</c:v>
                </c:pt>
                <c:pt idx="78">
                  <c:v>9558</c:v>
                </c:pt>
                <c:pt idx="79">
                  <c:v>9482</c:v>
                </c:pt>
                <c:pt idx="80">
                  <c:v>9313</c:v>
                </c:pt>
                <c:pt idx="81">
                  <c:v>18463</c:v>
                </c:pt>
                <c:pt idx="82">
                  <c:v>39010</c:v>
                </c:pt>
                <c:pt idx="83">
                  <c:v>57058</c:v>
                </c:pt>
                <c:pt idx="84">
                  <c:v>69474</c:v>
                </c:pt>
                <c:pt idx="85">
                  <c:v>73651</c:v>
                </c:pt>
                <c:pt idx="86">
                  <c:v>69928</c:v>
                </c:pt>
                <c:pt idx="87">
                  <c:v>60640</c:v>
                </c:pt>
                <c:pt idx="88">
                  <c:v>48718</c:v>
                </c:pt>
                <c:pt idx="89">
                  <c:v>36749</c:v>
                </c:pt>
                <c:pt idx="90">
                  <c:v>26434</c:v>
                </c:pt>
                <c:pt idx="91">
                  <c:v>18666</c:v>
                </c:pt>
                <c:pt idx="92">
                  <c:v>13728</c:v>
                </c:pt>
                <c:pt idx="93">
                  <c:v>11578</c:v>
                </c:pt>
                <c:pt idx="94">
                  <c:v>11947</c:v>
                </c:pt>
                <c:pt idx="95">
                  <c:v>14032</c:v>
                </c:pt>
                <c:pt idx="96">
                  <c:v>17112</c:v>
                </c:pt>
                <c:pt idx="97">
                  <c:v>18557</c:v>
                </c:pt>
                <c:pt idx="98">
                  <c:v>19652</c:v>
                </c:pt>
                <c:pt idx="99">
                  <c:v>19835</c:v>
                </c:pt>
                <c:pt idx="100">
                  <c:v>19149</c:v>
                </c:pt>
                <c:pt idx="101">
                  <c:v>17806</c:v>
                </c:pt>
                <c:pt idx="102">
                  <c:v>16129</c:v>
                </c:pt>
                <c:pt idx="103">
                  <c:v>14490</c:v>
                </c:pt>
                <c:pt idx="104">
                  <c:v>13227</c:v>
                </c:pt>
                <c:pt idx="105">
                  <c:v>12612</c:v>
                </c:pt>
                <c:pt idx="106">
                  <c:v>12845</c:v>
                </c:pt>
                <c:pt idx="107">
                  <c:v>14031</c:v>
                </c:pt>
                <c:pt idx="108">
                  <c:v>16118</c:v>
                </c:pt>
                <c:pt idx="109">
                  <c:v>18770</c:v>
                </c:pt>
                <c:pt idx="110">
                  <c:v>21410</c:v>
                </c:pt>
                <c:pt idx="111">
                  <c:v>23374</c:v>
                </c:pt>
                <c:pt idx="112">
                  <c:v>24191</c:v>
                </c:pt>
                <c:pt idx="113">
                  <c:v>23771</c:v>
                </c:pt>
                <c:pt idx="114">
                  <c:v>22375</c:v>
                </c:pt>
                <c:pt idx="115">
                  <c:v>20440</c:v>
                </c:pt>
                <c:pt idx="116">
                  <c:v>18397</c:v>
                </c:pt>
                <c:pt idx="117">
                  <c:v>16541</c:v>
                </c:pt>
                <c:pt idx="118">
                  <c:v>15076</c:v>
                </c:pt>
                <c:pt idx="119">
                  <c:v>14091</c:v>
                </c:pt>
                <c:pt idx="120">
                  <c:v>13586</c:v>
                </c:pt>
                <c:pt idx="121">
                  <c:v>13500</c:v>
                </c:pt>
                <c:pt idx="122">
                  <c:v>13724</c:v>
                </c:pt>
                <c:pt idx="123">
                  <c:v>14124</c:v>
                </c:pt>
                <c:pt idx="124">
                  <c:v>14552</c:v>
                </c:pt>
                <c:pt idx="125">
                  <c:v>14871</c:v>
                </c:pt>
                <c:pt idx="126">
                  <c:v>14982</c:v>
                </c:pt>
                <c:pt idx="127">
                  <c:v>14842</c:v>
                </c:pt>
                <c:pt idx="128">
                  <c:v>14472</c:v>
                </c:pt>
                <c:pt idx="129">
                  <c:v>13952</c:v>
                </c:pt>
                <c:pt idx="130">
                  <c:v>13396</c:v>
                </c:pt>
                <c:pt idx="131">
                  <c:v>12936</c:v>
                </c:pt>
                <c:pt idx="132">
                  <c:v>12704</c:v>
                </c:pt>
                <c:pt idx="133">
                  <c:v>12814</c:v>
                </c:pt>
                <c:pt idx="134">
                  <c:v>13346</c:v>
                </c:pt>
                <c:pt idx="135">
                  <c:v>14329</c:v>
                </c:pt>
                <c:pt idx="136">
                  <c:v>15702</c:v>
                </c:pt>
                <c:pt idx="137">
                  <c:v>17297</c:v>
                </c:pt>
                <c:pt idx="138">
                  <c:v>18824</c:v>
                </c:pt>
                <c:pt idx="139">
                  <c:v>19989</c:v>
                </c:pt>
                <c:pt idx="140">
                  <c:v>20572</c:v>
                </c:pt>
                <c:pt idx="141">
                  <c:v>20497</c:v>
                </c:pt>
                <c:pt idx="142">
                  <c:v>19840</c:v>
                </c:pt>
                <c:pt idx="143">
                  <c:v>18780</c:v>
                </c:pt>
                <c:pt idx="144">
                  <c:v>17531</c:v>
                </c:pt>
                <c:pt idx="145">
                  <c:v>16268</c:v>
                </c:pt>
                <c:pt idx="146">
                  <c:v>15135</c:v>
                </c:pt>
                <c:pt idx="147">
                  <c:v>14224</c:v>
                </c:pt>
                <c:pt idx="148">
                  <c:v>15282</c:v>
                </c:pt>
                <c:pt idx="149">
                  <c:v>17535</c:v>
                </c:pt>
                <c:pt idx="150">
                  <c:v>19820</c:v>
                </c:pt>
                <c:pt idx="151">
                  <c:v>22261</c:v>
                </c:pt>
                <c:pt idx="152">
                  <c:v>24664</c:v>
                </c:pt>
                <c:pt idx="153">
                  <c:v>26821</c:v>
                </c:pt>
                <c:pt idx="154">
                  <c:v>28536</c:v>
                </c:pt>
                <c:pt idx="155">
                  <c:v>29654</c:v>
                </c:pt>
                <c:pt idx="156">
                  <c:v>30090</c:v>
                </c:pt>
                <c:pt idx="157">
                  <c:v>29838</c:v>
                </c:pt>
                <c:pt idx="158">
                  <c:v>28972</c:v>
                </c:pt>
                <c:pt idx="159">
                  <c:v>27621</c:v>
                </c:pt>
                <c:pt idx="160">
                  <c:v>25948</c:v>
                </c:pt>
                <c:pt idx="161">
                  <c:v>24113</c:v>
                </c:pt>
                <c:pt idx="162">
                  <c:v>22253</c:v>
                </c:pt>
                <c:pt idx="163">
                  <c:v>20480</c:v>
                </c:pt>
                <c:pt idx="164">
                  <c:v>18868</c:v>
                </c:pt>
                <c:pt idx="165">
                  <c:v>17469</c:v>
                </c:pt>
                <c:pt idx="166">
                  <c:v>16306</c:v>
                </c:pt>
                <c:pt idx="167">
                  <c:v>15379</c:v>
                </c:pt>
                <c:pt idx="168">
                  <c:v>14673</c:v>
                </c:pt>
                <c:pt idx="169">
                  <c:v>14159</c:v>
                </c:pt>
                <c:pt idx="170">
                  <c:v>13806</c:v>
                </c:pt>
                <c:pt idx="171">
                  <c:v>13577</c:v>
                </c:pt>
                <c:pt idx="172">
                  <c:v>13443</c:v>
                </c:pt>
                <c:pt idx="173">
                  <c:v>13382</c:v>
                </c:pt>
                <c:pt idx="174">
                  <c:v>13369</c:v>
                </c:pt>
                <c:pt idx="175">
                  <c:v>13398</c:v>
                </c:pt>
                <c:pt idx="176">
                  <c:v>13474</c:v>
                </c:pt>
                <c:pt idx="177">
                  <c:v>13610</c:v>
                </c:pt>
                <c:pt idx="178">
                  <c:v>13827</c:v>
                </c:pt>
                <c:pt idx="179">
                  <c:v>14154</c:v>
                </c:pt>
                <c:pt idx="180">
                  <c:v>14620</c:v>
                </c:pt>
                <c:pt idx="181">
                  <c:v>15254</c:v>
                </c:pt>
                <c:pt idx="182">
                  <c:v>16080</c:v>
                </c:pt>
                <c:pt idx="183">
                  <c:v>17108</c:v>
                </c:pt>
                <c:pt idx="184">
                  <c:v>18330</c:v>
                </c:pt>
                <c:pt idx="185">
                  <c:v>19716</c:v>
                </c:pt>
                <c:pt idx="186">
                  <c:v>21209</c:v>
                </c:pt>
                <c:pt idx="187">
                  <c:v>22718</c:v>
                </c:pt>
                <c:pt idx="188">
                  <c:v>24149</c:v>
                </c:pt>
                <c:pt idx="189">
                  <c:v>25402</c:v>
                </c:pt>
                <c:pt idx="190">
                  <c:v>26384</c:v>
                </c:pt>
                <c:pt idx="191">
                  <c:v>27021</c:v>
                </c:pt>
                <c:pt idx="192">
                  <c:v>27275</c:v>
                </c:pt>
                <c:pt idx="193">
                  <c:v>27143</c:v>
                </c:pt>
                <c:pt idx="194">
                  <c:v>26655</c:v>
                </c:pt>
                <c:pt idx="195">
                  <c:v>25875</c:v>
                </c:pt>
                <c:pt idx="196">
                  <c:v>24884</c:v>
                </c:pt>
                <c:pt idx="197">
                  <c:v>23763</c:v>
                </c:pt>
                <c:pt idx="198">
                  <c:v>22589</c:v>
                </c:pt>
                <c:pt idx="199">
                  <c:v>21421</c:v>
                </c:pt>
                <c:pt idx="200">
                  <c:v>20314</c:v>
                </c:pt>
                <c:pt idx="201">
                  <c:v>19308</c:v>
                </c:pt>
                <c:pt idx="202">
                  <c:v>18428</c:v>
                </c:pt>
                <c:pt idx="203">
                  <c:v>17686</c:v>
                </c:pt>
                <c:pt idx="204">
                  <c:v>17082</c:v>
                </c:pt>
                <c:pt idx="205">
                  <c:v>16609</c:v>
                </c:pt>
                <c:pt idx="206">
                  <c:v>16254</c:v>
                </c:pt>
                <c:pt idx="207">
                  <c:v>16003</c:v>
                </c:pt>
                <c:pt idx="208">
                  <c:v>15842</c:v>
                </c:pt>
                <c:pt idx="209">
                  <c:v>15757</c:v>
                </c:pt>
                <c:pt idx="210">
                  <c:v>15742</c:v>
                </c:pt>
                <c:pt idx="211">
                  <c:v>15793</c:v>
                </c:pt>
                <c:pt idx="212">
                  <c:v>15910</c:v>
                </c:pt>
                <c:pt idx="213">
                  <c:v>16100</c:v>
                </c:pt>
                <c:pt idx="214">
                  <c:v>16372</c:v>
                </c:pt>
                <c:pt idx="215">
                  <c:v>16739</c:v>
                </c:pt>
                <c:pt idx="216">
                  <c:v>17212</c:v>
                </c:pt>
                <c:pt idx="217">
                  <c:v>17798</c:v>
                </c:pt>
                <c:pt idx="218">
                  <c:v>18499</c:v>
                </c:pt>
                <c:pt idx="219">
                  <c:v>19310</c:v>
                </c:pt>
                <c:pt idx="220">
                  <c:v>20212</c:v>
                </c:pt>
                <c:pt idx="221">
                  <c:v>21175</c:v>
                </c:pt>
                <c:pt idx="222">
                  <c:v>22157</c:v>
                </c:pt>
                <c:pt idx="223">
                  <c:v>23105</c:v>
                </c:pt>
                <c:pt idx="224">
                  <c:v>23959</c:v>
                </c:pt>
                <c:pt idx="225">
                  <c:v>24667</c:v>
                </c:pt>
                <c:pt idx="226">
                  <c:v>25186</c:v>
                </c:pt>
                <c:pt idx="227">
                  <c:v>25485</c:v>
                </c:pt>
                <c:pt idx="228">
                  <c:v>25552</c:v>
                </c:pt>
                <c:pt idx="229">
                  <c:v>25391</c:v>
                </c:pt>
                <c:pt idx="230">
                  <c:v>25026</c:v>
                </c:pt>
                <c:pt idx="231">
                  <c:v>24495</c:v>
                </c:pt>
                <c:pt idx="232">
                  <c:v>23843</c:v>
                </c:pt>
                <c:pt idx="233">
                  <c:v>23107</c:v>
                </c:pt>
                <c:pt idx="234">
                  <c:v>22328</c:v>
                </c:pt>
                <c:pt idx="235">
                  <c:v>21546</c:v>
                </c:pt>
                <c:pt idx="236">
                  <c:v>20792</c:v>
                </c:pt>
                <c:pt idx="237">
                  <c:v>20094</c:v>
                </c:pt>
                <c:pt idx="238">
                  <c:v>19469</c:v>
                </c:pt>
                <c:pt idx="239">
                  <c:v>18929</c:v>
                </c:pt>
                <c:pt idx="240">
                  <c:v>18477</c:v>
                </c:pt>
                <c:pt idx="241">
                  <c:v>18113</c:v>
                </c:pt>
                <c:pt idx="242">
                  <c:v>17834</c:v>
                </c:pt>
                <c:pt idx="243">
                  <c:v>17635</c:v>
                </c:pt>
                <c:pt idx="244">
                  <c:v>17510</c:v>
                </c:pt>
                <c:pt idx="245">
                  <c:v>17454</c:v>
                </c:pt>
                <c:pt idx="246">
                  <c:v>17465</c:v>
                </c:pt>
                <c:pt idx="247">
                  <c:v>17541</c:v>
                </c:pt>
                <c:pt idx="248">
                  <c:v>17682</c:v>
                </c:pt>
                <c:pt idx="249">
                  <c:v>17890</c:v>
                </c:pt>
                <c:pt idx="250">
                  <c:v>18170</c:v>
                </c:pt>
                <c:pt idx="251">
                  <c:v>18523</c:v>
                </c:pt>
                <c:pt idx="252">
                  <c:v>18950</c:v>
                </c:pt>
                <c:pt idx="253">
                  <c:v>19450</c:v>
                </c:pt>
                <c:pt idx="254">
                  <c:v>20016</c:v>
                </c:pt>
                <c:pt idx="255">
                  <c:v>20635</c:v>
                </c:pt>
                <c:pt idx="256">
                  <c:v>21287</c:v>
                </c:pt>
                <c:pt idx="257">
                  <c:v>21950</c:v>
                </c:pt>
                <c:pt idx="258">
                  <c:v>22591</c:v>
                </c:pt>
                <c:pt idx="259">
                  <c:v>23180</c:v>
                </c:pt>
                <c:pt idx="260">
                  <c:v>23682</c:v>
                </c:pt>
                <c:pt idx="261">
                  <c:v>24068</c:v>
                </c:pt>
                <c:pt idx="262">
                  <c:v>24319</c:v>
                </c:pt>
                <c:pt idx="263">
                  <c:v>24423</c:v>
                </c:pt>
                <c:pt idx="264">
                  <c:v>24382</c:v>
                </c:pt>
                <c:pt idx="265">
                  <c:v>24202</c:v>
                </c:pt>
                <c:pt idx="266">
                  <c:v>23899</c:v>
                </c:pt>
                <c:pt idx="267">
                  <c:v>23495</c:v>
                </c:pt>
                <c:pt idx="268">
                  <c:v>23017</c:v>
                </c:pt>
                <c:pt idx="269">
                  <c:v>22487</c:v>
                </c:pt>
                <c:pt idx="270">
                  <c:v>21933</c:v>
                </c:pt>
                <c:pt idx="271">
                  <c:v>21379</c:v>
                </c:pt>
                <c:pt idx="272">
                  <c:v>20845</c:v>
                </c:pt>
                <c:pt idx="273">
                  <c:v>20348</c:v>
                </c:pt>
                <c:pt idx="274">
                  <c:v>19901</c:v>
                </c:pt>
                <c:pt idx="275">
                  <c:v>19512</c:v>
                </c:pt>
                <c:pt idx="276">
                  <c:v>19185</c:v>
                </c:pt>
                <c:pt idx="277">
                  <c:v>18922</c:v>
                </c:pt>
                <c:pt idx="278">
                  <c:v>18723</c:v>
                </c:pt>
                <c:pt idx="279">
                  <c:v>18587</c:v>
                </c:pt>
                <c:pt idx="280">
                  <c:v>18512</c:v>
                </c:pt>
                <c:pt idx="281">
                  <c:v>18496</c:v>
                </c:pt>
                <c:pt idx="282">
                  <c:v>18538</c:v>
                </c:pt>
                <c:pt idx="283">
                  <c:v>18637</c:v>
                </c:pt>
                <c:pt idx="284">
                  <c:v>18791</c:v>
                </c:pt>
                <c:pt idx="285">
                  <c:v>19002</c:v>
                </c:pt>
                <c:pt idx="286">
                  <c:v>19269</c:v>
                </c:pt>
                <c:pt idx="287">
                  <c:v>19589</c:v>
                </c:pt>
                <c:pt idx="288">
                  <c:v>19960</c:v>
                </c:pt>
                <c:pt idx="289">
                  <c:v>20374</c:v>
                </c:pt>
                <c:pt idx="290">
                  <c:v>20822</c:v>
                </c:pt>
                <c:pt idx="291">
                  <c:v>21292</c:v>
                </c:pt>
                <c:pt idx="292">
                  <c:v>21765</c:v>
                </c:pt>
                <c:pt idx="293">
                  <c:v>22225</c:v>
                </c:pt>
                <c:pt idx="294">
                  <c:v>22649</c:v>
                </c:pt>
                <c:pt idx="295">
                  <c:v>23018</c:v>
                </c:pt>
                <c:pt idx="296">
                  <c:v>23313</c:v>
                </c:pt>
                <c:pt idx="297">
                  <c:v>23516</c:v>
                </c:pt>
                <c:pt idx="298">
                  <c:v>23619</c:v>
                </c:pt>
                <c:pt idx="299">
                  <c:v>23614</c:v>
                </c:pt>
                <c:pt idx="300">
                  <c:v>23505</c:v>
                </c:pt>
                <c:pt idx="301">
                  <c:v>23300</c:v>
                </c:pt>
                <c:pt idx="302">
                  <c:v>23012</c:v>
                </c:pt>
                <c:pt idx="303">
                  <c:v>22662</c:v>
                </c:pt>
                <c:pt idx="304">
                  <c:v>22266</c:v>
                </c:pt>
                <c:pt idx="305">
                  <c:v>21842</c:v>
                </c:pt>
                <c:pt idx="306">
                  <c:v>21409</c:v>
                </c:pt>
                <c:pt idx="307">
                  <c:v>20983</c:v>
                </c:pt>
                <c:pt idx="308">
                  <c:v>20578</c:v>
                </c:pt>
                <c:pt idx="309">
                  <c:v>20206</c:v>
                </c:pt>
                <c:pt idx="310">
                  <c:v>19875</c:v>
                </c:pt>
                <c:pt idx="311">
                  <c:v>19591</c:v>
                </c:pt>
                <c:pt idx="312">
                  <c:v>19357</c:v>
                </c:pt>
                <c:pt idx="313">
                  <c:v>19175</c:v>
                </c:pt>
                <c:pt idx="314">
                  <c:v>19046</c:v>
                </c:pt>
                <c:pt idx="315">
                  <c:v>18969</c:v>
                </c:pt>
                <c:pt idx="316">
                  <c:v>18944</c:v>
                </c:pt>
                <c:pt idx="317">
                  <c:v>18971</c:v>
                </c:pt>
                <c:pt idx="318">
                  <c:v>19047</c:v>
                </c:pt>
                <c:pt idx="319">
                  <c:v>19172</c:v>
                </c:pt>
                <c:pt idx="320">
                  <c:v>19343</c:v>
                </c:pt>
                <c:pt idx="321">
                  <c:v>19559</c:v>
                </c:pt>
              </c:numCache>
            </c:numRef>
          </c:val>
          <c:smooth val="0"/>
          <c:extLst>
            <c:ext xmlns:c16="http://schemas.microsoft.com/office/drawing/2014/chart" uri="{C3380CC4-5D6E-409C-BE32-E72D297353CC}">
              <c16:uniqueId val="{00000002-2AD4-4A27-BB72-09121A65F3E0}"/>
            </c:ext>
          </c:extLst>
        </c:ser>
        <c:ser>
          <c:idx val="3"/>
          <c:order val="3"/>
          <c:tx>
            <c:strRef>
              <c:f>'8. 2 pieces 6 joints with box, '!$H$2</c:f>
              <c:strCache>
                <c:ptCount val="1"/>
                <c:pt idx="0">
                  <c:v>GB2</c:v>
                </c:pt>
              </c:strCache>
            </c:strRef>
          </c:tx>
          <c:spPr>
            <a:ln w="28575" cap="rnd">
              <a:solidFill>
                <a:schemeClr val="accent4"/>
              </a:solidFill>
              <a:round/>
            </a:ln>
            <a:effectLst/>
          </c:spPr>
          <c:marker>
            <c:symbol val="none"/>
          </c:marker>
          <c:cat>
            <c:numRef>
              <c:f>'8. 2 pieces 6 joints with box, '!$C$3:$C$324</c:f>
              <c:numCache>
                <c:formatCode>General</c:formatCode>
                <c:ptCount val="3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numCache>
            </c:numRef>
          </c:cat>
          <c:val>
            <c:numRef>
              <c:f>'8. 2 pieces 6 joints with box, '!$H$3:$H$324</c:f>
              <c:numCache>
                <c:formatCode>General</c:formatCode>
                <c:ptCount val="322"/>
                <c:pt idx="0">
                  <c:v>0</c:v>
                </c:pt>
                <c:pt idx="1">
                  <c:v>0</c:v>
                </c:pt>
                <c:pt idx="2">
                  <c:v>6</c:v>
                </c:pt>
                <c:pt idx="3">
                  <c:v>37</c:v>
                </c:pt>
                <c:pt idx="4">
                  <c:v>120</c:v>
                </c:pt>
                <c:pt idx="5">
                  <c:v>293</c:v>
                </c:pt>
                <c:pt idx="6">
                  <c:v>603</c:v>
                </c:pt>
                <c:pt idx="7">
                  <c:v>1105</c:v>
                </c:pt>
                <c:pt idx="8">
                  <c:v>1852</c:v>
                </c:pt>
                <c:pt idx="9">
                  <c:v>2888</c:v>
                </c:pt>
                <c:pt idx="10">
                  <c:v>4227</c:v>
                </c:pt>
                <c:pt idx="11">
                  <c:v>5805</c:v>
                </c:pt>
                <c:pt idx="12">
                  <c:v>7504</c:v>
                </c:pt>
                <c:pt idx="13">
                  <c:v>9144</c:v>
                </c:pt>
                <c:pt idx="14">
                  <c:v>10519</c:v>
                </c:pt>
                <c:pt idx="15">
                  <c:v>11453</c:v>
                </c:pt>
                <c:pt idx="16">
                  <c:v>11853</c:v>
                </c:pt>
                <c:pt idx="17">
                  <c:v>11726</c:v>
                </c:pt>
                <c:pt idx="18">
                  <c:v>11166</c:v>
                </c:pt>
                <c:pt idx="19">
                  <c:v>10313</c:v>
                </c:pt>
                <c:pt idx="20">
                  <c:v>9312</c:v>
                </c:pt>
                <c:pt idx="21">
                  <c:v>8287</c:v>
                </c:pt>
                <c:pt idx="22">
                  <c:v>7328</c:v>
                </c:pt>
                <c:pt idx="23">
                  <c:v>6479</c:v>
                </c:pt>
                <c:pt idx="24">
                  <c:v>5767</c:v>
                </c:pt>
                <c:pt idx="25">
                  <c:v>5200</c:v>
                </c:pt>
                <c:pt idx="26">
                  <c:v>4769</c:v>
                </c:pt>
                <c:pt idx="27">
                  <c:v>4457</c:v>
                </c:pt>
                <c:pt idx="28">
                  <c:v>4242</c:v>
                </c:pt>
                <c:pt idx="29">
                  <c:v>4105</c:v>
                </c:pt>
                <c:pt idx="30">
                  <c:v>4028</c:v>
                </c:pt>
                <c:pt idx="31">
                  <c:v>3996</c:v>
                </c:pt>
                <c:pt idx="32">
                  <c:v>4004</c:v>
                </c:pt>
                <c:pt idx="33">
                  <c:v>4050</c:v>
                </c:pt>
                <c:pt idx="34">
                  <c:v>4138</c:v>
                </c:pt>
                <c:pt idx="35">
                  <c:v>4280</c:v>
                </c:pt>
                <c:pt idx="36">
                  <c:v>4490</c:v>
                </c:pt>
                <c:pt idx="37">
                  <c:v>4785</c:v>
                </c:pt>
                <c:pt idx="38">
                  <c:v>5181</c:v>
                </c:pt>
                <c:pt idx="39">
                  <c:v>5687</c:v>
                </c:pt>
                <c:pt idx="40">
                  <c:v>6305</c:v>
                </c:pt>
                <c:pt idx="41">
                  <c:v>7015</c:v>
                </c:pt>
                <c:pt idx="42">
                  <c:v>7784</c:v>
                </c:pt>
                <c:pt idx="43">
                  <c:v>8545</c:v>
                </c:pt>
                <c:pt idx="44">
                  <c:v>9235</c:v>
                </c:pt>
                <c:pt idx="45">
                  <c:v>9788</c:v>
                </c:pt>
                <c:pt idx="46">
                  <c:v>10155</c:v>
                </c:pt>
                <c:pt idx="47">
                  <c:v>10309</c:v>
                </c:pt>
                <c:pt idx="48">
                  <c:v>10252</c:v>
                </c:pt>
                <c:pt idx="49">
                  <c:v>10010</c:v>
                </c:pt>
                <c:pt idx="50">
                  <c:v>9628</c:v>
                </c:pt>
                <c:pt idx="51">
                  <c:v>9155</c:v>
                </c:pt>
                <c:pt idx="52">
                  <c:v>8633</c:v>
                </c:pt>
                <c:pt idx="53">
                  <c:v>8104</c:v>
                </c:pt>
                <c:pt idx="54">
                  <c:v>7602</c:v>
                </c:pt>
                <c:pt idx="55">
                  <c:v>7149</c:v>
                </c:pt>
                <c:pt idx="56">
                  <c:v>6760</c:v>
                </c:pt>
                <c:pt idx="57">
                  <c:v>6441</c:v>
                </c:pt>
                <c:pt idx="58">
                  <c:v>6190</c:v>
                </c:pt>
                <c:pt idx="59">
                  <c:v>6003</c:v>
                </c:pt>
                <c:pt idx="60">
                  <c:v>5874</c:v>
                </c:pt>
                <c:pt idx="61">
                  <c:v>5796</c:v>
                </c:pt>
                <c:pt idx="62">
                  <c:v>5764</c:v>
                </c:pt>
                <c:pt idx="63">
                  <c:v>5775</c:v>
                </c:pt>
                <c:pt idx="64">
                  <c:v>5828</c:v>
                </c:pt>
                <c:pt idx="65">
                  <c:v>5925</c:v>
                </c:pt>
                <c:pt idx="66">
                  <c:v>6069</c:v>
                </c:pt>
                <c:pt idx="67">
                  <c:v>6264</c:v>
                </c:pt>
                <c:pt idx="68">
                  <c:v>6513</c:v>
                </c:pt>
                <c:pt idx="69">
                  <c:v>6817</c:v>
                </c:pt>
                <c:pt idx="70">
                  <c:v>7173</c:v>
                </c:pt>
                <c:pt idx="71">
                  <c:v>7570</c:v>
                </c:pt>
                <c:pt idx="72">
                  <c:v>7993</c:v>
                </c:pt>
                <c:pt idx="73">
                  <c:v>8416</c:v>
                </c:pt>
                <c:pt idx="74">
                  <c:v>8811</c:v>
                </c:pt>
                <c:pt idx="75">
                  <c:v>9144</c:v>
                </c:pt>
                <c:pt idx="76">
                  <c:v>9388</c:v>
                </c:pt>
                <c:pt idx="77">
                  <c:v>9526</c:v>
                </c:pt>
                <c:pt idx="78">
                  <c:v>9554</c:v>
                </c:pt>
                <c:pt idx="79">
                  <c:v>9478</c:v>
                </c:pt>
                <c:pt idx="80">
                  <c:v>9310</c:v>
                </c:pt>
                <c:pt idx="81">
                  <c:v>9310</c:v>
                </c:pt>
                <c:pt idx="82">
                  <c:v>9310</c:v>
                </c:pt>
                <c:pt idx="83">
                  <c:v>9310</c:v>
                </c:pt>
                <c:pt idx="84">
                  <c:v>9310</c:v>
                </c:pt>
                <c:pt idx="85">
                  <c:v>9310</c:v>
                </c:pt>
                <c:pt idx="86">
                  <c:v>9310</c:v>
                </c:pt>
                <c:pt idx="87">
                  <c:v>9310</c:v>
                </c:pt>
                <c:pt idx="88">
                  <c:v>9310</c:v>
                </c:pt>
                <c:pt idx="89">
                  <c:v>9310</c:v>
                </c:pt>
                <c:pt idx="90">
                  <c:v>9310</c:v>
                </c:pt>
                <c:pt idx="91">
                  <c:v>9310</c:v>
                </c:pt>
                <c:pt idx="92">
                  <c:v>9310</c:v>
                </c:pt>
                <c:pt idx="93">
                  <c:v>9310</c:v>
                </c:pt>
                <c:pt idx="94">
                  <c:v>9310</c:v>
                </c:pt>
                <c:pt idx="95">
                  <c:v>9310</c:v>
                </c:pt>
                <c:pt idx="96">
                  <c:v>9310</c:v>
                </c:pt>
                <c:pt idx="97">
                  <c:v>10838</c:v>
                </c:pt>
                <c:pt idx="98">
                  <c:v>11844</c:v>
                </c:pt>
                <c:pt idx="99">
                  <c:v>12019</c:v>
                </c:pt>
                <c:pt idx="100">
                  <c:v>11335</c:v>
                </c:pt>
                <c:pt idx="101">
                  <c:v>10000</c:v>
                </c:pt>
                <c:pt idx="102">
                  <c:v>8335</c:v>
                </c:pt>
                <c:pt idx="103">
                  <c:v>6710</c:v>
                </c:pt>
                <c:pt idx="104">
                  <c:v>5462</c:v>
                </c:pt>
                <c:pt idx="105">
                  <c:v>4858</c:v>
                </c:pt>
                <c:pt idx="106">
                  <c:v>5098</c:v>
                </c:pt>
                <c:pt idx="107">
                  <c:v>6288</c:v>
                </c:pt>
                <c:pt idx="108">
                  <c:v>8377</c:v>
                </c:pt>
                <c:pt idx="109">
                  <c:v>11027</c:v>
                </c:pt>
                <c:pt idx="110">
                  <c:v>13660</c:v>
                </c:pt>
                <c:pt idx="111">
                  <c:v>15616</c:v>
                </c:pt>
                <c:pt idx="112">
                  <c:v>16428</c:v>
                </c:pt>
                <c:pt idx="113">
                  <c:v>16007</c:v>
                </c:pt>
                <c:pt idx="114">
                  <c:v>14616</c:v>
                </c:pt>
                <c:pt idx="115">
                  <c:v>12688</c:v>
                </c:pt>
                <c:pt idx="116">
                  <c:v>10651</c:v>
                </c:pt>
                <c:pt idx="117">
                  <c:v>8799</c:v>
                </c:pt>
                <c:pt idx="118">
                  <c:v>7336</c:v>
                </c:pt>
                <c:pt idx="119">
                  <c:v>6350</c:v>
                </c:pt>
                <c:pt idx="120">
                  <c:v>5844</c:v>
                </c:pt>
                <c:pt idx="121">
                  <c:v>5753</c:v>
                </c:pt>
                <c:pt idx="122">
                  <c:v>5972</c:v>
                </c:pt>
                <c:pt idx="123">
                  <c:v>6365</c:v>
                </c:pt>
                <c:pt idx="124">
                  <c:v>6786</c:v>
                </c:pt>
                <c:pt idx="125">
                  <c:v>7100</c:v>
                </c:pt>
                <c:pt idx="126">
                  <c:v>7207</c:v>
                </c:pt>
                <c:pt idx="127">
                  <c:v>7066</c:v>
                </c:pt>
                <c:pt idx="128">
                  <c:v>6699</c:v>
                </c:pt>
                <c:pt idx="129">
                  <c:v>6183</c:v>
                </c:pt>
                <c:pt idx="130">
                  <c:v>5633</c:v>
                </c:pt>
                <c:pt idx="131">
                  <c:v>5181</c:v>
                </c:pt>
                <c:pt idx="132">
                  <c:v>4955</c:v>
                </c:pt>
                <c:pt idx="133">
                  <c:v>5070</c:v>
                </c:pt>
                <c:pt idx="134">
                  <c:v>5606</c:v>
                </c:pt>
                <c:pt idx="135">
                  <c:v>6591</c:v>
                </c:pt>
                <c:pt idx="136">
                  <c:v>7965</c:v>
                </c:pt>
                <c:pt idx="137">
                  <c:v>9560</c:v>
                </c:pt>
                <c:pt idx="138">
                  <c:v>11085</c:v>
                </c:pt>
                <c:pt idx="139">
                  <c:v>12247</c:v>
                </c:pt>
                <c:pt idx="140">
                  <c:v>12828</c:v>
                </c:pt>
                <c:pt idx="141">
                  <c:v>12752</c:v>
                </c:pt>
                <c:pt idx="142">
                  <c:v>12096</c:v>
                </c:pt>
                <c:pt idx="143">
                  <c:v>11038</c:v>
                </c:pt>
                <c:pt idx="144">
                  <c:v>9792</c:v>
                </c:pt>
                <c:pt idx="145">
                  <c:v>8530</c:v>
                </c:pt>
                <c:pt idx="146">
                  <c:v>7398</c:v>
                </c:pt>
                <c:pt idx="147">
                  <c:v>6487</c:v>
                </c:pt>
                <c:pt idx="148">
                  <c:v>6487</c:v>
                </c:pt>
                <c:pt idx="149">
                  <c:v>6487</c:v>
                </c:pt>
                <c:pt idx="150">
                  <c:v>6487</c:v>
                </c:pt>
                <c:pt idx="151">
                  <c:v>6487</c:v>
                </c:pt>
                <c:pt idx="152">
                  <c:v>6487</c:v>
                </c:pt>
                <c:pt idx="153">
                  <c:v>6487</c:v>
                </c:pt>
                <c:pt idx="154">
                  <c:v>6487</c:v>
                </c:pt>
                <c:pt idx="155">
                  <c:v>6487</c:v>
                </c:pt>
                <c:pt idx="156">
                  <c:v>6487</c:v>
                </c:pt>
                <c:pt idx="157">
                  <c:v>6487</c:v>
                </c:pt>
                <c:pt idx="158">
                  <c:v>6487</c:v>
                </c:pt>
                <c:pt idx="159">
                  <c:v>6487</c:v>
                </c:pt>
                <c:pt idx="160">
                  <c:v>6487</c:v>
                </c:pt>
                <c:pt idx="161">
                  <c:v>6487</c:v>
                </c:pt>
                <c:pt idx="162">
                  <c:v>6487</c:v>
                </c:pt>
                <c:pt idx="163">
                  <c:v>6487</c:v>
                </c:pt>
                <c:pt idx="164">
                  <c:v>6487</c:v>
                </c:pt>
                <c:pt idx="165">
                  <c:v>6487</c:v>
                </c:pt>
                <c:pt idx="166">
                  <c:v>6487</c:v>
                </c:pt>
                <c:pt idx="167">
                  <c:v>6487</c:v>
                </c:pt>
                <c:pt idx="168">
                  <c:v>6487</c:v>
                </c:pt>
                <c:pt idx="169">
                  <c:v>6487</c:v>
                </c:pt>
                <c:pt idx="170">
                  <c:v>6487</c:v>
                </c:pt>
                <c:pt idx="171">
                  <c:v>6487</c:v>
                </c:pt>
                <c:pt idx="172">
                  <c:v>6487</c:v>
                </c:pt>
                <c:pt idx="173">
                  <c:v>6487</c:v>
                </c:pt>
                <c:pt idx="174">
                  <c:v>6487</c:v>
                </c:pt>
                <c:pt idx="175">
                  <c:v>6487</c:v>
                </c:pt>
                <c:pt idx="176">
                  <c:v>6487</c:v>
                </c:pt>
                <c:pt idx="177">
                  <c:v>6487</c:v>
                </c:pt>
                <c:pt idx="178">
                  <c:v>6487</c:v>
                </c:pt>
                <c:pt idx="179">
                  <c:v>6487</c:v>
                </c:pt>
                <c:pt idx="180">
                  <c:v>6487</c:v>
                </c:pt>
                <c:pt idx="181">
                  <c:v>6487</c:v>
                </c:pt>
                <c:pt idx="182">
                  <c:v>6487</c:v>
                </c:pt>
                <c:pt idx="183">
                  <c:v>6487</c:v>
                </c:pt>
                <c:pt idx="184">
                  <c:v>6487</c:v>
                </c:pt>
                <c:pt idx="185">
                  <c:v>6487</c:v>
                </c:pt>
                <c:pt idx="186">
                  <c:v>6487</c:v>
                </c:pt>
                <c:pt idx="187">
                  <c:v>6487</c:v>
                </c:pt>
                <c:pt idx="188">
                  <c:v>6487</c:v>
                </c:pt>
                <c:pt idx="189">
                  <c:v>6487</c:v>
                </c:pt>
                <c:pt idx="190">
                  <c:v>6487</c:v>
                </c:pt>
                <c:pt idx="191">
                  <c:v>6487</c:v>
                </c:pt>
                <c:pt idx="192">
                  <c:v>6487</c:v>
                </c:pt>
                <c:pt idx="193">
                  <c:v>6487</c:v>
                </c:pt>
                <c:pt idx="194">
                  <c:v>6487</c:v>
                </c:pt>
                <c:pt idx="195">
                  <c:v>6487</c:v>
                </c:pt>
                <c:pt idx="196">
                  <c:v>6487</c:v>
                </c:pt>
                <c:pt idx="197">
                  <c:v>6487</c:v>
                </c:pt>
                <c:pt idx="198">
                  <c:v>6487</c:v>
                </c:pt>
                <c:pt idx="199">
                  <c:v>6487</c:v>
                </c:pt>
                <c:pt idx="200">
                  <c:v>6487</c:v>
                </c:pt>
                <c:pt idx="201">
                  <c:v>6487</c:v>
                </c:pt>
                <c:pt idx="202">
                  <c:v>6487</c:v>
                </c:pt>
                <c:pt idx="203">
                  <c:v>6487</c:v>
                </c:pt>
                <c:pt idx="204">
                  <c:v>6487</c:v>
                </c:pt>
                <c:pt idx="205">
                  <c:v>6487</c:v>
                </c:pt>
                <c:pt idx="206">
                  <c:v>6487</c:v>
                </c:pt>
                <c:pt idx="207">
                  <c:v>6487</c:v>
                </c:pt>
                <c:pt idx="208">
                  <c:v>6487</c:v>
                </c:pt>
                <c:pt idx="209">
                  <c:v>6487</c:v>
                </c:pt>
                <c:pt idx="210">
                  <c:v>6487</c:v>
                </c:pt>
                <c:pt idx="211">
                  <c:v>6487</c:v>
                </c:pt>
                <c:pt idx="212">
                  <c:v>6487</c:v>
                </c:pt>
                <c:pt idx="213">
                  <c:v>6487</c:v>
                </c:pt>
                <c:pt idx="214">
                  <c:v>6487</c:v>
                </c:pt>
                <c:pt idx="215">
                  <c:v>6487</c:v>
                </c:pt>
                <c:pt idx="216">
                  <c:v>6487</c:v>
                </c:pt>
                <c:pt idx="217">
                  <c:v>6487</c:v>
                </c:pt>
                <c:pt idx="218">
                  <c:v>6487</c:v>
                </c:pt>
                <c:pt idx="219">
                  <c:v>6487</c:v>
                </c:pt>
                <c:pt idx="220">
                  <c:v>6487</c:v>
                </c:pt>
                <c:pt idx="221">
                  <c:v>6487</c:v>
                </c:pt>
                <c:pt idx="222">
                  <c:v>6487</c:v>
                </c:pt>
                <c:pt idx="223">
                  <c:v>6487</c:v>
                </c:pt>
                <c:pt idx="224">
                  <c:v>6487</c:v>
                </c:pt>
                <c:pt idx="225">
                  <c:v>6487</c:v>
                </c:pt>
                <c:pt idx="226">
                  <c:v>6487</c:v>
                </c:pt>
                <c:pt idx="227">
                  <c:v>6487</c:v>
                </c:pt>
                <c:pt idx="228">
                  <c:v>6487</c:v>
                </c:pt>
                <c:pt idx="229">
                  <c:v>6487</c:v>
                </c:pt>
                <c:pt idx="230">
                  <c:v>6487</c:v>
                </c:pt>
                <c:pt idx="231">
                  <c:v>6487</c:v>
                </c:pt>
                <c:pt idx="232">
                  <c:v>6487</c:v>
                </c:pt>
                <c:pt idx="233">
                  <c:v>6487</c:v>
                </c:pt>
                <c:pt idx="234">
                  <c:v>6487</c:v>
                </c:pt>
                <c:pt idx="235">
                  <c:v>6487</c:v>
                </c:pt>
                <c:pt idx="236">
                  <c:v>6487</c:v>
                </c:pt>
                <c:pt idx="237">
                  <c:v>6487</c:v>
                </c:pt>
                <c:pt idx="238">
                  <c:v>6487</c:v>
                </c:pt>
                <c:pt idx="239">
                  <c:v>6487</c:v>
                </c:pt>
                <c:pt idx="240">
                  <c:v>6487</c:v>
                </c:pt>
                <c:pt idx="241">
                  <c:v>6487</c:v>
                </c:pt>
                <c:pt idx="242">
                  <c:v>6487</c:v>
                </c:pt>
                <c:pt idx="243">
                  <c:v>6487</c:v>
                </c:pt>
                <c:pt idx="244">
                  <c:v>6487</c:v>
                </c:pt>
                <c:pt idx="245">
                  <c:v>6487</c:v>
                </c:pt>
                <c:pt idx="246">
                  <c:v>6487</c:v>
                </c:pt>
                <c:pt idx="247">
                  <c:v>6487</c:v>
                </c:pt>
                <c:pt idx="248">
                  <c:v>6487</c:v>
                </c:pt>
                <c:pt idx="249">
                  <c:v>6487</c:v>
                </c:pt>
                <c:pt idx="250">
                  <c:v>6487</c:v>
                </c:pt>
                <c:pt idx="251">
                  <c:v>6487</c:v>
                </c:pt>
                <c:pt idx="252">
                  <c:v>6487</c:v>
                </c:pt>
                <c:pt idx="253">
                  <c:v>6487</c:v>
                </c:pt>
                <c:pt idx="254">
                  <c:v>6487</c:v>
                </c:pt>
                <c:pt idx="255">
                  <c:v>6487</c:v>
                </c:pt>
                <c:pt idx="256">
                  <c:v>6487</c:v>
                </c:pt>
                <c:pt idx="257">
                  <c:v>6487</c:v>
                </c:pt>
                <c:pt idx="258">
                  <c:v>6487</c:v>
                </c:pt>
                <c:pt idx="259">
                  <c:v>6487</c:v>
                </c:pt>
                <c:pt idx="260">
                  <c:v>6487</c:v>
                </c:pt>
                <c:pt idx="261">
                  <c:v>6487</c:v>
                </c:pt>
                <c:pt idx="262">
                  <c:v>6487</c:v>
                </c:pt>
                <c:pt idx="263">
                  <c:v>6487</c:v>
                </c:pt>
                <c:pt idx="264">
                  <c:v>6487</c:v>
                </c:pt>
                <c:pt idx="265">
                  <c:v>6487</c:v>
                </c:pt>
                <c:pt idx="266">
                  <c:v>6487</c:v>
                </c:pt>
                <c:pt idx="267">
                  <c:v>6487</c:v>
                </c:pt>
                <c:pt idx="268">
                  <c:v>6487</c:v>
                </c:pt>
                <c:pt idx="269">
                  <c:v>6487</c:v>
                </c:pt>
                <c:pt idx="270">
                  <c:v>6487</c:v>
                </c:pt>
                <c:pt idx="271">
                  <c:v>6487</c:v>
                </c:pt>
                <c:pt idx="272">
                  <c:v>6487</c:v>
                </c:pt>
                <c:pt idx="273">
                  <c:v>6487</c:v>
                </c:pt>
                <c:pt idx="274">
                  <c:v>6487</c:v>
                </c:pt>
                <c:pt idx="275">
                  <c:v>6487</c:v>
                </c:pt>
                <c:pt idx="276">
                  <c:v>6487</c:v>
                </c:pt>
                <c:pt idx="277">
                  <c:v>6487</c:v>
                </c:pt>
                <c:pt idx="278">
                  <c:v>6487</c:v>
                </c:pt>
                <c:pt idx="279">
                  <c:v>6487</c:v>
                </c:pt>
                <c:pt idx="280">
                  <c:v>6487</c:v>
                </c:pt>
                <c:pt idx="281">
                  <c:v>6487</c:v>
                </c:pt>
                <c:pt idx="282">
                  <c:v>6487</c:v>
                </c:pt>
                <c:pt idx="283">
                  <c:v>6487</c:v>
                </c:pt>
                <c:pt idx="284">
                  <c:v>6487</c:v>
                </c:pt>
                <c:pt idx="285">
                  <c:v>6487</c:v>
                </c:pt>
                <c:pt idx="286">
                  <c:v>6487</c:v>
                </c:pt>
                <c:pt idx="287">
                  <c:v>6487</c:v>
                </c:pt>
                <c:pt idx="288">
                  <c:v>6487</c:v>
                </c:pt>
                <c:pt idx="289">
                  <c:v>6487</c:v>
                </c:pt>
                <c:pt idx="290">
                  <c:v>6487</c:v>
                </c:pt>
                <c:pt idx="291">
                  <c:v>6487</c:v>
                </c:pt>
                <c:pt idx="292">
                  <c:v>6487</c:v>
                </c:pt>
                <c:pt idx="293">
                  <c:v>6487</c:v>
                </c:pt>
                <c:pt idx="294">
                  <c:v>6487</c:v>
                </c:pt>
                <c:pt idx="295">
                  <c:v>6487</c:v>
                </c:pt>
                <c:pt idx="296">
                  <c:v>6487</c:v>
                </c:pt>
                <c:pt idx="297">
                  <c:v>6487</c:v>
                </c:pt>
                <c:pt idx="298">
                  <c:v>6487</c:v>
                </c:pt>
                <c:pt idx="299">
                  <c:v>6487</c:v>
                </c:pt>
                <c:pt idx="300">
                  <c:v>6487</c:v>
                </c:pt>
                <c:pt idx="301">
                  <c:v>6487</c:v>
                </c:pt>
                <c:pt idx="302">
                  <c:v>6487</c:v>
                </c:pt>
                <c:pt idx="303">
                  <c:v>6487</c:v>
                </c:pt>
                <c:pt idx="304">
                  <c:v>6487</c:v>
                </c:pt>
                <c:pt idx="305">
                  <c:v>6487</c:v>
                </c:pt>
                <c:pt idx="306">
                  <c:v>6487</c:v>
                </c:pt>
                <c:pt idx="307">
                  <c:v>6487</c:v>
                </c:pt>
                <c:pt idx="308">
                  <c:v>6487</c:v>
                </c:pt>
                <c:pt idx="309">
                  <c:v>6487</c:v>
                </c:pt>
                <c:pt idx="310">
                  <c:v>6487</c:v>
                </c:pt>
                <c:pt idx="311">
                  <c:v>6487</c:v>
                </c:pt>
                <c:pt idx="312">
                  <c:v>6487</c:v>
                </c:pt>
                <c:pt idx="313">
                  <c:v>6487</c:v>
                </c:pt>
                <c:pt idx="314">
                  <c:v>6487</c:v>
                </c:pt>
                <c:pt idx="315">
                  <c:v>6487</c:v>
                </c:pt>
                <c:pt idx="316">
                  <c:v>6487</c:v>
                </c:pt>
                <c:pt idx="317">
                  <c:v>6487</c:v>
                </c:pt>
                <c:pt idx="318">
                  <c:v>6487</c:v>
                </c:pt>
                <c:pt idx="319">
                  <c:v>6487</c:v>
                </c:pt>
                <c:pt idx="320">
                  <c:v>6487</c:v>
                </c:pt>
                <c:pt idx="321">
                  <c:v>6487</c:v>
                </c:pt>
              </c:numCache>
            </c:numRef>
          </c:val>
          <c:smooth val="0"/>
          <c:extLst>
            <c:ext xmlns:c16="http://schemas.microsoft.com/office/drawing/2014/chart" uri="{C3380CC4-5D6E-409C-BE32-E72D297353CC}">
              <c16:uniqueId val="{00000003-2AD4-4A27-BB72-09121A65F3E0}"/>
            </c:ext>
          </c:extLst>
        </c:ser>
        <c:dLbls>
          <c:showLegendKey val="0"/>
          <c:showVal val="0"/>
          <c:showCatName val="0"/>
          <c:showSerName val="0"/>
          <c:showPercent val="0"/>
          <c:showBubbleSize val="0"/>
        </c:dLbls>
        <c:smooth val="0"/>
        <c:axId val="478700144"/>
        <c:axId val="478697848"/>
      </c:lineChart>
      <c:catAx>
        <c:axId val="478700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97848"/>
        <c:crosses val="autoZero"/>
        <c:auto val="1"/>
        <c:lblAlgn val="ctr"/>
        <c:lblOffset val="100"/>
        <c:noMultiLvlLbl val="0"/>
      </c:catAx>
      <c:valAx>
        <c:axId val="478697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7001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'10.7 pieces one joint per piece'!$E$2</c:f>
              <c:strCache>
                <c:ptCount val="1"/>
                <c:pt idx="0">
                  <c:v>B1</c:v>
                </c:pt>
              </c:strCache>
            </c:strRef>
          </c:tx>
          <c:spPr>
            <a:ln w="28575" cap="rnd">
              <a:solidFill>
                <a:schemeClr val="accent1"/>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piece'!$E$3:$E$207</c:f>
              <c:numCache>
                <c:formatCode>General</c:formatCode>
                <c:ptCount val="205"/>
                <c:pt idx="0">
                  <c:v>0</c:v>
                </c:pt>
                <c:pt idx="1">
                  <c:v>180</c:v>
                </c:pt>
                <c:pt idx="2">
                  <c:v>279</c:v>
                </c:pt>
                <c:pt idx="3">
                  <c:v>342</c:v>
                </c:pt>
                <c:pt idx="4">
                  <c:v>356</c:v>
                </c:pt>
                <c:pt idx="5">
                  <c:v>336</c:v>
                </c:pt>
                <c:pt idx="6">
                  <c:v>307</c:v>
                </c:pt>
                <c:pt idx="7">
                  <c:v>284</c:v>
                </c:pt>
                <c:pt idx="8">
                  <c:v>275</c:v>
                </c:pt>
                <c:pt idx="9">
                  <c:v>278</c:v>
                </c:pt>
                <c:pt idx="10">
                  <c:v>286</c:v>
                </c:pt>
                <c:pt idx="11">
                  <c:v>293</c:v>
                </c:pt>
                <c:pt idx="12">
                  <c:v>298</c:v>
                </c:pt>
                <c:pt idx="13">
                  <c:v>298</c:v>
                </c:pt>
                <c:pt idx="14">
                  <c:v>296</c:v>
                </c:pt>
                <c:pt idx="15">
                  <c:v>293</c:v>
                </c:pt>
                <c:pt idx="16">
                  <c:v>292</c:v>
                </c:pt>
                <c:pt idx="17">
                  <c:v>291</c:v>
                </c:pt>
                <c:pt idx="18">
                  <c:v>292</c:v>
                </c:pt>
                <c:pt idx="19">
                  <c:v>292</c:v>
                </c:pt>
                <c:pt idx="20">
                  <c:v>293</c:v>
                </c:pt>
                <c:pt idx="21">
                  <c:v>293</c:v>
                </c:pt>
                <c:pt idx="22">
                  <c:v>293</c:v>
                </c:pt>
                <c:pt idx="23">
                  <c:v>293</c:v>
                </c:pt>
                <c:pt idx="24">
                  <c:v>293</c:v>
                </c:pt>
                <c:pt idx="25">
                  <c:v>293</c:v>
                </c:pt>
                <c:pt idx="26">
                  <c:v>293</c:v>
                </c:pt>
                <c:pt idx="27">
                  <c:v>293</c:v>
                </c:pt>
                <c:pt idx="28">
                  <c:v>293</c:v>
                </c:pt>
                <c:pt idx="29">
                  <c:v>293</c:v>
                </c:pt>
                <c:pt idx="30">
                  <c:v>293</c:v>
                </c:pt>
                <c:pt idx="31">
                  <c:v>293</c:v>
                </c:pt>
                <c:pt idx="32">
                  <c:v>293</c:v>
                </c:pt>
                <c:pt idx="33">
                  <c:v>293</c:v>
                </c:pt>
                <c:pt idx="34">
                  <c:v>293</c:v>
                </c:pt>
                <c:pt idx="35">
                  <c:v>293</c:v>
                </c:pt>
                <c:pt idx="36">
                  <c:v>293</c:v>
                </c:pt>
                <c:pt idx="37">
                  <c:v>293</c:v>
                </c:pt>
                <c:pt idx="38">
                  <c:v>293</c:v>
                </c:pt>
                <c:pt idx="39">
                  <c:v>293</c:v>
                </c:pt>
                <c:pt idx="40">
                  <c:v>293</c:v>
                </c:pt>
                <c:pt idx="41">
                  <c:v>293</c:v>
                </c:pt>
                <c:pt idx="42">
                  <c:v>293</c:v>
                </c:pt>
                <c:pt idx="43">
                  <c:v>293</c:v>
                </c:pt>
                <c:pt idx="44">
                  <c:v>293</c:v>
                </c:pt>
                <c:pt idx="45">
                  <c:v>293</c:v>
                </c:pt>
                <c:pt idx="46">
                  <c:v>293</c:v>
                </c:pt>
                <c:pt idx="47">
                  <c:v>293</c:v>
                </c:pt>
                <c:pt idx="48">
                  <c:v>293</c:v>
                </c:pt>
                <c:pt idx="49">
                  <c:v>293</c:v>
                </c:pt>
                <c:pt idx="50">
                  <c:v>293</c:v>
                </c:pt>
                <c:pt idx="51">
                  <c:v>293</c:v>
                </c:pt>
                <c:pt idx="52">
                  <c:v>293</c:v>
                </c:pt>
                <c:pt idx="53">
                  <c:v>293</c:v>
                </c:pt>
                <c:pt idx="54">
                  <c:v>293</c:v>
                </c:pt>
                <c:pt idx="55">
                  <c:v>293</c:v>
                </c:pt>
                <c:pt idx="56">
                  <c:v>293</c:v>
                </c:pt>
                <c:pt idx="57">
                  <c:v>293</c:v>
                </c:pt>
                <c:pt idx="58">
                  <c:v>293</c:v>
                </c:pt>
                <c:pt idx="59">
                  <c:v>293</c:v>
                </c:pt>
                <c:pt idx="60">
                  <c:v>293</c:v>
                </c:pt>
                <c:pt idx="61">
                  <c:v>293</c:v>
                </c:pt>
                <c:pt idx="62">
                  <c:v>293</c:v>
                </c:pt>
                <c:pt idx="63">
                  <c:v>293</c:v>
                </c:pt>
                <c:pt idx="64">
                  <c:v>293</c:v>
                </c:pt>
                <c:pt idx="65">
                  <c:v>293</c:v>
                </c:pt>
                <c:pt idx="66">
                  <c:v>293</c:v>
                </c:pt>
                <c:pt idx="67">
                  <c:v>293</c:v>
                </c:pt>
                <c:pt idx="68">
                  <c:v>293</c:v>
                </c:pt>
                <c:pt idx="69">
                  <c:v>293</c:v>
                </c:pt>
                <c:pt idx="70">
                  <c:v>293</c:v>
                </c:pt>
                <c:pt idx="71">
                  <c:v>293</c:v>
                </c:pt>
                <c:pt idx="72">
                  <c:v>293</c:v>
                </c:pt>
                <c:pt idx="73">
                  <c:v>293</c:v>
                </c:pt>
                <c:pt idx="74">
                  <c:v>293</c:v>
                </c:pt>
                <c:pt idx="75">
                  <c:v>293</c:v>
                </c:pt>
                <c:pt idx="76">
                  <c:v>293</c:v>
                </c:pt>
                <c:pt idx="77">
                  <c:v>293</c:v>
                </c:pt>
                <c:pt idx="78">
                  <c:v>293</c:v>
                </c:pt>
                <c:pt idx="79">
                  <c:v>293</c:v>
                </c:pt>
                <c:pt idx="80">
                  <c:v>3134</c:v>
                </c:pt>
                <c:pt idx="81">
                  <c:v>3490</c:v>
                </c:pt>
                <c:pt idx="82">
                  <c:v>2581</c:v>
                </c:pt>
                <c:pt idx="83">
                  <c:v>1620</c:v>
                </c:pt>
                <c:pt idx="84">
                  <c:v>579</c:v>
                </c:pt>
                <c:pt idx="85">
                  <c:v>287</c:v>
                </c:pt>
                <c:pt idx="86">
                  <c:v>314</c:v>
                </c:pt>
                <c:pt idx="87">
                  <c:v>109</c:v>
                </c:pt>
                <c:pt idx="88">
                  <c:v>204</c:v>
                </c:pt>
                <c:pt idx="89">
                  <c:v>421</c:v>
                </c:pt>
                <c:pt idx="90">
                  <c:v>511</c:v>
                </c:pt>
                <c:pt idx="91">
                  <c:v>491</c:v>
                </c:pt>
                <c:pt idx="92">
                  <c:v>418</c:v>
                </c:pt>
                <c:pt idx="93">
                  <c:v>345</c:v>
                </c:pt>
                <c:pt idx="94">
                  <c:v>305</c:v>
                </c:pt>
                <c:pt idx="95">
                  <c:v>300</c:v>
                </c:pt>
                <c:pt idx="96">
                  <c:v>318</c:v>
                </c:pt>
                <c:pt idx="97">
                  <c:v>341</c:v>
                </c:pt>
                <c:pt idx="98">
                  <c:v>357</c:v>
                </c:pt>
                <c:pt idx="99">
                  <c:v>362</c:v>
                </c:pt>
                <c:pt idx="100">
                  <c:v>358</c:v>
                </c:pt>
                <c:pt idx="101">
                  <c:v>352</c:v>
                </c:pt>
                <c:pt idx="102">
                  <c:v>346</c:v>
                </c:pt>
                <c:pt idx="103">
                  <c:v>344</c:v>
                </c:pt>
                <c:pt idx="104">
                  <c:v>344</c:v>
                </c:pt>
                <c:pt idx="105">
                  <c:v>346</c:v>
                </c:pt>
                <c:pt idx="106">
                  <c:v>786</c:v>
                </c:pt>
                <c:pt idx="107">
                  <c:v>867</c:v>
                </c:pt>
                <c:pt idx="108">
                  <c:v>758</c:v>
                </c:pt>
                <c:pt idx="109">
                  <c:v>598</c:v>
                </c:pt>
                <c:pt idx="110">
                  <c:v>461</c:v>
                </c:pt>
                <c:pt idx="111">
                  <c:v>357</c:v>
                </c:pt>
                <c:pt idx="112">
                  <c:v>314</c:v>
                </c:pt>
                <c:pt idx="113">
                  <c:v>338</c:v>
                </c:pt>
                <c:pt idx="114">
                  <c:v>362</c:v>
                </c:pt>
                <c:pt idx="115">
                  <c:v>408</c:v>
                </c:pt>
                <c:pt idx="116">
                  <c:v>455</c:v>
                </c:pt>
                <c:pt idx="117">
                  <c:v>479</c:v>
                </c:pt>
                <c:pt idx="118">
                  <c:v>479</c:v>
                </c:pt>
                <c:pt idx="119">
                  <c:v>463</c:v>
                </c:pt>
                <c:pt idx="120">
                  <c:v>440</c:v>
                </c:pt>
                <c:pt idx="121">
                  <c:v>422</c:v>
                </c:pt>
                <c:pt idx="122">
                  <c:v>419</c:v>
                </c:pt>
                <c:pt idx="123">
                  <c:v>423</c:v>
                </c:pt>
                <c:pt idx="124">
                  <c:v>427</c:v>
                </c:pt>
                <c:pt idx="125">
                  <c:v>433</c:v>
                </c:pt>
                <c:pt idx="126">
                  <c:v>437</c:v>
                </c:pt>
                <c:pt idx="127">
                  <c:v>438</c:v>
                </c:pt>
                <c:pt idx="128">
                  <c:v>437</c:v>
                </c:pt>
                <c:pt idx="129">
                  <c:v>435</c:v>
                </c:pt>
                <c:pt idx="130">
                  <c:v>434</c:v>
                </c:pt>
                <c:pt idx="131">
                  <c:v>432</c:v>
                </c:pt>
                <c:pt idx="132">
                  <c:v>432</c:v>
                </c:pt>
                <c:pt idx="133">
                  <c:v>433</c:v>
                </c:pt>
                <c:pt idx="134">
                  <c:v>433</c:v>
                </c:pt>
                <c:pt idx="135">
                  <c:v>434</c:v>
                </c:pt>
                <c:pt idx="136">
                  <c:v>434</c:v>
                </c:pt>
                <c:pt idx="137">
                  <c:v>434</c:v>
                </c:pt>
                <c:pt idx="138">
                  <c:v>434</c:v>
                </c:pt>
                <c:pt idx="139">
                  <c:v>434</c:v>
                </c:pt>
                <c:pt idx="140">
                  <c:v>434</c:v>
                </c:pt>
                <c:pt idx="141">
                  <c:v>434</c:v>
                </c:pt>
                <c:pt idx="142">
                  <c:v>434</c:v>
                </c:pt>
                <c:pt idx="143">
                  <c:v>434</c:v>
                </c:pt>
                <c:pt idx="144">
                  <c:v>434</c:v>
                </c:pt>
                <c:pt idx="145">
                  <c:v>434</c:v>
                </c:pt>
                <c:pt idx="146">
                  <c:v>434</c:v>
                </c:pt>
                <c:pt idx="147">
                  <c:v>434</c:v>
                </c:pt>
                <c:pt idx="148">
                  <c:v>434</c:v>
                </c:pt>
                <c:pt idx="149">
                  <c:v>434</c:v>
                </c:pt>
                <c:pt idx="150">
                  <c:v>434</c:v>
                </c:pt>
                <c:pt idx="151">
                  <c:v>434</c:v>
                </c:pt>
                <c:pt idx="152">
                  <c:v>434</c:v>
                </c:pt>
                <c:pt idx="153">
                  <c:v>434</c:v>
                </c:pt>
                <c:pt idx="154">
                  <c:v>434</c:v>
                </c:pt>
                <c:pt idx="155">
                  <c:v>434</c:v>
                </c:pt>
                <c:pt idx="156">
                  <c:v>434</c:v>
                </c:pt>
                <c:pt idx="157">
                  <c:v>434</c:v>
                </c:pt>
                <c:pt idx="158">
                  <c:v>434</c:v>
                </c:pt>
                <c:pt idx="159">
                  <c:v>434</c:v>
                </c:pt>
                <c:pt idx="160">
                  <c:v>434</c:v>
                </c:pt>
                <c:pt idx="161">
                  <c:v>434</c:v>
                </c:pt>
                <c:pt idx="162">
                  <c:v>434</c:v>
                </c:pt>
                <c:pt idx="163">
                  <c:v>434</c:v>
                </c:pt>
                <c:pt idx="164">
                  <c:v>434</c:v>
                </c:pt>
                <c:pt idx="165">
                  <c:v>434</c:v>
                </c:pt>
                <c:pt idx="166">
                  <c:v>434</c:v>
                </c:pt>
                <c:pt idx="167">
                  <c:v>434</c:v>
                </c:pt>
                <c:pt idx="168">
                  <c:v>434</c:v>
                </c:pt>
                <c:pt idx="169">
                  <c:v>434</c:v>
                </c:pt>
                <c:pt idx="170">
                  <c:v>434</c:v>
                </c:pt>
                <c:pt idx="171">
                  <c:v>434</c:v>
                </c:pt>
                <c:pt idx="172">
                  <c:v>434</c:v>
                </c:pt>
                <c:pt idx="173">
                  <c:v>434</c:v>
                </c:pt>
                <c:pt idx="174">
                  <c:v>434</c:v>
                </c:pt>
                <c:pt idx="175">
                  <c:v>434</c:v>
                </c:pt>
                <c:pt idx="176">
                  <c:v>434</c:v>
                </c:pt>
                <c:pt idx="177">
                  <c:v>434</c:v>
                </c:pt>
                <c:pt idx="178">
                  <c:v>434</c:v>
                </c:pt>
                <c:pt idx="179">
                  <c:v>434</c:v>
                </c:pt>
                <c:pt idx="180">
                  <c:v>434</c:v>
                </c:pt>
                <c:pt idx="181">
                  <c:v>434</c:v>
                </c:pt>
                <c:pt idx="182">
                  <c:v>434</c:v>
                </c:pt>
                <c:pt idx="183">
                  <c:v>434</c:v>
                </c:pt>
                <c:pt idx="184">
                  <c:v>434</c:v>
                </c:pt>
                <c:pt idx="185">
                  <c:v>434</c:v>
                </c:pt>
                <c:pt idx="186">
                  <c:v>434</c:v>
                </c:pt>
                <c:pt idx="187">
                  <c:v>434</c:v>
                </c:pt>
                <c:pt idx="188">
                  <c:v>434</c:v>
                </c:pt>
                <c:pt idx="189">
                  <c:v>434</c:v>
                </c:pt>
                <c:pt idx="190">
                  <c:v>434</c:v>
                </c:pt>
                <c:pt idx="191">
                  <c:v>434</c:v>
                </c:pt>
                <c:pt idx="192">
                  <c:v>434</c:v>
                </c:pt>
                <c:pt idx="193">
                  <c:v>434</c:v>
                </c:pt>
                <c:pt idx="194">
                  <c:v>434</c:v>
                </c:pt>
                <c:pt idx="195">
                  <c:v>434</c:v>
                </c:pt>
                <c:pt idx="196">
                  <c:v>434</c:v>
                </c:pt>
                <c:pt idx="197">
                  <c:v>434</c:v>
                </c:pt>
                <c:pt idx="198">
                  <c:v>434</c:v>
                </c:pt>
                <c:pt idx="199">
                  <c:v>434</c:v>
                </c:pt>
                <c:pt idx="200">
                  <c:v>434</c:v>
                </c:pt>
                <c:pt idx="201">
                  <c:v>434</c:v>
                </c:pt>
                <c:pt idx="202">
                  <c:v>434</c:v>
                </c:pt>
                <c:pt idx="203">
                  <c:v>434</c:v>
                </c:pt>
                <c:pt idx="204">
                  <c:v>434</c:v>
                </c:pt>
              </c:numCache>
            </c:numRef>
          </c:val>
          <c:smooth val="0"/>
          <c:extLst>
            <c:ext xmlns:c16="http://schemas.microsoft.com/office/drawing/2014/chart" uri="{C3380CC4-5D6E-409C-BE32-E72D297353CC}">
              <c16:uniqueId val="{00000000-615F-4A66-916D-A15A7F10BACF}"/>
            </c:ext>
          </c:extLst>
        </c:ser>
        <c:ser>
          <c:idx val="1"/>
          <c:order val="1"/>
          <c:tx>
            <c:strRef>
              <c:f>'10.7 pieces one joint per piece'!$F$2</c:f>
              <c:strCache>
                <c:ptCount val="1"/>
                <c:pt idx="0">
                  <c:v>B2</c:v>
                </c:pt>
              </c:strCache>
            </c:strRef>
          </c:tx>
          <c:spPr>
            <a:ln w="28575" cap="rnd">
              <a:solidFill>
                <a:schemeClr val="accent2"/>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piece'!$F$3:$F$207</c:f>
              <c:numCache>
                <c:formatCode>General</c:formatCode>
                <c:ptCount val="205"/>
                <c:pt idx="0">
                  <c:v>0</c:v>
                </c:pt>
                <c:pt idx="1">
                  <c:v>84</c:v>
                </c:pt>
                <c:pt idx="2">
                  <c:v>181</c:v>
                </c:pt>
                <c:pt idx="3">
                  <c:v>240</c:v>
                </c:pt>
                <c:pt idx="4">
                  <c:v>253</c:v>
                </c:pt>
                <c:pt idx="5">
                  <c:v>234</c:v>
                </c:pt>
                <c:pt idx="6">
                  <c:v>206</c:v>
                </c:pt>
                <c:pt idx="7">
                  <c:v>184</c:v>
                </c:pt>
                <c:pt idx="8">
                  <c:v>176</c:v>
                </c:pt>
                <c:pt idx="9">
                  <c:v>178</c:v>
                </c:pt>
                <c:pt idx="10">
                  <c:v>186</c:v>
                </c:pt>
                <c:pt idx="11">
                  <c:v>193</c:v>
                </c:pt>
                <c:pt idx="12">
                  <c:v>197</c:v>
                </c:pt>
                <c:pt idx="13">
                  <c:v>197</c:v>
                </c:pt>
                <c:pt idx="14">
                  <c:v>195</c:v>
                </c:pt>
                <c:pt idx="15">
                  <c:v>193</c:v>
                </c:pt>
                <c:pt idx="16">
                  <c:v>191</c:v>
                </c:pt>
                <c:pt idx="17">
                  <c:v>191</c:v>
                </c:pt>
                <c:pt idx="18">
                  <c:v>191</c:v>
                </c:pt>
                <c:pt idx="19">
                  <c:v>192</c:v>
                </c:pt>
                <c:pt idx="20">
                  <c:v>193</c:v>
                </c:pt>
                <c:pt idx="21">
                  <c:v>193</c:v>
                </c:pt>
                <c:pt idx="22">
                  <c:v>193</c:v>
                </c:pt>
                <c:pt idx="23">
                  <c:v>193</c:v>
                </c:pt>
                <c:pt idx="24">
                  <c:v>192</c:v>
                </c:pt>
                <c:pt idx="25">
                  <c:v>192</c:v>
                </c:pt>
                <c:pt idx="26">
                  <c:v>192</c:v>
                </c:pt>
                <c:pt idx="27">
                  <c:v>192</c:v>
                </c:pt>
                <c:pt idx="28">
                  <c:v>192</c:v>
                </c:pt>
                <c:pt idx="29">
                  <c:v>192</c:v>
                </c:pt>
                <c:pt idx="30">
                  <c:v>192</c:v>
                </c:pt>
                <c:pt idx="31">
                  <c:v>192</c:v>
                </c:pt>
                <c:pt idx="32">
                  <c:v>192</c:v>
                </c:pt>
                <c:pt idx="33">
                  <c:v>192</c:v>
                </c:pt>
                <c:pt idx="34">
                  <c:v>192</c:v>
                </c:pt>
                <c:pt idx="35">
                  <c:v>192</c:v>
                </c:pt>
                <c:pt idx="36">
                  <c:v>192</c:v>
                </c:pt>
                <c:pt idx="37">
                  <c:v>192</c:v>
                </c:pt>
                <c:pt idx="38">
                  <c:v>192</c:v>
                </c:pt>
                <c:pt idx="39">
                  <c:v>192</c:v>
                </c:pt>
                <c:pt idx="40">
                  <c:v>192</c:v>
                </c:pt>
                <c:pt idx="41">
                  <c:v>192</c:v>
                </c:pt>
                <c:pt idx="42">
                  <c:v>192</c:v>
                </c:pt>
                <c:pt idx="43">
                  <c:v>192</c:v>
                </c:pt>
                <c:pt idx="44">
                  <c:v>192</c:v>
                </c:pt>
                <c:pt idx="45">
                  <c:v>192</c:v>
                </c:pt>
                <c:pt idx="46">
                  <c:v>192</c:v>
                </c:pt>
                <c:pt idx="47">
                  <c:v>192</c:v>
                </c:pt>
                <c:pt idx="48">
                  <c:v>192</c:v>
                </c:pt>
                <c:pt idx="49">
                  <c:v>192</c:v>
                </c:pt>
                <c:pt idx="50">
                  <c:v>192</c:v>
                </c:pt>
                <c:pt idx="51">
                  <c:v>192</c:v>
                </c:pt>
                <c:pt idx="52">
                  <c:v>192</c:v>
                </c:pt>
                <c:pt idx="53">
                  <c:v>192</c:v>
                </c:pt>
                <c:pt idx="54">
                  <c:v>192</c:v>
                </c:pt>
                <c:pt idx="55">
                  <c:v>192</c:v>
                </c:pt>
                <c:pt idx="56">
                  <c:v>192</c:v>
                </c:pt>
                <c:pt idx="57">
                  <c:v>192</c:v>
                </c:pt>
                <c:pt idx="58">
                  <c:v>192</c:v>
                </c:pt>
                <c:pt idx="59">
                  <c:v>192</c:v>
                </c:pt>
                <c:pt idx="60">
                  <c:v>192</c:v>
                </c:pt>
                <c:pt idx="61">
                  <c:v>192</c:v>
                </c:pt>
                <c:pt idx="62">
                  <c:v>192</c:v>
                </c:pt>
                <c:pt idx="63">
                  <c:v>192</c:v>
                </c:pt>
                <c:pt idx="64">
                  <c:v>192</c:v>
                </c:pt>
                <c:pt idx="65">
                  <c:v>192</c:v>
                </c:pt>
                <c:pt idx="66">
                  <c:v>192</c:v>
                </c:pt>
                <c:pt idx="67">
                  <c:v>192</c:v>
                </c:pt>
                <c:pt idx="68">
                  <c:v>192</c:v>
                </c:pt>
                <c:pt idx="69">
                  <c:v>192</c:v>
                </c:pt>
                <c:pt idx="70">
                  <c:v>192</c:v>
                </c:pt>
                <c:pt idx="71">
                  <c:v>192</c:v>
                </c:pt>
                <c:pt idx="72">
                  <c:v>192</c:v>
                </c:pt>
                <c:pt idx="73">
                  <c:v>192</c:v>
                </c:pt>
                <c:pt idx="74">
                  <c:v>192</c:v>
                </c:pt>
                <c:pt idx="75">
                  <c:v>192</c:v>
                </c:pt>
                <c:pt idx="76">
                  <c:v>192</c:v>
                </c:pt>
                <c:pt idx="77">
                  <c:v>192</c:v>
                </c:pt>
                <c:pt idx="78">
                  <c:v>192</c:v>
                </c:pt>
                <c:pt idx="79">
                  <c:v>192</c:v>
                </c:pt>
                <c:pt idx="80">
                  <c:v>4438</c:v>
                </c:pt>
                <c:pt idx="81">
                  <c:v>3782</c:v>
                </c:pt>
                <c:pt idx="82">
                  <c:v>2871</c:v>
                </c:pt>
                <c:pt idx="83">
                  <c:v>1901</c:v>
                </c:pt>
                <c:pt idx="84">
                  <c:v>682</c:v>
                </c:pt>
                <c:pt idx="85">
                  <c:v>425</c:v>
                </c:pt>
                <c:pt idx="86">
                  <c:v>413</c:v>
                </c:pt>
                <c:pt idx="87">
                  <c:v>262</c:v>
                </c:pt>
                <c:pt idx="88">
                  <c:v>48</c:v>
                </c:pt>
                <c:pt idx="89">
                  <c:v>185</c:v>
                </c:pt>
                <c:pt idx="90">
                  <c:v>271</c:v>
                </c:pt>
                <c:pt idx="91">
                  <c:v>252</c:v>
                </c:pt>
                <c:pt idx="92">
                  <c:v>182</c:v>
                </c:pt>
                <c:pt idx="93">
                  <c:v>114</c:v>
                </c:pt>
                <c:pt idx="94">
                  <c:v>78</c:v>
                </c:pt>
                <c:pt idx="95">
                  <c:v>74</c:v>
                </c:pt>
                <c:pt idx="96">
                  <c:v>90</c:v>
                </c:pt>
                <c:pt idx="97">
                  <c:v>110</c:v>
                </c:pt>
                <c:pt idx="98">
                  <c:v>124</c:v>
                </c:pt>
                <c:pt idx="99">
                  <c:v>128</c:v>
                </c:pt>
                <c:pt idx="100">
                  <c:v>125</c:v>
                </c:pt>
                <c:pt idx="101">
                  <c:v>119</c:v>
                </c:pt>
                <c:pt idx="102">
                  <c:v>114</c:v>
                </c:pt>
                <c:pt idx="103">
                  <c:v>112</c:v>
                </c:pt>
                <c:pt idx="104">
                  <c:v>112</c:v>
                </c:pt>
                <c:pt idx="105">
                  <c:v>114</c:v>
                </c:pt>
                <c:pt idx="106">
                  <c:v>690</c:v>
                </c:pt>
                <c:pt idx="107">
                  <c:v>688</c:v>
                </c:pt>
                <c:pt idx="108">
                  <c:v>611</c:v>
                </c:pt>
                <c:pt idx="109">
                  <c:v>438</c:v>
                </c:pt>
                <c:pt idx="110">
                  <c:v>355</c:v>
                </c:pt>
                <c:pt idx="111">
                  <c:v>221</c:v>
                </c:pt>
                <c:pt idx="112">
                  <c:v>130</c:v>
                </c:pt>
                <c:pt idx="113">
                  <c:v>140</c:v>
                </c:pt>
                <c:pt idx="114">
                  <c:v>142</c:v>
                </c:pt>
                <c:pt idx="115">
                  <c:v>188</c:v>
                </c:pt>
                <c:pt idx="116">
                  <c:v>256</c:v>
                </c:pt>
                <c:pt idx="117">
                  <c:v>287</c:v>
                </c:pt>
                <c:pt idx="118">
                  <c:v>286</c:v>
                </c:pt>
                <c:pt idx="119">
                  <c:v>279</c:v>
                </c:pt>
                <c:pt idx="120">
                  <c:v>260</c:v>
                </c:pt>
                <c:pt idx="121">
                  <c:v>243</c:v>
                </c:pt>
                <c:pt idx="122">
                  <c:v>232</c:v>
                </c:pt>
                <c:pt idx="123">
                  <c:v>232</c:v>
                </c:pt>
                <c:pt idx="124">
                  <c:v>232</c:v>
                </c:pt>
                <c:pt idx="125">
                  <c:v>231</c:v>
                </c:pt>
                <c:pt idx="126">
                  <c:v>228</c:v>
                </c:pt>
                <c:pt idx="127">
                  <c:v>226</c:v>
                </c:pt>
                <c:pt idx="128">
                  <c:v>227</c:v>
                </c:pt>
                <c:pt idx="129">
                  <c:v>227</c:v>
                </c:pt>
                <c:pt idx="130">
                  <c:v>227</c:v>
                </c:pt>
                <c:pt idx="131">
                  <c:v>228</c:v>
                </c:pt>
                <c:pt idx="132">
                  <c:v>228</c:v>
                </c:pt>
                <c:pt idx="133">
                  <c:v>228</c:v>
                </c:pt>
                <c:pt idx="134">
                  <c:v>228</c:v>
                </c:pt>
                <c:pt idx="135">
                  <c:v>227</c:v>
                </c:pt>
                <c:pt idx="136">
                  <c:v>227</c:v>
                </c:pt>
                <c:pt idx="137">
                  <c:v>227</c:v>
                </c:pt>
                <c:pt idx="138">
                  <c:v>227</c:v>
                </c:pt>
                <c:pt idx="139">
                  <c:v>227</c:v>
                </c:pt>
                <c:pt idx="140">
                  <c:v>227</c:v>
                </c:pt>
                <c:pt idx="141">
                  <c:v>227</c:v>
                </c:pt>
                <c:pt idx="142">
                  <c:v>227</c:v>
                </c:pt>
                <c:pt idx="143">
                  <c:v>227</c:v>
                </c:pt>
                <c:pt idx="144">
                  <c:v>227</c:v>
                </c:pt>
                <c:pt idx="145">
                  <c:v>227</c:v>
                </c:pt>
                <c:pt idx="146">
                  <c:v>227</c:v>
                </c:pt>
                <c:pt idx="147">
                  <c:v>227</c:v>
                </c:pt>
                <c:pt idx="148">
                  <c:v>227</c:v>
                </c:pt>
                <c:pt idx="149">
                  <c:v>227</c:v>
                </c:pt>
                <c:pt idx="150">
                  <c:v>227</c:v>
                </c:pt>
                <c:pt idx="151">
                  <c:v>227</c:v>
                </c:pt>
                <c:pt idx="152">
                  <c:v>227</c:v>
                </c:pt>
                <c:pt idx="153">
                  <c:v>227</c:v>
                </c:pt>
                <c:pt idx="154">
                  <c:v>227</c:v>
                </c:pt>
                <c:pt idx="155">
                  <c:v>227</c:v>
                </c:pt>
                <c:pt idx="156">
                  <c:v>227</c:v>
                </c:pt>
                <c:pt idx="157">
                  <c:v>227</c:v>
                </c:pt>
                <c:pt idx="158">
                  <c:v>227</c:v>
                </c:pt>
                <c:pt idx="159">
                  <c:v>227</c:v>
                </c:pt>
                <c:pt idx="160">
                  <c:v>227</c:v>
                </c:pt>
                <c:pt idx="161">
                  <c:v>227</c:v>
                </c:pt>
                <c:pt idx="162">
                  <c:v>227</c:v>
                </c:pt>
                <c:pt idx="163">
                  <c:v>227</c:v>
                </c:pt>
                <c:pt idx="164">
                  <c:v>227</c:v>
                </c:pt>
                <c:pt idx="165">
                  <c:v>227</c:v>
                </c:pt>
                <c:pt idx="166">
                  <c:v>227</c:v>
                </c:pt>
                <c:pt idx="167">
                  <c:v>227</c:v>
                </c:pt>
                <c:pt idx="168">
                  <c:v>227</c:v>
                </c:pt>
                <c:pt idx="169">
                  <c:v>227</c:v>
                </c:pt>
                <c:pt idx="170">
                  <c:v>227</c:v>
                </c:pt>
                <c:pt idx="171">
                  <c:v>227</c:v>
                </c:pt>
                <c:pt idx="172">
                  <c:v>227</c:v>
                </c:pt>
                <c:pt idx="173">
                  <c:v>227</c:v>
                </c:pt>
                <c:pt idx="174">
                  <c:v>227</c:v>
                </c:pt>
                <c:pt idx="175">
                  <c:v>227</c:v>
                </c:pt>
                <c:pt idx="176">
                  <c:v>227</c:v>
                </c:pt>
                <c:pt idx="177">
                  <c:v>227</c:v>
                </c:pt>
                <c:pt idx="178">
                  <c:v>227</c:v>
                </c:pt>
                <c:pt idx="179">
                  <c:v>227</c:v>
                </c:pt>
                <c:pt idx="180">
                  <c:v>227</c:v>
                </c:pt>
                <c:pt idx="181">
                  <c:v>227</c:v>
                </c:pt>
                <c:pt idx="182">
                  <c:v>227</c:v>
                </c:pt>
                <c:pt idx="183">
                  <c:v>227</c:v>
                </c:pt>
                <c:pt idx="184">
                  <c:v>227</c:v>
                </c:pt>
                <c:pt idx="185">
                  <c:v>227</c:v>
                </c:pt>
                <c:pt idx="186">
                  <c:v>227</c:v>
                </c:pt>
                <c:pt idx="187">
                  <c:v>227</c:v>
                </c:pt>
                <c:pt idx="188">
                  <c:v>227</c:v>
                </c:pt>
                <c:pt idx="189">
                  <c:v>227</c:v>
                </c:pt>
                <c:pt idx="190">
                  <c:v>227</c:v>
                </c:pt>
                <c:pt idx="191">
                  <c:v>227</c:v>
                </c:pt>
                <c:pt idx="192">
                  <c:v>227</c:v>
                </c:pt>
                <c:pt idx="193">
                  <c:v>227</c:v>
                </c:pt>
                <c:pt idx="194">
                  <c:v>227</c:v>
                </c:pt>
                <c:pt idx="195">
                  <c:v>227</c:v>
                </c:pt>
                <c:pt idx="196">
                  <c:v>227</c:v>
                </c:pt>
                <c:pt idx="197">
                  <c:v>227</c:v>
                </c:pt>
                <c:pt idx="198">
                  <c:v>227</c:v>
                </c:pt>
                <c:pt idx="199">
                  <c:v>227</c:v>
                </c:pt>
                <c:pt idx="200">
                  <c:v>227</c:v>
                </c:pt>
                <c:pt idx="201">
                  <c:v>227</c:v>
                </c:pt>
                <c:pt idx="202">
                  <c:v>227</c:v>
                </c:pt>
                <c:pt idx="203">
                  <c:v>227</c:v>
                </c:pt>
                <c:pt idx="204">
                  <c:v>227</c:v>
                </c:pt>
              </c:numCache>
            </c:numRef>
          </c:val>
          <c:smooth val="0"/>
          <c:extLst>
            <c:ext xmlns:c16="http://schemas.microsoft.com/office/drawing/2014/chart" uri="{C3380CC4-5D6E-409C-BE32-E72D297353CC}">
              <c16:uniqueId val="{00000001-615F-4A66-916D-A15A7F10BACF}"/>
            </c:ext>
          </c:extLst>
        </c:ser>
        <c:ser>
          <c:idx val="2"/>
          <c:order val="2"/>
          <c:tx>
            <c:strRef>
              <c:f>'10.7 pieces one joint per piece'!$G$2</c:f>
              <c:strCache>
                <c:ptCount val="1"/>
                <c:pt idx="0">
                  <c:v>B3</c:v>
                </c:pt>
              </c:strCache>
            </c:strRef>
          </c:tx>
          <c:spPr>
            <a:ln w="28575" cap="rnd">
              <a:solidFill>
                <a:schemeClr val="accent3"/>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piece'!$G$3:$G$207</c:f>
              <c:numCache>
                <c:formatCode>General</c:formatCode>
                <c:ptCount val="205"/>
                <c:pt idx="0">
                  <c:v>0</c:v>
                </c:pt>
                <c:pt idx="1">
                  <c:v>838</c:v>
                </c:pt>
                <c:pt idx="2">
                  <c:v>1348</c:v>
                </c:pt>
                <c:pt idx="3">
                  <c:v>1666</c:v>
                </c:pt>
                <c:pt idx="4">
                  <c:v>1740</c:v>
                </c:pt>
                <c:pt idx="5">
                  <c:v>1643</c:v>
                </c:pt>
                <c:pt idx="6">
                  <c:v>1493</c:v>
                </c:pt>
                <c:pt idx="7">
                  <c:v>1377</c:v>
                </c:pt>
                <c:pt idx="8">
                  <c:v>1331</c:v>
                </c:pt>
                <c:pt idx="9">
                  <c:v>1345</c:v>
                </c:pt>
                <c:pt idx="10">
                  <c:v>1386</c:v>
                </c:pt>
                <c:pt idx="11">
                  <c:v>1425</c:v>
                </c:pt>
                <c:pt idx="12">
                  <c:v>1445</c:v>
                </c:pt>
                <c:pt idx="13">
                  <c:v>1447</c:v>
                </c:pt>
                <c:pt idx="14">
                  <c:v>1437</c:v>
                </c:pt>
                <c:pt idx="15">
                  <c:v>1424</c:v>
                </c:pt>
                <c:pt idx="16">
                  <c:v>1416</c:v>
                </c:pt>
                <c:pt idx="17">
                  <c:v>1414</c:v>
                </c:pt>
                <c:pt idx="18">
                  <c:v>1416</c:v>
                </c:pt>
                <c:pt idx="19">
                  <c:v>1420</c:v>
                </c:pt>
                <c:pt idx="20">
                  <c:v>1423</c:v>
                </c:pt>
                <c:pt idx="21">
                  <c:v>1424</c:v>
                </c:pt>
                <c:pt idx="22">
                  <c:v>1424</c:v>
                </c:pt>
                <c:pt idx="23">
                  <c:v>1423</c:v>
                </c:pt>
                <c:pt idx="24">
                  <c:v>1422</c:v>
                </c:pt>
                <c:pt idx="25">
                  <c:v>1421</c:v>
                </c:pt>
                <c:pt idx="26">
                  <c:v>1421</c:v>
                </c:pt>
                <c:pt idx="27">
                  <c:v>1421</c:v>
                </c:pt>
                <c:pt idx="28">
                  <c:v>1422</c:v>
                </c:pt>
                <c:pt idx="29">
                  <c:v>1422</c:v>
                </c:pt>
                <c:pt idx="30">
                  <c:v>1422</c:v>
                </c:pt>
                <c:pt idx="31">
                  <c:v>1422</c:v>
                </c:pt>
                <c:pt idx="32">
                  <c:v>1422</c:v>
                </c:pt>
                <c:pt idx="33">
                  <c:v>1422</c:v>
                </c:pt>
                <c:pt idx="34">
                  <c:v>1422</c:v>
                </c:pt>
                <c:pt idx="35">
                  <c:v>1422</c:v>
                </c:pt>
                <c:pt idx="36">
                  <c:v>1422</c:v>
                </c:pt>
                <c:pt idx="37">
                  <c:v>1422</c:v>
                </c:pt>
                <c:pt idx="38">
                  <c:v>1422</c:v>
                </c:pt>
                <c:pt idx="39">
                  <c:v>1422</c:v>
                </c:pt>
                <c:pt idx="40">
                  <c:v>1422</c:v>
                </c:pt>
                <c:pt idx="41">
                  <c:v>1422</c:v>
                </c:pt>
                <c:pt idx="42">
                  <c:v>1422</c:v>
                </c:pt>
                <c:pt idx="43">
                  <c:v>1422</c:v>
                </c:pt>
                <c:pt idx="44">
                  <c:v>1422</c:v>
                </c:pt>
                <c:pt idx="45">
                  <c:v>1422</c:v>
                </c:pt>
                <c:pt idx="46">
                  <c:v>1422</c:v>
                </c:pt>
                <c:pt idx="47">
                  <c:v>1422</c:v>
                </c:pt>
                <c:pt idx="48">
                  <c:v>1422</c:v>
                </c:pt>
                <c:pt idx="49">
                  <c:v>1422</c:v>
                </c:pt>
                <c:pt idx="50">
                  <c:v>1422</c:v>
                </c:pt>
                <c:pt idx="51">
                  <c:v>1422</c:v>
                </c:pt>
                <c:pt idx="52">
                  <c:v>1422</c:v>
                </c:pt>
                <c:pt idx="53">
                  <c:v>1422</c:v>
                </c:pt>
                <c:pt idx="54">
                  <c:v>1422</c:v>
                </c:pt>
                <c:pt idx="55">
                  <c:v>1422</c:v>
                </c:pt>
                <c:pt idx="56">
                  <c:v>1422</c:v>
                </c:pt>
                <c:pt idx="57">
                  <c:v>1422</c:v>
                </c:pt>
                <c:pt idx="58">
                  <c:v>1422</c:v>
                </c:pt>
                <c:pt idx="59">
                  <c:v>1422</c:v>
                </c:pt>
                <c:pt idx="60">
                  <c:v>1422</c:v>
                </c:pt>
                <c:pt idx="61">
                  <c:v>1422</c:v>
                </c:pt>
                <c:pt idx="62">
                  <c:v>1422</c:v>
                </c:pt>
                <c:pt idx="63">
                  <c:v>1422</c:v>
                </c:pt>
                <c:pt idx="64">
                  <c:v>1422</c:v>
                </c:pt>
                <c:pt idx="65">
                  <c:v>1422</c:v>
                </c:pt>
                <c:pt idx="66">
                  <c:v>1422</c:v>
                </c:pt>
                <c:pt idx="67">
                  <c:v>1422</c:v>
                </c:pt>
                <c:pt idx="68">
                  <c:v>1422</c:v>
                </c:pt>
                <c:pt idx="69">
                  <c:v>1422</c:v>
                </c:pt>
                <c:pt idx="70">
                  <c:v>1422</c:v>
                </c:pt>
                <c:pt idx="71">
                  <c:v>1422</c:v>
                </c:pt>
                <c:pt idx="72">
                  <c:v>1422</c:v>
                </c:pt>
                <c:pt idx="73">
                  <c:v>1422</c:v>
                </c:pt>
                <c:pt idx="74">
                  <c:v>1422</c:v>
                </c:pt>
                <c:pt idx="75">
                  <c:v>1422</c:v>
                </c:pt>
                <c:pt idx="76">
                  <c:v>1422</c:v>
                </c:pt>
                <c:pt idx="77">
                  <c:v>1422</c:v>
                </c:pt>
                <c:pt idx="78">
                  <c:v>1422</c:v>
                </c:pt>
                <c:pt idx="79">
                  <c:v>1422</c:v>
                </c:pt>
                <c:pt idx="80">
                  <c:v>5994</c:v>
                </c:pt>
                <c:pt idx="81">
                  <c:v>12444</c:v>
                </c:pt>
                <c:pt idx="82">
                  <c:v>10491</c:v>
                </c:pt>
                <c:pt idx="83">
                  <c:v>6588</c:v>
                </c:pt>
                <c:pt idx="84">
                  <c:v>2375</c:v>
                </c:pt>
                <c:pt idx="85">
                  <c:v>843</c:v>
                </c:pt>
                <c:pt idx="86">
                  <c:v>1485</c:v>
                </c:pt>
                <c:pt idx="87">
                  <c:v>637</c:v>
                </c:pt>
                <c:pt idx="88">
                  <c:v>716</c:v>
                </c:pt>
                <c:pt idx="89">
                  <c:v>1782</c:v>
                </c:pt>
                <c:pt idx="90">
                  <c:v>2230</c:v>
                </c:pt>
                <c:pt idx="91">
                  <c:v>2133</c:v>
                </c:pt>
                <c:pt idx="92">
                  <c:v>1769</c:v>
                </c:pt>
                <c:pt idx="93">
                  <c:v>1412</c:v>
                </c:pt>
                <c:pt idx="94">
                  <c:v>1215</c:v>
                </c:pt>
                <c:pt idx="95">
                  <c:v>1194</c:v>
                </c:pt>
                <c:pt idx="96">
                  <c:v>1281</c:v>
                </c:pt>
                <c:pt idx="97">
                  <c:v>1391</c:v>
                </c:pt>
                <c:pt idx="98">
                  <c:v>1467</c:v>
                </c:pt>
                <c:pt idx="99">
                  <c:v>1490</c:v>
                </c:pt>
                <c:pt idx="100">
                  <c:v>1473</c:v>
                </c:pt>
                <c:pt idx="101">
                  <c:v>1441</c:v>
                </c:pt>
                <c:pt idx="102">
                  <c:v>1415</c:v>
                </c:pt>
                <c:pt idx="103">
                  <c:v>1403</c:v>
                </c:pt>
                <c:pt idx="104">
                  <c:v>1404</c:v>
                </c:pt>
                <c:pt idx="105">
                  <c:v>1413</c:v>
                </c:pt>
                <c:pt idx="106">
                  <c:v>2088</c:v>
                </c:pt>
                <c:pt idx="107">
                  <c:v>3091</c:v>
                </c:pt>
                <c:pt idx="108">
                  <c:v>2903</c:v>
                </c:pt>
                <c:pt idx="109">
                  <c:v>2420</c:v>
                </c:pt>
                <c:pt idx="110">
                  <c:v>1873</c:v>
                </c:pt>
                <c:pt idx="111">
                  <c:v>1441</c:v>
                </c:pt>
                <c:pt idx="112">
                  <c:v>1235</c:v>
                </c:pt>
                <c:pt idx="113">
                  <c:v>1240</c:v>
                </c:pt>
                <c:pt idx="114">
                  <c:v>1383</c:v>
                </c:pt>
                <c:pt idx="115">
                  <c:v>1573</c:v>
                </c:pt>
                <c:pt idx="116">
                  <c:v>1739</c:v>
                </c:pt>
                <c:pt idx="117">
                  <c:v>1821</c:v>
                </c:pt>
                <c:pt idx="118">
                  <c:v>1821</c:v>
                </c:pt>
                <c:pt idx="119">
                  <c:v>1770</c:v>
                </c:pt>
                <c:pt idx="120">
                  <c:v>1710</c:v>
                </c:pt>
                <c:pt idx="121">
                  <c:v>1668</c:v>
                </c:pt>
                <c:pt idx="122">
                  <c:v>1652</c:v>
                </c:pt>
                <c:pt idx="123">
                  <c:v>1657</c:v>
                </c:pt>
                <c:pt idx="124">
                  <c:v>1673</c:v>
                </c:pt>
                <c:pt idx="125">
                  <c:v>1690</c:v>
                </c:pt>
                <c:pt idx="126">
                  <c:v>1702</c:v>
                </c:pt>
                <c:pt idx="127">
                  <c:v>1705</c:v>
                </c:pt>
                <c:pt idx="128">
                  <c:v>1703</c:v>
                </c:pt>
                <c:pt idx="129">
                  <c:v>1697</c:v>
                </c:pt>
                <c:pt idx="130">
                  <c:v>1692</c:v>
                </c:pt>
                <c:pt idx="131">
                  <c:v>1689</c:v>
                </c:pt>
                <c:pt idx="132">
                  <c:v>1689</c:v>
                </c:pt>
                <c:pt idx="133">
                  <c:v>1690</c:v>
                </c:pt>
                <c:pt idx="134">
                  <c:v>1692</c:v>
                </c:pt>
                <c:pt idx="135">
                  <c:v>1693</c:v>
                </c:pt>
                <c:pt idx="136">
                  <c:v>1694</c:v>
                </c:pt>
                <c:pt idx="137">
                  <c:v>1694</c:v>
                </c:pt>
                <c:pt idx="138">
                  <c:v>1693</c:v>
                </c:pt>
                <c:pt idx="139">
                  <c:v>1693</c:v>
                </c:pt>
                <c:pt idx="140">
                  <c:v>1692</c:v>
                </c:pt>
                <c:pt idx="141">
                  <c:v>1692</c:v>
                </c:pt>
                <c:pt idx="142">
                  <c:v>1692</c:v>
                </c:pt>
                <c:pt idx="143">
                  <c:v>1693</c:v>
                </c:pt>
                <c:pt idx="144">
                  <c:v>1693</c:v>
                </c:pt>
                <c:pt idx="145">
                  <c:v>1693</c:v>
                </c:pt>
                <c:pt idx="146">
                  <c:v>1693</c:v>
                </c:pt>
                <c:pt idx="147">
                  <c:v>1693</c:v>
                </c:pt>
                <c:pt idx="148">
                  <c:v>1693</c:v>
                </c:pt>
                <c:pt idx="149">
                  <c:v>1693</c:v>
                </c:pt>
                <c:pt idx="150">
                  <c:v>1693</c:v>
                </c:pt>
                <c:pt idx="151">
                  <c:v>1693</c:v>
                </c:pt>
                <c:pt idx="152">
                  <c:v>1693</c:v>
                </c:pt>
                <c:pt idx="153">
                  <c:v>1693</c:v>
                </c:pt>
                <c:pt idx="154">
                  <c:v>1693</c:v>
                </c:pt>
                <c:pt idx="155">
                  <c:v>1693</c:v>
                </c:pt>
                <c:pt idx="156">
                  <c:v>1693</c:v>
                </c:pt>
                <c:pt idx="157">
                  <c:v>1693</c:v>
                </c:pt>
                <c:pt idx="158">
                  <c:v>1693</c:v>
                </c:pt>
                <c:pt idx="159">
                  <c:v>1693</c:v>
                </c:pt>
                <c:pt idx="160">
                  <c:v>1693</c:v>
                </c:pt>
                <c:pt idx="161">
                  <c:v>1693</c:v>
                </c:pt>
                <c:pt idx="162">
                  <c:v>1693</c:v>
                </c:pt>
                <c:pt idx="163">
                  <c:v>1693</c:v>
                </c:pt>
                <c:pt idx="164">
                  <c:v>1693</c:v>
                </c:pt>
                <c:pt idx="165">
                  <c:v>1693</c:v>
                </c:pt>
                <c:pt idx="166">
                  <c:v>1693</c:v>
                </c:pt>
                <c:pt idx="167">
                  <c:v>1693</c:v>
                </c:pt>
                <c:pt idx="168">
                  <c:v>1693</c:v>
                </c:pt>
                <c:pt idx="169">
                  <c:v>1693</c:v>
                </c:pt>
                <c:pt idx="170">
                  <c:v>1693</c:v>
                </c:pt>
                <c:pt idx="171">
                  <c:v>1693</c:v>
                </c:pt>
                <c:pt idx="172">
                  <c:v>1693</c:v>
                </c:pt>
                <c:pt idx="173">
                  <c:v>1693</c:v>
                </c:pt>
                <c:pt idx="174">
                  <c:v>1693</c:v>
                </c:pt>
                <c:pt idx="175">
                  <c:v>1693</c:v>
                </c:pt>
                <c:pt idx="176">
                  <c:v>1693</c:v>
                </c:pt>
                <c:pt idx="177">
                  <c:v>1693</c:v>
                </c:pt>
                <c:pt idx="178">
                  <c:v>1693</c:v>
                </c:pt>
                <c:pt idx="179">
                  <c:v>1693</c:v>
                </c:pt>
                <c:pt idx="180">
                  <c:v>1693</c:v>
                </c:pt>
                <c:pt idx="181">
                  <c:v>1693</c:v>
                </c:pt>
                <c:pt idx="182">
                  <c:v>1693</c:v>
                </c:pt>
                <c:pt idx="183">
                  <c:v>1693</c:v>
                </c:pt>
                <c:pt idx="184">
                  <c:v>1693</c:v>
                </c:pt>
                <c:pt idx="185">
                  <c:v>1693</c:v>
                </c:pt>
                <c:pt idx="186">
                  <c:v>1693</c:v>
                </c:pt>
                <c:pt idx="187">
                  <c:v>1693</c:v>
                </c:pt>
                <c:pt idx="188">
                  <c:v>1693</c:v>
                </c:pt>
                <c:pt idx="189">
                  <c:v>1693</c:v>
                </c:pt>
                <c:pt idx="190">
                  <c:v>1693</c:v>
                </c:pt>
                <c:pt idx="191">
                  <c:v>1693</c:v>
                </c:pt>
                <c:pt idx="192">
                  <c:v>1693</c:v>
                </c:pt>
                <c:pt idx="193">
                  <c:v>1693</c:v>
                </c:pt>
                <c:pt idx="194">
                  <c:v>1693</c:v>
                </c:pt>
                <c:pt idx="195">
                  <c:v>1693</c:v>
                </c:pt>
                <c:pt idx="196">
                  <c:v>1693</c:v>
                </c:pt>
                <c:pt idx="197">
                  <c:v>1693</c:v>
                </c:pt>
                <c:pt idx="198">
                  <c:v>1693</c:v>
                </c:pt>
                <c:pt idx="199">
                  <c:v>1693</c:v>
                </c:pt>
                <c:pt idx="200">
                  <c:v>1693</c:v>
                </c:pt>
                <c:pt idx="201">
                  <c:v>1693</c:v>
                </c:pt>
                <c:pt idx="202">
                  <c:v>1693</c:v>
                </c:pt>
                <c:pt idx="203">
                  <c:v>1693</c:v>
                </c:pt>
                <c:pt idx="204">
                  <c:v>1693</c:v>
                </c:pt>
              </c:numCache>
            </c:numRef>
          </c:val>
          <c:smooth val="0"/>
          <c:extLst>
            <c:ext xmlns:c16="http://schemas.microsoft.com/office/drawing/2014/chart" uri="{C3380CC4-5D6E-409C-BE32-E72D297353CC}">
              <c16:uniqueId val="{00000002-615F-4A66-916D-A15A7F10BACF}"/>
            </c:ext>
          </c:extLst>
        </c:ser>
        <c:ser>
          <c:idx val="3"/>
          <c:order val="3"/>
          <c:tx>
            <c:strRef>
              <c:f>'10.7 pieces one joint per piece'!$H$2</c:f>
              <c:strCache>
                <c:ptCount val="1"/>
                <c:pt idx="0">
                  <c:v>B4</c:v>
                </c:pt>
              </c:strCache>
            </c:strRef>
          </c:tx>
          <c:spPr>
            <a:ln w="28575" cap="rnd">
              <a:solidFill>
                <a:schemeClr val="accent4"/>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piece'!$H$3:$H$207</c:f>
              <c:numCache>
                <c:formatCode>General</c:formatCode>
                <c:ptCount val="205"/>
                <c:pt idx="0">
                  <c:v>0</c:v>
                </c:pt>
                <c:pt idx="1">
                  <c:v>200</c:v>
                </c:pt>
                <c:pt idx="2">
                  <c:v>419</c:v>
                </c:pt>
                <c:pt idx="3">
                  <c:v>544</c:v>
                </c:pt>
                <c:pt idx="4">
                  <c:v>570</c:v>
                </c:pt>
                <c:pt idx="5">
                  <c:v>531</c:v>
                </c:pt>
                <c:pt idx="6">
                  <c:v>471</c:v>
                </c:pt>
                <c:pt idx="7">
                  <c:v>425</c:v>
                </c:pt>
                <c:pt idx="8">
                  <c:v>406</c:v>
                </c:pt>
                <c:pt idx="9">
                  <c:v>412</c:v>
                </c:pt>
                <c:pt idx="10">
                  <c:v>428</c:v>
                </c:pt>
                <c:pt idx="11">
                  <c:v>444</c:v>
                </c:pt>
                <c:pt idx="12">
                  <c:v>452</c:v>
                </c:pt>
                <c:pt idx="13">
                  <c:v>453</c:v>
                </c:pt>
                <c:pt idx="14">
                  <c:v>449</c:v>
                </c:pt>
                <c:pt idx="15">
                  <c:v>444</c:v>
                </c:pt>
                <c:pt idx="16">
                  <c:v>440</c:v>
                </c:pt>
                <c:pt idx="17">
                  <c:v>440</c:v>
                </c:pt>
                <c:pt idx="18">
                  <c:v>440</c:v>
                </c:pt>
                <c:pt idx="19">
                  <c:v>442</c:v>
                </c:pt>
                <c:pt idx="20">
                  <c:v>443</c:v>
                </c:pt>
                <c:pt idx="21">
                  <c:v>444</c:v>
                </c:pt>
                <c:pt idx="22">
                  <c:v>443</c:v>
                </c:pt>
                <c:pt idx="23">
                  <c:v>443</c:v>
                </c:pt>
                <c:pt idx="24">
                  <c:v>443</c:v>
                </c:pt>
                <c:pt idx="25">
                  <c:v>442</c:v>
                </c:pt>
                <c:pt idx="26">
                  <c:v>442</c:v>
                </c:pt>
                <c:pt idx="27">
                  <c:v>443</c:v>
                </c:pt>
                <c:pt idx="28">
                  <c:v>443</c:v>
                </c:pt>
                <c:pt idx="29">
                  <c:v>443</c:v>
                </c:pt>
                <c:pt idx="30">
                  <c:v>443</c:v>
                </c:pt>
                <c:pt idx="31">
                  <c:v>443</c:v>
                </c:pt>
                <c:pt idx="32">
                  <c:v>443</c:v>
                </c:pt>
                <c:pt idx="33">
                  <c:v>443</c:v>
                </c:pt>
                <c:pt idx="34">
                  <c:v>443</c:v>
                </c:pt>
                <c:pt idx="35">
                  <c:v>443</c:v>
                </c:pt>
                <c:pt idx="36">
                  <c:v>443</c:v>
                </c:pt>
                <c:pt idx="37">
                  <c:v>443</c:v>
                </c:pt>
                <c:pt idx="38">
                  <c:v>443</c:v>
                </c:pt>
                <c:pt idx="39">
                  <c:v>443</c:v>
                </c:pt>
                <c:pt idx="40">
                  <c:v>443</c:v>
                </c:pt>
                <c:pt idx="41">
                  <c:v>443</c:v>
                </c:pt>
                <c:pt idx="42">
                  <c:v>443</c:v>
                </c:pt>
                <c:pt idx="43">
                  <c:v>443</c:v>
                </c:pt>
                <c:pt idx="44">
                  <c:v>443</c:v>
                </c:pt>
                <c:pt idx="45">
                  <c:v>443</c:v>
                </c:pt>
                <c:pt idx="46">
                  <c:v>443</c:v>
                </c:pt>
                <c:pt idx="47">
                  <c:v>443</c:v>
                </c:pt>
                <c:pt idx="48">
                  <c:v>443</c:v>
                </c:pt>
                <c:pt idx="49">
                  <c:v>443</c:v>
                </c:pt>
                <c:pt idx="50">
                  <c:v>443</c:v>
                </c:pt>
                <c:pt idx="51">
                  <c:v>443</c:v>
                </c:pt>
                <c:pt idx="52">
                  <c:v>443</c:v>
                </c:pt>
                <c:pt idx="53">
                  <c:v>443</c:v>
                </c:pt>
                <c:pt idx="54">
                  <c:v>443</c:v>
                </c:pt>
                <c:pt idx="55">
                  <c:v>443</c:v>
                </c:pt>
                <c:pt idx="56">
                  <c:v>443</c:v>
                </c:pt>
                <c:pt idx="57">
                  <c:v>443</c:v>
                </c:pt>
                <c:pt idx="58">
                  <c:v>443</c:v>
                </c:pt>
                <c:pt idx="59">
                  <c:v>443</c:v>
                </c:pt>
                <c:pt idx="60">
                  <c:v>443</c:v>
                </c:pt>
                <c:pt idx="61">
                  <c:v>443</c:v>
                </c:pt>
                <c:pt idx="62">
                  <c:v>443</c:v>
                </c:pt>
                <c:pt idx="63">
                  <c:v>443</c:v>
                </c:pt>
                <c:pt idx="64">
                  <c:v>443</c:v>
                </c:pt>
                <c:pt idx="65">
                  <c:v>443</c:v>
                </c:pt>
                <c:pt idx="66">
                  <c:v>443</c:v>
                </c:pt>
                <c:pt idx="67">
                  <c:v>443</c:v>
                </c:pt>
                <c:pt idx="68">
                  <c:v>443</c:v>
                </c:pt>
                <c:pt idx="69">
                  <c:v>443</c:v>
                </c:pt>
                <c:pt idx="70">
                  <c:v>443</c:v>
                </c:pt>
                <c:pt idx="71">
                  <c:v>443</c:v>
                </c:pt>
                <c:pt idx="72">
                  <c:v>443</c:v>
                </c:pt>
                <c:pt idx="73">
                  <c:v>443</c:v>
                </c:pt>
                <c:pt idx="74">
                  <c:v>443</c:v>
                </c:pt>
                <c:pt idx="75">
                  <c:v>443</c:v>
                </c:pt>
                <c:pt idx="76">
                  <c:v>443</c:v>
                </c:pt>
                <c:pt idx="77">
                  <c:v>443</c:v>
                </c:pt>
                <c:pt idx="78">
                  <c:v>443</c:v>
                </c:pt>
                <c:pt idx="79">
                  <c:v>443</c:v>
                </c:pt>
                <c:pt idx="80">
                  <c:v>11553</c:v>
                </c:pt>
                <c:pt idx="81">
                  <c:v>7154</c:v>
                </c:pt>
                <c:pt idx="82">
                  <c:v>6313</c:v>
                </c:pt>
                <c:pt idx="83">
                  <c:v>3817</c:v>
                </c:pt>
                <c:pt idx="84">
                  <c:v>984</c:v>
                </c:pt>
                <c:pt idx="85">
                  <c:v>837</c:v>
                </c:pt>
                <c:pt idx="86">
                  <c:v>771</c:v>
                </c:pt>
                <c:pt idx="87">
                  <c:v>359</c:v>
                </c:pt>
                <c:pt idx="88">
                  <c:v>180</c:v>
                </c:pt>
                <c:pt idx="89">
                  <c:v>588</c:v>
                </c:pt>
                <c:pt idx="90">
                  <c:v>765</c:v>
                </c:pt>
                <c:pt idx="91">
                  <c:v>727</c:v>
                </c:pt>
                <c:pt idx="92">
                  <c:v>582</c:v>
                </c:pt>
                <c:pt idx="93">
                  <c:v>439</c:v>
                </c:pt>
                <c:pt idx="94">
                  <c:v>360</c:v>
                </c:pt>
                <c:pt idx="95">
                  <c:v>351</c:v>
                </c:pt>
                <c:pt idx="96">
                  <c:v>386</c:v>
                </c:pt>
                <c:pt idx="97">
                  <c:v>431</c:v>
                </c:pt>
                <c:pt idx="98">
                  <c:v>461</c:v>
                </c:pt>
                <c:pt idx="99">
                  <c:v>470</c:v>
                </c:pt>
                <c:pt idx="100">
                  <c:v>463</c:v>
                </c:pt>
                <c:pt idx="101">
                  <c:v>451</c:v>
                </c:pt>
                <c:pt idx="102">
                  <c:v>440</c:v>
                </c:pt>
                <c:pt idx="103">
                  <c:v>435</c:v>
                </c:pt>
                <c:pt idx="104">
                  <c:v>436</c:v>
                </c:pt>
                <c:pt idx="105">
                  <c:v>439</c:v>
                </c:pt>
                <c:pt idx="106">
                  <c:v>2047</c:v>
                </c:pt>
                <c:pt idx="107">
                  <c:v>1540</c:v>
                </c:pt>
                <c:pt idx="108">
                  <c:v>1455</c:v>
                </c:pt>
                <c:pt idx="109">
                  <c:v>1188</c:v>
                </c:pt>
                <c:pt idx="110">
                  <c:v>823</c:v>
                </c:pt>
                <c:pt idx="111">
                  <c:v>530</c:v>
                </c:pt>
                <c:pt idx="112">
                  <c:v>419</c:v>
                </c:pt>
                <c:pt idx="113">
                  <c:v>429</c:v>
                </c:pt>
                <c:pt idx="114">
                  <c:v>506</c:v>
                </c:pt>
                <c:pt idx="115">
                  <c:v>632</c:v>
                </c:pt>
                <c:pt idx="116">
                  <c:v>732</c:v>
                </c:pt>
                <c:pt idx="117">
                  <c:v>777</c:v>
                </c:pt>
                <c:pt idx="118">
                  <c:v>776</c:v>
                </c:pt>
                <c:pt idx="119">
                  <c:v>751</c:v>
                </c:pt>
                <c:pt idx="120">
                  <c:v>720</c:v>
                </c:pt>
                <c:pt idx="121">
                  <c:v>697</c:v>
                </c:pt>
                <c:pt idx="122">
                  <c:v>685</c:v>
                </c:pt>
                <c:pt idx="123">
                  <c:v>688</c:v>
                </c:pt>
                <c:pt idx="124">
                  <c:v>698</c:v>
                </c:pt>
                <c:pt idx="125">
                  <c:v>708</c:v>
                </c:pt>
                <c:pt idx="126">
                  <c:v>714</c:v>
                </c:pt>
                <c:pt idx="127">
                  <c:v>716</c:v>
                </c:pt>
                <c:pt idx="128">
                  <c:v>715</c:v>
                </c:pt>
                <c:pt idx="129">
                  <c:v>712</c:v>
                </c:pt>
                <c:pt idx="130">
                  <c:v>709</c:v>
                </c:pt>
                <c:pt idx="131">
                  <c:v>707</c:v>
                </c:pt>
                <c:pt idx="132">
                  <c:v>707</c:v>
                </c:pt>
                <c:pt idx="133">
                  <c:v>708</c:v>
                </c:pt>
                <c:pt idx="134">
                  <c:v>709</c:v>
                </c:pt>
                <c:pt idx="135">
                  <c:v>709</c:v>
                </c:pt>
                <c:pt idx="136">
                  <c:v>710</c:v>
                </c:pt>
                <c:pt idx="137">
                  <c:v>710</c:v>
                </c:pt>
                <c:pt idx="138">
                  <c:v>710</c:v>
                </c:pt>
                <c:pt idx="139">
                  <c:v>709</c:v>
                </c:pt>
                <c:pt idx="140">
                  <c:v>709</c:v>
                </c:pt>
                <c:pt idx="141">
                  <c:v>709</c:v>
                </c:pt>
                <c:pt idx="142">
                  <c:v>709</c:v>
                </c:pt>
                <c:pt idx="143">
                  <c:v>709</c:v>
                </c:pt>
                <c:pt idx="144">
                  <c:v>709</c:v>
                </c:pt>
                <c:pt idx="145">
                  <c:v>709</c:v>
                </c:pt>
                <c:pt idx="146">
                  <c:v>709</c:v>
                </c:pt>
                <c:pt idx="147">
                  <c:v>709</c:v>
                </c:pt>
                <c:pt idx="148">
                  <c:v>709</c:v>
                </c:pt>
                <c:pt idx="149">
                  <c:v>709</c:v>
                </c:pt>
                <c:pt idx="150">
                  <c:v>709</c:v>
                </c:pt>
                <c:pt idx="151">
                  <c:v>709</c:v>
                </c:pt>
                <c:pt idx="152">
                  <c:v>709</c:v>
                </c:pt>
                <c:pt idx="153">
                  <c:v>709</c:v>
                </c:pt>
                <c:pt idx="154">
                  <c:v>709</c:v>
                </c:pt>
                <c:pt idx="155">
                  <c:v>709</c:v>
                </c:pt>
                <c:pt idx="156">
                  <c:v>709</c:v>
                </c:pt>
                <c:pt idx="157">
                  <c:v>709</c:v>
                </c:pt>
                <c:pt idx="158">
                  <c:v>709</c:v>
                </c:pt>
                <c:pt idx="159">
                  <c:v>709</c:v>
                </c:pt>
                <c:pt idx="160">
                  <c:v>709</c:v>
                </c:pt>
                <c:pt idx="161">
                  <c:v>709</c:v>
                </c:pt>
                <c:pt idx="162">
                  <c:v>709</c:v>
                </c:pt>
                <c:pt idx="163">
                  <c:v>709</c:v>
                </c:pt>
                <c:pt idx="164">
                  <c:v>709</c:v>
                </c:pt>
                <c:pt idx="165">
                  <c:v>709</c:v>
                </c:pt>
                <c:pt idx="166">
                  <c:v>709</c:v>
                </c:pt>
                <c:pt idx="167">
                  <c:v>709</c:v>
                </c:pt>
                <c:pt idx="168">
                  <c:v>709</c:v>
                </c:pt>
                <c:pt idx="169">
                  <c:v>709</c:v>
                </c:pt>
                <c:pt idx="170">
                  <c:v>709</c:v>
                </c:pt>
                <c:pt idx="171">
                  <c:v>709</c:v>
                </c:pt>
                <c:pt idx="172">
                  <c:v>709</c:v>
                </c:pt>
                <c:pt idx="173">
                  <c:v>709</c:v>
                </c:pt>
                <c:pt idx="174">
                  <c:v>709</c:v>
                </c:pt>
                <c:pt idx="175">
                  <c:v>709</c:v>
                </c:pt>
                <c:pt idx="176">
                  <c:v>709</c:v>
                </c:pt>
                <c:pt idx="177">
                  <c:v>709</c:v>
                </c:pt>
                <c:pt idx="178">
                  <c:v>709</c:v>
                </c:pt>
                <c:pt idx="179">
                  <c:v>709</c:v>
                </c:pt>
                <c:pt idx="180">
                  <c:v>709</c:v>
                </c:pt>
                <c:pt idx="181">
                  <c:v>709</c:v>
                </c:pt>
                <c:pt idx="182">
                  <c:v>709</c:v>
                </c:pt>
                <c:pt idx="183">
                  <c:v>709</c:v>
                </c:pt>
                <c:pt idx="184">
                  <c:v>709</c:v>
                </c:pt>
                <c:pt idx="185">
                  <c:v>709</c:v>
                </c:pt>
                <c:pt idx="186">
                  <c:v>709</c:v>
                </c:pt>
                <c:pt idx="187">
                  <c:v>709</c:v>
                </c:pt>
                <c:pt idx="188">
                  <c:v>709</c:v>
                </c:pt>
                <c:pt idx="189">
                  <c:v>709</c:v>
                </c:pt>
                <c:pt idx="190">
                  <c:v>709</c:v>
                </c:pt>
                <c:pt idx="191">
                  <c:v>709</c:v>
                </c:pt>
                <c:pt idx="192">
                  <c:v>709</c:v>
                </c:pt>
                <c:pt idx="193">
                  <c:v>709</c:v>
                </c:pt>
                <c:pt idx="194">
                  <c:v>709</c:v>
                </c:pt>
                <c:pt idx="195">
                  <c:v>709</c:v>
                </c:pt>
                <c:pt idx="196">
                  <c:v>709</c:v>
                </c:pt>
                <c:pt idx="197">
                  <c:v>709</c:v>
                </c:pt>
                <c:pt idx="198">
                  <c:v>709</c:v>
                </c:pt>
                <c:pt idx="199">
                  <c:v>709</c:v>
                </c:pt>
                <c:pt idx="200">
                  <c:v>709</c:v>
                </c:pt>
                <c:pt idx="201">
                  <c:v>709</c:v>
                </c:pt>
                <c:pt idx="202">
                  <c:v>709</c:v>
                </c:pt>
                <c:pt idx="203">
                  <c:v>709</c:v>
                </c:pt>
                <c:pt idx="204">
                  <c:v>709</c:v>
                </c:pt>
              </c:numCache>
            </c:numRef>
          </c:val>
          <c:smooth val="0"/>
          <c:extLst>
            <c:ext xmlns:c16="http://schemas.microsoft.com/office/drawing/2014/chart" uri="{C3380CC4-5D6E-409C-BE32-E72D297353CC}">
              <c16:uniqueId val="{00000003-615F-4A66-916D-A15A7F10BACF}"/>
            </c:ext>
          </c:extLst>
        </c:ser>
        <c:ser>
          <c:idx val="4"/>
          <c:order val="4"/>
          <c:tx>
            <c:strRef>
              <c:f>'10.7 pieces one joint per piece'!$I$2</c:f>
              <c:strCache>
                <c:ptCount val="1"/>
                <c:pt idx="0">
                  <c:v>B5</c:v>
                </c:pt>
              </c:strCache>
            </c:strRef>
          </c:tx>
          <c:spPr>
            <a:ln w="28575" cap="rnd">
              <a:solidFill>
                <a:schemeClr val="accent5"/>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piece'!$I$3:$I$207</c:f>
              <c:numCache>
                <c:formatCode>General</c:formatCode>
                <c:ptCount val="205"/>
                <c:pt idx="0">
                  <c:v>0</c:v>
                </c:pt>
                <c:pt idx="1">
                  <c:v>154</c:v>
                </c:pt>
                <c:pt idx="2">
                  <c:v>398</c:v>
                </c:pt>
                <c:pt idx="3">
                  <c:v>564</c:v>
                </c:pt>
                <c:pt idx="4">
                  <c:v>604</c:v>
                </c:pt>
                <c:pt idx="5">
                  <c:v>556</c:v>
                </c:pt>
                <c:pt idx="6">
                  <c:v>479</c:v>
                </c:pt>
                <c:pt idx="7">
                  <c:v>419</c:v>
                </c:pt>
                <c:pt idx="8">
                  <c:v>396</c:v>
                </c:pt>
                <c:pt idx="9">
                  <c:v>403</c:v>
                </c:pt>
                <c:pt idx="10">
                  <c:v>424</c:v>
                </c:pt>
                <c:pt idx="11">
                  <c:v>444</c:v>
                </c:pt>
                <c:pt idx="12">
                  <c:v>455</c:v>
                </c:pt>
                <c:pt idx="13">
                  <c:v>455</c:v>
                </c:pt>
                <c:pt idx="14">
                  <c:v>450</c:v>
                </c:pt>
                <c:pt idx="15">
                  <c:v>444</c:v>
                </c:pt>
                <c:pt idx="16">
                  <c:v>440</c:v>
                </c:pt>
                <c:pt idx="17">
                  <c:v>439</c:v>
                </c:pt>
                <c:pt idx="18">
                  <c:v>440</c:v>
                </c:pt>
                <c:pt idx="19">
                  <c:v>442</c:v>
                </c:pt>
                <c:pt idx="20">
                  <c:v>443</c:v>
                </c:pt>
                <c:pt idx="21">
                  <c:v>444</c:v>
                </c:pt>
                <c:pt idx="22">
                  <c:v>444</c:v>
                </c:pt>
                <c:pt idx="23">
                  <c:v>443</c:v>
                </c:pt>
                <c:pt idx="24">
                  <c:v>443</c:v>
                </c:pt>
                <c:pt idx="25">
                  <c:v>442</c:v>
                </c:pt>
                <c:pt idx="26">
                  <c:v>442</c:v>
                </c:pt>
                <c:pt idx="27">
                  <c:v>442</c:v>
                </c:pt>
                <c:pt idx="28">
                  <c:v>443</c:v>
                </c:pt>
                <c:pt idx="29">
                  <c:v>443</c:v>
                </c:pt>
                <c:pt idx="30">
                  <c:v>443</c:v>
                </c:pt>
                <c:pt idx="31">
                  <c:v>443</c:v>
                </c:pt>
                <c:pt idx="32">
                  <c:v>443</c:v>
                </c:pt>
                <c:pt idx="33">
                  <c:v>443</c:v>
                </c:pt>
                <c:pt idx="34">
                  <c:v>443</c:v>
                </c:pt>
                <c:pt idx="35">
                  <c:v>443</c:v>
                </c:pt>
                <c:pt idx="36">
                  <c:v>443</c:v>
                </c:pt>
                <c:pt idx="37">
                  <c:v>443</c:v>
                </c:pt>
                <c:pt idx="38">
                  <c:v>443</c:v>
                </c:pt>
                <c:pt idx="39">
                  <c:v>443</c:v>
                </c:pt>
                <c:pt idx="40">
                  <c:v>443</c:v>
                </c:pt>
                <c:pt idx="41">
                  <c:v>443</c:v>
                </c:pt>
                <c:pt idx="42">
                  <c:v>443</c:v>
                </c:pt>
                <c:pt idx="43">
                  <c:v>443</c:v>
                </c:pt>
                <c:pt idx="44">
                  <c:v>443</c:v>
                </c:pt>
                <c:pt idx="45">
                  <c:v>443</c:v>
                </c:pt>
                <c:pt idx="46">
                  <c:v>443</c:v>
                </c:pt>
                <c:pt idx="47">
                  <c:v>443</c:v>
                </c:pt>
                <c:pt idx="48">
                  <c:v>443</c:v>
                </c:pt>
                <c:pt idx="49">
                  <c:v>443</c:v>
                </c:pt>
                <c:pt idx="50">
                  <c:v>443</c:v>
                </c:pt>
                <c:pt idx="51">
                  <c:v>443</c:v>
                </c:pt>
                <c:pt idx="52">
                  <c:v>443</c:v>
                </c:pt>
                <c:pt idx="53">
                  <c:v>443</c:v>
                </c:pt>
                <c:pt idx="54">
                  <c:v>443</c:v>
                </c:pt>
                <c:pt idx="55">
                  <c:v>443</c:v>
                </c:pt>
                <c:pt idx="56">
                  <c:v>443</c:v>
                </c:pt>
                <c:pt idx="57">
                  <c:v>443</c:v>
                </c:pt>
                <c:pt idx="58">
                  <c:v>443</c:v>
                </c:pt>
                <c:pt idx="59">
                  <c:v>443</c:v>
                </c:pt>
                <c:pt idx="60">
                  <c:v>443</c:v>
                </c:pt>
                <c:pt idx="61">
                  <c:v>443</c:v>
                </c:pt>
                <c:pt idx="62">
                  <c:v>443</c:v>
                </c:pt>
                <c:pt idx="63">
                  <c:v>443</c:v>
                </c:pt>
                <c:pt idx="64">
                  <c:v>443</c:v>
                </c:pt>
                <c:pt idx="65">
                  <c:v>443</c:v>
                </c:pt>
                <c:pt idx="66">
                  <c:v>443</c:v>
                </c:pt>
                <c:pt idx="67">
                  <c:v>443</c:v>
                </c:pt>
                <c:pt idx="68">
                  <c:v>443</c:v>
                </c:pt>
                <c:pt idx="69">
                  <c:v>443</c:v>
                </c:pt>
                <c:pt idx="70">
                  <c:v>443</c:v>
                </c:pt>
                <c:pt idx="71">
                  <c:v>443</c:v>
                </c:pt>
                <c:pt idx="72">
                  <c:v>443</c:v>
                </c:pt>
                <c:pt idx="73">
                  <c:v>443</c:v>
                </c:pt>
                <c:pt idx="74">
                  <c:v>443</c:v>
                </c:pt>
                <c:pt idx="75">
                  <c:v>443</c:v>
                </c:pt>
                <c:pt idx="76">
                  <c:v>443</c:v>
                </c:pt>
                <c:pt idx="77">
                  <c:v>443</c:v>
                </c:pt>
                <c:pt idx="78">
                  <c:v>443</c:v>
                </c:pt>
                <c:pt idx="79">
                  <c:v>443</c:v>
                </c:pt>
                <c:pt idx="80">
                  <c:v>11943</c:v>
                </c:pt>
                <c:pt idx="81">
                  <c:v>7214</c:v>
                </c:pt>
                <c:pt idx="82">
                  <c:v>5225</c:v>
                </c:pt>
                <c:pt idx="83">
                  <c:v>3573</c:v>
                </c:pt>
                <c:pt idx="84">
                  <c:v>1370</c:v>
                </c:pt>
                <c:pt idx="85">
                  <c:v>210</c:v>
                </c:pt>
                <c:pt idx="86">
                  <c:v>993</c:v>
                </c:pt>
                <c:pt idx="87">
                  <c:v>646</c:v>
                </c:pt>
                <c:pt idx="88">
                  <c:v>62</c:v>
                </c:pt>
                <c:pt idx="89">
                  <c:v>627</c:v>
                </c:pt>
                <c:pt idx="90">
                  <c:v>858</c:v>
                </c:pt>
                <c:pt idx="91">
                  <c:v>806</c:v>
                </c:pt>
                <c:pt idx="92">
                  <c:v>619</c:v>
                </c:pt>
                <c:pt idx="93">
                  <c:v>437</c:v>
                </c:pt>
                <c:pt idx="94">
                  <c:v>337</c:v>
                </c:pt>
                <c:pt idx="95">
                  <c:v>326</c:v>
                </c:pt>
                <c:pt idx="96">
                  <c:v>371</c:v>
                </c:pt>
                <c:pt idx="97">
                  <c:v>427</c:v>
                </c:pt>
                <c:pt idx="98">
                  <c:v>466</c:v>
                </c:pt>
                <c:pt idx="99">
                  <c:v>477</c:v>
                </c:pt>
                <c:pt idx="100">
                  <c:v>469</c:v>
                </c:pt>
                <c:pt idx="101">
                  <c:v>453</c:v>
                </c:pt>
                <c:pt idx="102">
                  <c:v>439</c:v>
                </c:pt>
                <c:pt idx="103">
                  <c:v>433</c:v>
                </c:pt>
                <c:pt idx="104">
                  <c:v>434</c:v>
                </c:pt>
                <c:pt idx="105">
                  <c:v>438</c:v>
                </c:pt>
                <c:pt idx="106">
                  <c:v>2109</c:v>
                </c:pt>
                <c:pt idx="107">
                  <c:v>1556</c:v>
                </c:pt>
                <c:pt idx="108">
                  <c:v>1330</c:v>
                </c:pt>
                <c:pt idx="109">
                  <c:v>1127</c:v>
                </c:pt>
                <c:pt idx="110">
                  <c:v>830</c:v>
                </c:pt>
                <c:pt idx="111">
                  <c:v>595</c:v>
                </c:pt>
                <c:pt idx="112">
                  <c:v>441</c:v>
                </c:pt>
                <c:pt idx="113">
                  <c:v>431</c:v>
                </c:pt>
                <c:pt idx="114">
                  <c:v>527</c:v>
                </c:pt>
                <c:pt idx="115">
                  <c:v>634</c:v>
                </c:pt>
                <c:pt idx="116">
                  <c:v>721</c:v>
                </c:pt>
                <c:pt idx="117">
                  <c:v>766</c:v>
                </c:pt>
                <c:pt idx="118">
                  <c:v>767</c:v>
                </c:pt>
                <c:pt idx="119">
                  <c:v>743</c:v>
                </c:pt>
                <c:pt idx="120">
                  <c:v>717</c:v>
                </c:pt>
                <c:pt idx="121">
                  <c:v>699</c:v>
                </c:pt>
                <c:pt idx="122">
                  <c:v>691</c:v>
                </c:pt>
                <c:pt idx="123">
                  <c:v>692</c:v>
                </c:pt>
                <c:pt idx="124">
                  <c:v>699</c:v>
                </c:pt>
                <c:pt idx="125">
                  <c:v>708</c:v>
                </c:pt>
                <c:pt idx="126">
                  <c:v>713</c:v>
                </c:pt>
                <c:pt idx="127">
                  <c:v>715</c:v>
                </c:pt>
                <c:pt idx="128">
                  <c:v>714</c:v>
                </c:pt>
                <c:pt idx="129">
                  <c:v>711</c:v>
                </c:pt>
                <c:pt idx="130">
                  <c:v>709</c:v>
                </c:pt>
                <c:pt idx="131">
                  <c:v>707</c:v>
                </c:pt>
                <c:pt idx="132">
                  <c:v>707</c:v>
                </c:pt>
                <c:pt idx="133">
                  <c:v>708</c:v>
                </c:pt>
                <c:pt idx="134">
                  <c:v>709</c:v>
                </c:pt>
                <c:pt idx="135">
                  <c:v>709</c:v>
                </c:pt>
                <c:pt idx="136">
                  <c:v>710</c:v>
                </c:pt>
                <c:pt idx="137">
                  <c:v>710</c:v>
                </c:pt>
                <c:pt idx="138">
                  <c:v>709</c:v>
                </c:pt>
                <c:pt idx="139">
                  <c:v>709</c:v>
                </c:pt>
                <c:pt idx="140">
                  <c:v>709</c:v>
                </c:pt>
                <c:pt idx="141">
                  <c:v>709</c:v>
                </c:pt>
                <c:pt idx="142">
                  <c:v>709</c:v>
                </c:pt>
                <c:pt idx="143">
                  <c:v>709</c:v>
                </c:pt>
                <c:pt idx="144">
                  <c:v>709</c:v>
                </c:pt>
                <c:pt idx="145">
                  <c:v>709</c:v>
                </c:pt>
                <c:pt idx="146">
                  <c:v>709</c:v>
                </c:pt>
                <c:pt idx="147">
                  <c:v>709</c:v>
                </c:pt>
                <c:pt idx="148">
                  <c:v>709</c:v>
                </c:pt>
                <c:pt idx="149">
                  <c:v>709</c:v>
                </c:pt>
                <c:pt idx="150">
                  <c:v>709</c:v>
                </c:pt>
                <c:pt idx="151">
                  <c:v>709</c:v>
                </c:pt>
                <c:pt idx="152">
                  <c:v>709</c:v>
                </c:pt>
                <c:pt idx="153">
                  <c:v>709</c:v>
                </c:pt>
                <c:pt idx="154">
                  <c:v>709</c:v>
                </c:pt>
                <c:pt idx="155">
                  <c:v>709</c:v>
                </c:pt>
                <c:pt idx="156">
                  <c:v>709</c:v>
                </c:pt>
                <c:pt idx="157">
                  <c:v>709</c:v>
                </c:pt>
                <c:pt idx="158">
                  <c:v>709</c:v>
                </c:pt>
                <c:pt idx="159">
                  <c:v>709</c:v>
                </c:pt>
                <c:pt idx="160">
                  <c:v>709</c:v>
                </c:pt>
                <c:pt idx="161">
                  <c:v>709</c:v>
                </c:pt>
                <c:pt idx="162">
                  <c:v>709</c:v>
                </c:pt>
                <c:pt idx="163">
                  <c:v>709</c:v>
                </c:pt>
                <c:pt idx="164">
                  <c:v>709</c:v>
                </c:pt>
                <c:pt idx="165">
                  <c:v>709</c:v>
                </c:pt>
                <c:pt idx="166">
                  <c:v>709</c:v>
                </c:pt>
                <c:pt idx="167">
                  <c:v>709</c:v>
                </c:pt>
                <c:pt idx="168">
                  <c:v>709</c:v>
                </c:pt>
                <c:pt idx="169">
                  <c:v>709</c:v>
                </c:pt>
                <c:pt idx="170">
                  <c:v>709</c:v>
                </c:pt>
                <c:pt idx="171">
                  <c:v>709</c:v>
                </c:pt>
                <c:pt idx="172">
                  <c:v>709</c:v>
                </c:pt>
                <c:pt idx="173">
                  <c:v>709</c:v>
                </c:pt>
                <c:pt idx="174">
                  <c:v>709</c:v>
                </c:pt>
                <c:pt idx="175">
                  <c:v>709</c:v>
                </c:pt>
                <c:pt idx="176">
                  <c:v>709</c:v>
                </c:pt>
                <c:pt idx="177">
                  <c:v>709</c:v>
                </c:pt>
                <c:pt idx="178">
                  <c:v>709</c:v>
                </c:pt>
                <c:pt idx="179">
                  <c:v>709</c:v>
                </c:pt>
                <c:pt idx="180">
                  <c:v>709</c:v>
                </c:pt>
                <c:pt idx="181">
                  <c:v>709</c:v>
                </c:pt>
                <c:pt idx="182">
                  <c:v>709</c:v>
                </c:pt>
                <c:pt idx="183">
                  <c:v>709</c:v>
                </c:pt>
                <c:pt idx="184">
                  <c:v>709</c:v>
                </c:pt>
                <c:pt idx="185">
                  <c:v>709</c:v>
                </c:pt>
                <c:pt idx="186">
                  <c:v>709</c:v>
                </c:pt>
                <c:pt idx="187">
                  <c:v>709</c:v>
                </c:pt>
                <c:pt idx="188">
                  <c:v>709</c:v>
                </c:pt>
                <c:pt idx="189">
                  <c:v>709</c:v>
                </c:pt>
                <c:pt idx="190">
                  <c:v>709</c:v>
                </c:pt>
                <c:pt idx="191">
                  <c:v>709</c:v>
                </c:pt>
                <c:pt idx="192">
                  <c:v>709</c:v>
                </c:pt>
                <c:pt idx="193">
                  <c:v>709</c:v>
                </c:pt>
                <c:pt idx="194">
                  <c:v>709</c:v>
                </c:pt>
                <c:pt idx="195">
                  <c:v>709</c:v>
                </c:pt>
                <c:pt idx="196">
                  <c:v>709</c:v>
                </c:pt>
                <c:pt idx="197">
                  <c:v>709</c:v>
                </c:pt>
                <c:pt idx="198">
                  <c:v>709</c:v>
                </c:pt>
                <c:pt idx="199">
                  <c:v>709</c:v>
                </c:pt>
                <c:pt idx="200">
                  <c:v>709</c:v>
                </c:pt>
                <c:pt idx="201">
                  <c:v>709</c:v>
                </c:pt>
                <c:pt idx="202">
                  <c:v>709</c:v>
                </c:pt>
                <c:pt idx="203">
                  <c:v>709</c:v>
                </c:pt>
                <c:pt idx="204">
                  <c:v>709</c:v>
                </c:pt>
              </c:numCache>
            </c:numRef>
          </c:val>
          <c:smooth val="0"/>
          <c:extLst>
            <c:ext xmlns:c16="http://schemas.microsoft.com/office/drawing/2014/chart" uri="{C3380CC4-5D6E-409C-BE32-E72D297353CC}">
              <c16:uniqueId val="{00000004-615F-4A66-916D-A15A7F10BACF}"/>
            </c:ext>
          </c:extLst>
        </c:ser>
        <c:ser>
          <c:idx val="5"/>
          <c:order val="5"/>
          <c:tx>
            <c:strRef>
              <c:f>'10.7 pieces one joint per piece'!$J$2</c:f>
              <c:strCache>
                <c:ptCount val="1"/>
                <c:pt idx="0">
                  <c:v>B6</c:v>
                </c:pt>
              </c:strCache>
            </c:strRef>
          </c:tx>
          <c:spPr>
            <a:ln w="28575" cap="rnd">
              <a:solidFill>
                <a:schemeClr val="accent6"/>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piece'!$J$3:$J$207</c:f>
              <c:numCache>
                <c:formatCode>General</c:formatCode>
                <c:ptCount val="205"/>
                <c:pt idx="0">
                  <c:v>0</c:v>
                </c:pt>
                <c:pt idx="1">
                  <c:v>718</c:v>
                </c:pt>
                <c:pt idx="2">
                  <c:v>1327</c:v>
                </c:pt>
                <c:pt idx="3">
                  <c:v>1717</c:v>
                </c:pt>
                <c:pt idx="4">
                  <c:v>1810</c:v>
                </c:pt>
                <c:pt idx="5">
                  <c:v>1693</c:v>
                </c:pt>
                <c:pt idx="6">
                  <c:v>1509</c:v>
                </c:pt>
                <c:pt idx="7">
                  <c:v>1367</c:v>
                </c:pt>
                <c:pt idx="8">
                  <c:v>1311</c:v>
                </c:pt>
                <c:pt idx="9">
                  <c:v>1328</c:v>
                </c:pt>
                <c:pt idx="10">
                  <c:v>1378</c:v>
                </c:pt>
                <c:pt idx="11">
                  <c:v>1426</c:v>
                </c:pt>
                <c:pt idx="12">
                  <c:v>1451</c:v>
                </c:pt>
                <c:pt idx="13">
                  <c:v>1453</c:v>
                </c:pt>
                <c:pt idx="14">
                  <c:v>1440</c:v>
                </c:pt>
                <c:pt idx="15">
                  <c:v>1425</c:v>
                </c:pt>
                <c:pt idx="16">
                  <c:v>1415</c:v>
                </c:pt>
                <c:pt idx="17">
                  <c:v>1413</c:v>
                </c:pt>
                <c:pt idx="18">
                  <c:v>1415</c:v>
                </c:pt>
                <c:pt idx="19">
                  <c:v>1419</c:v>
                </c:pt>
                <c:pt idx="20">
                  <c:v>1423</c:v>
                </c:pt>
                <c:pt idx="21">
                  <c:v>1424</c:v>
                </c:pt>
                <c:pt idx="22">
                  <c:v>1424</c:v>
                </c:pt>
                <c:pt idx="23">
                  <c:v>1423</c:v>
                </c:pt>
                <c:pt idx="24">
                  <c:v>1422</c:v>
                </c:pt>
                <c:pt idx="25">
                  <c:v>1421</c:v>
                </c:pt>
                <c:pt idx="26">
                  <c:v>1421</c:v>
                </c:pt>
                <c:pt idx="27">
                  <c:v>1421</c:v>
                </c:pt>
                <c:pt idx="28">
                  <c:v>1422</c:v>
                </c:pt>
                <c:pt idx="29">
                  <c:v>1422</c:v>
                </c:pt>
                <c:pt idx="30">
                  <c:v>1422</c:v>
                </c:pt>
                <c:pt idx="31">
                  <c:v>1422</c:v>
                </c:pt>
                <c:pt idx="32">
                  <c:v>1422</c:v>
                </c:pt>
                <c:pt idx="33">
                  <c:v>1422</c:v>
                </c:pt>
                <c:pt idx="34">
                  <c:v>1422</c:v>
                </c:pt>
                <c:pt idx="35">
                  <c:v>1422</c:v>
                </c:pt>
                <c:pt idx="36">
                  <c:v>1422</c:v>
                </c:pt>
                <c:pt idx="37">
                  <c:v>1422</c:v>
                </c:pt>
                <c:pt idx="38">
                  <c:v>1422</c:v>
                </c:pt>
                <c:pt idx="39">
                  <c:v>1422</c:v>
                </c:pt>
                <c:pt idx="40">
                  <c:v>1422</c:v>
                </c:pt>
                <c:pt idx="41">
                  <c:v>1422</c:v>
                </c:pt>
                <c:pt idx="42">
                  <c:v>1422</c:v>
                </c:pt>
                <c:pt idx="43">
                  <c:v>1422</c:v>
                </c:pt>
                <c:pt idx="44">
                  <c:v>1422</c:v>
                </c:pt>
                <c:pt idx="45">
                  <c:v>1422</c:v>
                </c:pt>
                <c:pt idx="46">
                  <c:v>1422</c:v>
                </c:pt>
                <c:pt idx="47">
                  <c:v>1422</c:v>
                </c:pt>
                <c:pt idx="48">
                  <c:v>1422</c:v>
                </c:pt>
                <c:pt idx="49">
                  <c:v>1422</c:v>
                </c:pt>
                <c:pt idx="50">
                  <c:v>1422</c:v>
                </c:pt>
                <c:pt idx="51">
                  <c:v>1422</c:v>
                </c:pt>
                <c:pt idx="52">
                  <c:v>1422</c:v>
                </c:pt>
                <c:pt idx="53">
                  <c:v>1422</c:v>
                </c:pt>
                <c:pt idx="54">
                  <c:v>1422</c:v>
                </c:pt>
                <c:pt idx="55">
                  <c:v>1422</c:v>
                </c:pt>
                <c:pt idx="56">
                  <c:v>1422</c:v>
                </c:pt>
                <c:pt idx="57">
                  <c:v>1422</c:v>
                </c:pt>
                <c:pt idx="58">
                  <c:v>1422</c:v>
                </c:pt>
                <c:pt idx="59">
                  <c:v>1422</c:v>
                </c:pt>
                <c:pt idx="60">
                  <c:v>1422</c:v>
                </c:pt>
                <c:pt idx="61">
                  <c:v>1422</c:v>
                </c:pt>
                <c:pt idx="62">
                  <c:v>1422</c:v>
                </c:pt>
                <c:pt idx="63">
                  <c:v>1422</c:v>
                </c:pt>
                <c:pt idx="64">
                  <c:v>1422</c:v>
                </c:pt>
                <c:pt idx="65">
                  <c:v>1422</c:v>
                </c:pt>
                <c:pt idx="66">
                  <c:v>1422</c:v>
                </c:pt>
                <c:pt idx="67">
                  <c:v>1422</c:v>
                </c:pt>
                <c:pt idx="68">
                  <c:v>1422</c:v>
                </c:pt>
                <c:pt idx="69">
                  <c:v>1422</c:v>
                </c:pt>
                <c:pt idx="70">
                  <c:v>1422</c:v>
                </c:pt>
                <c:pt idx="71">
                  <c:v>1422</c:v>
                </c:pt>
                <c:pt idx="72">
                  <c:v>1422</c:v>
                </c:pt>
                <c:pt idx="73">
                  <c:v>1422</c:v>
                </c:pt>
                <c:pt idx="74">
                  <c:v>1422</c:v>
                </c:pt>
                <c:pt idx="75">
                  <c:v>1422</c:v>
                </c:pt>
                <c:pt idx="76">
                  <c:v>1422</c:v>
                </c:pt>
                <c:pt idx="77">
                  <c:v>1422</c:v>
                </c:pt>
                <c:pt idx="78">
                  <c:v>1422</c:v>
                </c:pt>
                <c:pt idx="79">
                  <c:v>1422</c:v>
                </c:pt>
                <c:pt idx="80">
                  <c:v>5010</c:v>
                </c:pt>
                <c:pt idx="81">
                  <c:v>12601</c:v>
                </c:pt>
                <c:pt idx="82">
                  <c:v>11624</c:v>
                </c:pt>
                <c:pt idx="83">
                  <c:v>7074</c:v>
                </c:pt>
                <c:pt idx="84">
                  <c:v>2482</c:v>
                </c:pt>
                <c:pt idx="85">
                  <c:v>769</c:v>
                </c:pt>
                <c:pt idx="86">
                  <c:v>2024</c:v>
                </c:pt>
                <c:pt idx="87">
                  <c:v>1135</c:v>
                </c:pt>
                <c:pt idx="88">
                  <c:v>536</c:v>
                </c:pt>
                <c:pt idx="89">
                  <c:v>1860</c:v>
                </c:pt>
                <c:pt idx="90">
                  <c:v>2413</c:v>
                </c:pt>
                <c:pt idx="91">
                  <c:v>2292</c:v>
                </c:pt>
                <c:pt idx="92">
                  <c:v>1846</c:v>
                </c:pt>
                <c:pt idx="93">
                  <c:v>1410</c:v>
                </c:pt>
                <c:pt idx="94">
                  <c:v>1169</c:v>
                </c:pt>
                <c:pt idx="95">
                  <c:v>1143</c:v>
                </c:pt>
                <c:pt idx="96">
                  <c:v>1250</c:v>
                </c:pt>
                <c:pt idx="97">
                  <c:v>1385</c:v>
                </c:pt>
                <c:pt idx="98">
                  <c:v>1477</c:v>
                </c:pt>
                <c:pt idx="99">
                  <c:v>1505</c:v>
                </c:pt>
                <c:pt idx="100">
                  <c:v>1485</c:v>
                </c:pt>
                <c:pt idx="101">
                  <c:v>1446</c:v>
                </c:pt>
                <c:pt idx="102">
                  <c:v>1413</c:v>
                </c:pt>
                <c:pt idx="103">
                  <c:v>1399</c:v>
                </c:pt>
                <c:pt idx="104">
                  <c:v>1401</c:v>
                </c:pt>
                <c:pt idx="105">
                  <c:v>1411</c:v>
                </c:pt>
                <c:pt idx="106">
                  <c:v>1945</c:v>
                </c:pt>
                <c:pt idx="107">
                  <c:v>3097</c:v>
                </c:pt>
                <c:pt idx="108">
                  <c:v>3060</c:v>
                </c:pt>
                <c:pt idx="109">
                  <c:v>2489</c:v>
                </c:pt>
                <c:pt idx="110">
                  <c:v>1885</c:v>
                </c:pt>
                <c:pt idx="111">
                  <c:v>1428</c:v>
                </c:pt>
                <c:pt idx="112">
                  <c:v>1200</c:v>
                </c:pt>
                <c:pt idx="113">
                  <c:v>1199</c:v>
                </c:pt>
                <c:pt idx="114">
                  <c:v>1355</c:v>
                </c:pt>
                <c:pt idx="115">
                  <c:v>1566</c:v>
                </c:pt>
                <c:pt idx="116">
                  <c:v>1743</c:v>
                </c:pt>
                <c:pt idx="117">
                  <c:v>1834</c:v>
                </c:pt>
                <c:pt idx="118">
                  <c:v>1835</c:v>
                </c:pt>
                <c:pt idx="119">
                  <c:v>1779</c:v>
                </c:pt>
                <c:pt idx="120">
                  <c:v>1712</c:v>
                </c:pt>
                <c:pt idx="121">
                  <c:v>1665</c:v>
                </c:pt>
                <c:pt idx="122">
                  <c:v>1648</c:v>
                </c:pt>
                <c:pt idx="123">
                  <c:v>1654</c:v>
                </c:pt>
                <c:pt idx="124">
                  <c:v>1671</c:v>
                </c:pt>
                <c:pt idx="125">
                  <c:v>1690</c:v>
                </c:pt>
                <c:pt idx="126">
                  <c:v>1703</c:v>
                </c:pt>
                <c:pt idx="127">
                  <c:v>1707</c:v>
                </c:pt>
                <c:pt idx="128">
                  <c:v>1704</c:v>
                </c:pt>
                <c:pt idx="129">
                  <c:v>1698</c:v>
                </c:pt>
                <c:pt idx="130">
                  <c:v>1692</c:v>
                </c:pt>
                <c:pt idx="131">
                  <c:v>1689</c:v>
                </c:pt>
                <c:pt idx="132">
                  <c:v>1688</c:v>
                </c:pt>
                <c:pt idx="133">
                  <c:v>1690</c:v>
                </c:pt>
                <c:pt idx="134">
                  <c:v>1692</c:v>
                </c:pt>
                <c:pt idx="135">
                  <c:v>1693</c:v>
                </c:pt>
                <c:pt idx="136">
                  <c:v>1694</c:v>
                </c:pt>
                <c:pt idx="137">
                  <c:v>1694</c:v>
                </c:pt>
                <c:pt idx="138">
                  <c:v>1694</c:v>
                </c:pt>
                <c:pt idx="139">
                  <c:v>1693</c:v>
                </c:pt>
                <c:pt idx="140">
                  <c:v>1692</c:v>
                </c:pt>
                <c:pt idx="141">
                  <c:v>1692</c:v>
                </c:pt>
                <c:pt idx="142">
                  <c:v>1692</c:v>
                </c:pt>
                <c:pt idx="143">
                  <c:v>1693</c:v>
                </c:pt>
                <c:pt idx="144">
                  <c:v>1693</c:v>
                </c:pt>
                <c:pt idx="145">
                  <c:v>1693</c:v>
                </c:pt>
                <c:pt idx="146">
                  <c:v>1693</c:v>
                </c:pt>
                <c:pt idx="147">
                  <c:v>1693</c:v>
                </c:pt>
                <c:pt idx="148">
                  <c:v>1693</c:v>
                </c:pt>
                <c:pt idx="149">
                  <c:v>1693</c:v>
                </c:pt>
                <c:pt idx="150">
                  <c:v>1693</c:v>
                </c:pt>
                <c:pt idx="151">
                  <c:v>1693</c:v>
                </c:pt>
                <c:pt idx="152">
                  <c:v>1693</c:v>
                </c:pt>
                <c:pt idx="153">
                  <c:v>1693</c:v>
                </c:pt>
                <c:pt idx="154">
                  <c:v>1693</c:v>
                </c:pt>
                <c:pt idx="155">
                  <c:v>1693</c:v>
                </c:pt>
                <c:pt idx="156">
                  <c:v>1693</c:v>
                </c:pt>
                <c:pt idx="157">
                  <c:v>1693</c:v>
                </c:pt>
                <c:pt idx="158">
                  <c:v>1693</c:v>
                </c:pt>
                <c:pt idx="159">
                  <c:v>1693</c:v>
                </c:pt>
                <c:pt idx="160">
                  <c:v>1693</c:v>
                </c:pt>
                <c:pt idx="161">
                  <c:v>1693</c:v>
                </c:pt>
                <c:pt idx="162">
                  <c:v>1693</c:v>
                </c:pt>
                <c:pt idx="163">
                  <c:v>1693</c:v>
                </c:pt>
                <c:pt idx="164">
                  <c:v>1693</c:v>
                </c:pt>
                <c:pt idx="165">
                  <c:v>1693</c:v>
                </c:pt>
                <c:pt idx="166">
                  <c:v>1693</c:v>
                </c:pt>
                <c:pt idx="167">
                  <c:v>1693</c:v>
                </c:pt>
                <c:pt idx="168">
                  <c:v>1693</c:v>
                </c:pt>
                <c:pt idx="169">
                  <c:v>1693</c:v>
                </c:pt>
                <c:pt idx="170">
                  <c:v>1693</c:v>
                </c:pt>
                <c:pt idx="171">
                  <c:v>1693</c:v>
                </c:pt>
                <c:pt idx="172">
                  <c:v>1693</c:v>
                </c:pt>
                <c:pt idx="173">
                  <c:v>1693</c:v>
                </c:pt>
                <c:pt idx="174">
                  <c:v>1693</c:v>
                </c:pt>
                <c:pt idx="175">
                  <c:v>1693</c:v>
                </c:pt>
                <c:pt idx="176">
                  <c:v>1693</c:v>
                </c:pt>
                <c:pt idx="177">
                  <c:v>1693</c:v>
                </c:pt>
                <c:pt idx="178">
                  <c:v>1693</c:v>
                </c:pt>
                <c:pt idx="179">
                  <c:v>1693</c:v>
                </c:pt>
                <c:pt idx="180">
                  <c:v>1693</c:v>
                </c:pt>
                <c:pt idx="181">
                  <c:v>1693</c:v>
                </c:pt>
                <c:pt idx="182">
                  <c:v>1693</c:v>
                </c:pt>
                <c:pt idx="183">
                  <c:v>1693</c:v>
                </c:pt>
                <c:pt idx="184">
                  <c:v>1693</c:v>
                </c:pt>
                <c:pt idx="185">
                  <c:v>1693</c:v>
                </c:pt>
                <c:pt idx="186">
                  <c:v>1693</c:v>
                </c:pt>
                <c:pt idx="187">
                  <c:v>1693</c:v>
                </c:pt>
                <c:pt idx="188">
                  <c:v>1693</c:v>
                </c:pt>
                <c:pt idx="189">
                  <c:v>1693</c:v>
                </c:pt>
                <c:pt idx="190">
                  <c:v>1693</c:v>
                </c:pt>
                <c:pt idx="191">
                  <c:v>1693</c:v>
                </c:pt>
                <c:pt idx="192">
                  <c:v>1693</c:v>
                </c:pt>
                <c:pt idx="193">
                  <c:v>1693</c:v>
                </c:pt>
                <c:pt idx="194">
                  <c:v>1693</c:v>
                </c:pt>
                <c:pt idx="195">
                  <c:v>1693</c:v>
                </c:pt>
                <c:pt idx="196">
                  <c:v>1693</c:v>
                </c:pt>
                <c:pt idx="197">
                  <c:v>1693</c:v>
                </c:pt>
                <c:pt idx="198">
                  <c:v>1693</c:v>
                </c:pt>
                <c:pt idx="199">
                  <c:v>1693</c:v>
                </c:pt>
                <c:pt idx="200">
                  <c:v>1693</c:v>
                </c:pt>
                <c:pt idx="201">
                  <c:v>1693</c:v>
                </c:pt>
                <c:pt idx="202">
                  <c:v>1693</c:v>
                </c:pt>
                <c:pt idx="203">
                  <c:v>1693</c:v>
                </c:pt>
                <c:pt idx="204">
                  <c:v>1693</c:v>
                </c:pt>
              </c:numCache>
            </c:numRef>
          </c:val>
          <c:smooth val="0"/>
          <c:extLst>
            <c:ext xmlns:c16="http://schemas.microsoft.com/office/drawing/2014/chart" uri="{C3380CC4-5D6E-409C-BE32-E72D297353CC}">
              <c16:uniqueId val="{00000005-615F-4A66-916D-A15A7F10BACF}"/>
            </c:ext>
          </c:extLst>
        </c:ser>
        <c:ser>
          <c:idx val="6"/>
          <c:order val="6"/>
          <c:tx>
            <c:strRef>
              <c:f>'10.7 pieces one joint per piece'!$K$2</c:f>
              <c:strCache>
                <c:ptCount val="1"/>
                <c:pt idx="0">
                  <c:v>B7</c:v>
                </c:pt>
              </c:strCache>
            </c:strRef>
          </c:tx>
          <c:spPr>
            <a:ln w="28575" cap="rnd">
              <a:solidFill>
                <a:schemeClr val="accent1">
                  <a:lumMod val="60000"/>
                </a:schemeClr>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piece'!$K$3:$K$207</c:f>
              <c:numCache>
                <c:formatCode>General</c:formatCode>
                <c:ptCount val="205"/>
                <c:pt idx="0">
                  <c:v>0</c:v>
                </c:pt>
                <c:pt idx="1">
                  <c:v>577</c:v>
                </c:pt>
                <c:pt idx="2">
                  <c:v>1227</c:v>
                </c:pt>
                <c:pt idx="3">
                  <c:v>1640</c:v>
                </c:pt>
                <c:pt idx="4">
                  <c:v>1736</c:v>
                </c:pt>
                <c:pt idx="5">
                  <c:v>1611</c:v>
                </c:pt>
                <c:pt idx="6">
                  <c:v>1416</c:v>
                </c:pt>
                <c:pt idx="7">
                  <c:v>1267</c:v>
                </c:pt>
                <c:pt idx="8">
                  <c:v>1207</c:v>
                </c:pt>
                <c:pt idx="9">
                  <c:v>1225</c:v>
                </c:pt>
                <c:pt idx="10">
                  <c:v>1278</c:v>
                </c:pt>
                <c:pt idx="11">
                  <c:v>1328</c:v>
                </c:pt>
                <c:pt idx="12">
                  <c:v>1355</c:v>
                </c:pt>
                <c:pt idx="13">
                  <c:v>1357</c:v>
                </c:pt>
                <c:pt idx="14">
                  <c:v>1344</c:v>
                </c:pt>
                <c:pt idx="15">
                  <c:v>1328</c:v>
                </c:pt>
                <c:pt idx="16">
                  <c:v>1318</c:v>
                </c:pt>
                <c:pt idx="17">
                  <c:v>1315</c:v>
                </c:pt>
                <c:pt idx="18">
                  <c:v>1317</c:v>
                </c:pt>
                <c:pt idx="19">
                  <c:v>1322</c:v>
                </c:pt>
                <c:pt idx="20">
                  <c:v>1326</c:v>
                </c:pt>
                <c:pt idx="21">
                  <c:v>1327</c:v>
                </c:pt>
                <c:pt idx="22">
                  <c:v>1327</c:v>
                </c:pt>
                <c:pt idx="23">
                  <c:v>1326</c:v>
                </c:pt>
                <c:pt idx="24">
                  <c:v>1324</c:v>
                </c:pt>
                <c:pt idx="25">
                  <c:v>1324</c:v>
                </c:pt>
                <c:pt idx="26">
                  <c:v>1324</c:v>
                </c:pt>
                <c:pt idx="27">
                  <c:v>1324</c:v>
                </c:pt>
                <c:pt idx="28">
                  <c:v>1324</c:v>
                </c:pt>
                <c:pt idx="29">
                  <c:v>1324</c:v>
                </c:pt>
                <c:pt idx="30">
                  <c:v>1325</c:v>
                </c:pt>
                <c:pt idx="31">
                  <c:v>1324</c:v>
                </c:pt>
                <c:pt idx="32">
                  <c:v>1324</c:v>
                </c:pt>
                <c:pt idx="33">
                  <c:v>1324</c:v>
                </c:pt>
                <c:pt idx="34">
                  <c:v>1324</c:v>
                </c:pt>
                <c:pt idx="35">
                  <c:v>1324</c:v>
                </c:pt>
                <c:pt idx="36">
                  <c:v>1324</c:v>
                </c:pt>
                <c:pt idx="37">
                  <c:v>1324</c:v>
                </c:pt>
                <c:pt idx="38">
                  <c:v>1324</c:v>
                </c:pt>
                <c:pt idx="39">
                  <c:v>1324</c:v>
                </c:pt>
                <c:pt idx="40">
                  <c:v>1324</c:v>
                </c:pt>
                <c:pt idx="41">
                  <c:v>1324</c:v>
                </c:pt>
                <c:pt idx="42">
                  <c:v>1324</c:v>
                </c:pt>
                <c:pt idx="43">
                  <c:v>1324</c:v>
                </c:pt>
                <c:pt idx="44">
                  <c:v>1324</c:v>
                </c:pt>
                <c:pt idx="45">
                  <c:v>1324</c:v>
                </c:pt>
                <c:pt idx="46">
                  <c:v>1324</c:v>
                </c:pt>
                <c:pt idx="47">
                  <c:v>1324</c:v>
                </c:pt>
                <c:pt idx="48">
                  <c:v>1324</c:v>
                </c:pt>
                <c:pt idx="49">
                  <c:v>1324</c:v>
                </c:pt>
                <c:pt idx="50">
                  <c:v>1324</c:v>
                </c:pt>
                <c:pt idx="51">
                  <c:v>1324</c:v>
                </c:pt>
                <c:pt idx="52">
                  <c:v>1324</c:v>
                </c:pt>
                <c:pt idx="53">
                  <c:v>1324</c:v>
                </c:pt>
                <c:pt idx="54">
                  <c:v>1324</c:v>
                </c:pt>
                <c:pt idx="55">
                  <c:v>1324</c:v>
                </c:pt>
                <c:pt idx="56">
                  <c:v>1324</c:v>
                </c:pt>
                <c:pt idx="57">
                  <c:v>1324</c:v>
                </c:pt>
                <c:pt idx="58">
                  <c:v>1324</c:v>
                </c:pt>
                <c:pt idx="59">
                  <c:v>1324</c:v>
                </c:pt>
                <c:pt idx="60">
                  <c:v>1324</c:v>
                </c:pt>
                <c:pt idx="61">
                  <c:v>1324</c:v>
                </c:pt>
                <c:pt idx="62">
                  <c:v>1324</c:v>
                </c:pt>
                <c:pt idx="63">
                  <c:v>1324</c:v>
                </c:pt>
                <c:pt idx="64">
                  <c:v>1324</c:v>
                </c:pt>
                <c:pt idx="65">
                  <c:v>1324</c:v>
                </c:pt>
                <c:pt idx="66">
                  <c:v>1324</c:v>
                </c:pt>
                <c:pt idx="67">
                  <c:v>1324</c:v>
                </c:pt>
                <c:pt idx="68">
                  <c:v>1324</c:v>
                </c:pt>
                <c:pt idx="69">
                  <c:v>1324</c:v>
                </c:pt>
                <c:pt idx="70">
                  <c:v>1324</c:v>
                </c:pt>
                <c:pt idx="71">
                  <c:v>1324</c:v>
                </c:pt>
                <c:pt idx="72">
                  <c:v>1324</c:v>
                </c:pt>
                <c:pt idx="73">
                  <c:v>1324</c:v>
                </c:pt>
                <c:pt idx="74">
                  <c:v>1324</c:v>
                </c:pt>
                <c:pt idx="75">
                  <c:v>1324</c:v>
                </c:pt>
                <c:pt idx="76">
                  <c:v>1324</c:v>
                </c:pt>
                <c:pt idx="77">
                  <c:v>1324</c:v>
                </c:pt>
                <c:pt idx="78">
                  <c:v>1324</c:v>
                </c:pt>
                <c:pt idx="79">
                  <c:v>1324</c:v>
                </c:pt>
                <c:pt idx="80">
                  <c:v>9408</c:v>
                </c:pt>
                <c:pt idx="81">
                  <c:v>15859</c:v>
                </c:pt>
                <c:pt idx="82">
                  <c:v>13248</c:v>
                </c:pt>
                <c:pt idx="83">
                  <c:v>8181</c:v>
                </c:pt>
                <c:pt idx="84">
                  <c:v>2638</c:v>
                </c:pt>
                <c:pt idx="85">
                  <c:v>1517</c:v>
                </c:pt>
                <c:pt idx="86">
                  <c:v>2448</c:v>
                </c:pt>
                <c:pt idx="87">
                  <c:v>1360</c:v>
                </c:pt>
                <c:pt idx="88">
                  <c:v>419</c:v>
                </c:pt>
                <c:pt idx="89">
                  <c:v>1791</c:v>
                </c:pt>
                <c:pt idx="90">
                  <c:v>2371</c:v>
                </c:pt>
                <c:pt idx="91">
                  <c:v>2245</c:v>
                </c:pt>
                <c:pt idx="92">
                  <c:v>1773</c:v>
                </c:pt>
                <c:pt idx="93">
                  <c:v>1312</c:v>
                </c:pt>
                <c:pt idx="94">
                  <c:v>1057</c:v>
                </c:pt>
                <c:pt idx="95">
                  <c:v>1030</c:v>
                </c:pt>
                <c:pt idx="96">
                  <c:v>1143</c:v>
                </c:pt>
                <c:pt idx="97">
                  <c:v>1285</c:v>
                </c:pt>
                <c:pt idx="98">
                  <c:v>1383</c:v>
                </c:pt>
                <c:pt idx="99">
                  <c:v>1413</c:v>
                </c:pt>
                <c:pt idx="100">
                  <c:v>1391</c:v>
                </c:pt>
                <c:pt idx="101">
                  <c:v>1350</c:v>
                </c:pt>
                <c:pt idx="102">
                  <c:v>1316</c:v>
                </c:pt>
                <c:pt idx="103">
                  <c:v>1300</c:v>
                </c:pt>
                <c:pt idx="104">
                  <c:v>1302</c:v>
                </c:pt>
                <c:pt idx="105">
                  <c:v>1313</c:v>
                </c:pt>
                <c:pt idx="106">
                  <c:v>2485</c:v>
                </c:pt>
                <c:pt idx="107">
                  <c:v>3543</c:v>
                </c:pt>
                <c:pt idx="108">
                  <c:v>3292</c:v>
                </c:pt>
                <c:pt idx="109">
                  <c:v>2666</c:v>
                </c:pt>
                <c:pt idx="110">
                  <c:v>1945</c:v>
                </c:pt>
                <c:pt idx="111">
                  <c:v>1376</c:v>
                </c:pt>
                <c:pt idx="112">
                  <c:v>1101</c:v>
                </c:pt>
                <c:pt idx="113">
                  <c:v>1105</c:v>
                </c:pt>
                <c:pt idx="114">
                  <c:v>1294</c:v>
                </c:pt>
                <c:pt idx="115">
                  <c:v>1546</c:v>
                </c:pt>
                <c:pt idx="116">
                  <c:v>1762</c:v>
                </c:pt>
                <c:pt idx="117">
                  <c:v>1870</c:v>
                </c:pt>
                <c:pt idx="118">
                  <c:v>1870</c:v>
                </c:pt>
                <c:pt idx="119">
                  <c:v>1804</c:v>
                </c:pt>
                <c:pt idx="120">
                  <c:v>1727</c:v>
                </c:pt>
                <c:pt idx="121">
                  <c:v>1673</c:v>
                </c:pt>
                <c:pt idx="122">
                  <c:v>1652</c:v>
                </c:pt>
                <c:pt idx="123">
                  <c:v>1658</c:v>
                </c:pt>
                <c:pt idx="124">
                  <c:v>1679</c:v>
                </c:pt>
                <c:pt idx="125">
                  <c:v>1701</c:v>
                </c:pt>
                <c:pt idx="126">
                  <c:v>1716</c:v>
                </c:pt>
                <c:pt idx="127">
                  <c:v>1721</c:v>
                </c:pt>
                <c:pt idx="128">
                  <c:v>1718</c:v>
                </c:pt>
                <c:pt idx="129">
                  <c:v>1710</c:v>
                </c:pt>
                <c:pt idx="130">
                  <c:v>1704</c:v>
                </c:pt>
                <c:pt idx="131">
                  <c:v>1700</c:v>
                </c:pt>
                <c:pt idx="132">
                  <c:v>1699</c:v>
                </c:pt>
                <c:pt idx="133">
                  <c:v>1701</c:v>
                </c:pt>
                <c:pt idx="134">
                  <c:v>1703</c:v>
                </c:pt>
                <c:pt idx="135">
                  <c:v>1705</c:v>
                </c:pt>
                <c:pt idx="136">
                  <c:v>1706</c:v>
                </c:pt>
                <c:pt idx="137">
                  <c:v>1706</c:v>
                </c:pt>
                <c:pt idx="138">
                  <c:v>1705</c:v>
                </c:pt>
                <c:pt idx="139">
                  <c:v>1705</c:v>
                </c:pt>
                <c:pt idx="140">
                  <c:v>1704</c:v>
                </c:pt>
                <c:pt idx="141">
                  <c:v>1704</c:v>
                </c:pt>
                <c:pt idx="142">
                  <c:v>1704</c:v>
                </c:pt>
                <c:pt idx="143">
                  <c:v>1704</c:v>
                </c:pt>
                <c:pt idx="144">
                  <c:v>1704</c:v>
                </c:pt>
                <c:pt idx="145">
                  <c:v>1705</c:v>
                </c:pt>
                <c:pt idx="146">
                  <c:v>1705</c:v>
                </c:pt>
                <c:pt idx="147">
                  <c:v>1705</c:v>
                </c:pt>
                <c:pt idx="148">
                  <c:v>1704</c:v>
                </c:pt>
                <c:pt idx="149">
                  <c:v>1704</c:v>
                </c:pt>
                <c:pt idx="150">
                  <c:v>1704</c:v>
                </c:pt>
                <c:pt idx="151">
                  <c:v>1704</c:v>
                </c:pt>
                <c:pt idx="152">
                  <c:v>1704</c:v>
                </c:pt>
                <c:pt idx="153">
                  <c:v>1704</c:v>
                </c:pt>
                <c:pt idx="154">
                  <c:v>1704</c:v>
                </c:pt>
                <c:pt idx="155">
                  <c:v>1704</c:v>
                </c:pt>
                <c:pt idx="156">
                  <c:v>1704</c:v>
                </c:pt>
                <c:pt idx="157">
                  <c:v>1704</c:v>
                </c:pt>
                <c:pt idx="158">
                  <c:v>1704</c:v>
                </c:pt>
                <c:pt idx="159">
                  <c:v>1704</c:v>
                </c:pt>
                <c:pt idx="160">
                  <c:v>1704</c:v>
                </c:pt>
                <c:pt idx="161">
                  <c:v>1704</c:v>
                </c:pt>
                <c:pt idx="162">
                  <c:v>1704</c:v>
                </c:pt>
                <c:pt idx="163">
                  <c:v>1704</c:v>
                </c:pt>
                <c:pt idx="164">
                  <c:v>1704</c:v>
                </c:pt>
                <c:pt idx="165">
                  <c:v>1704</c:v>
                </c:pt>
                <c:pt idx="166">
                  <c:v>1704</c:v>
                </c:pt>
                <c:pt idx="167">
                  <c:v>1704</c:v>
                </c:pt>
                <c:pt idx="168">
                  <c:v>1704</c:v>
                </c:pt>
                <c:pt idx="169">
                  <c:v>1704</c:v>
                </c:pt>
                <c:pt idx="170">
                  <c:v>1704</c:v>
                </c:pt>
                <c:pt idx="171">
                  <c:v>1704</c:v>
                </c:pt>
                <c:pt idx="172">
                  <c:v>1704</c:v>
                </c:pt>
                <c:pt idx="173">
                  <c:v>1704</c:v>
                </c:pt>
                <c:pt idx="174">
                  <c:v>1704</c:v>
                </c:pt>
                <c:pt idx="175">
                  <c:v>1704</c:v>
                </c:pt>
                <c:pt idx="176">
                  <c:v>1704</c:v>
                </c:pt>
                <c:pt idx="177">
                  <c:v>1704</c:v>
                </c:pt>
                <c:pt idx="178">
                  <c:v>1704</c:v>
                </c:pt>
                <c:pt idx="179">
                  <c:v>1704</c:v>
                </c:pt>
                <c:pt idx="180">
                  <c:v>1704</c:v>
                </c:pt>
                <c:pt idx="181">
                  <c:v>1704</c:v>
                </c:pt>
                <c:pt idx="182">
                  <c:v>1704</c:v>
                </c:pt>
                <c:pt idx="183">
                  <c:v>1704</c:v>
                </c:pt>
                <c:pt idx="184">
                  <c:v>1704</c:v>
                </c:pt>
                <c:pt idx="185">
                  <c:v>1704</c:v>
                </c:pt>
                <c:pt idx="186">
                  <c:v>1704</c:v>
                </c:pt>
                <c:pt idx="187">
                  <c:v>1704</c:v>
                </c:pt>
                <c:pt idx="188">
                  <c:v>1704</c:v>
                </c:pt>
                <c:pt idx="189">
                  <c:v>1704</c:v>
                </c:pt>
                <c:pt idx="190">
                  <c:v>1704</c:v>
                </c:pt>
                <c:pt idx="191">
                  <c:v>1704</c:v>
                </c:pt>
                <c:pt idx="192">
                  <c:v>1704</c:v>
                </c:pt>
                <c:pt idx="193">
                  <c:v>1704</c:v>
                </c:pt>
                <c:pt idx="194">
                  <c:v>1704</c:v>
                </c:pt>
                <c:pt idx="195">
                  <c:v>1704</c:v>
                </c:pt>
                <c:pt idx="196">
                  <c:v>1704</c:v>
                </c:pt>
                <c:pt idx="197">
                  <c:v>1704</c:v>
                </c:pt>
                <c:pt idx="198">
                  <c:v>1704</c:v>
                </c:pt>
                <c:pt idx="199">
                  <c:v>1704</c:v>
                </c:pt>
                <c:pt idx="200">
                  <c:v>1704</c:v>
                </c:pt>
                <c:pt idx="201">
                  <c:v>1704</c:v>
                </c:pt>
                <c:pt idx="202">
                  <c:v>1704</c:v>
                </c:pt>
                <c:pt idx="203">
                  <c:v>1704</c:v>
                </c:pt>
                <c:pt idx="204">
                  <c:v>1704</c:v>
                </c:pt>
              </c:numCache>
            </c:numRef>
          </c:val>
          <c:smooth val="0"/>
          <c:extLst>
            <c:ext xmlns:c16="http://schemas.microsoft.com/office/drawing/2014/chart" uri="{C3380CC4-5D6E-409C-BE32-E72D297353CC}">
              <c16:uniqueId val="{00000006-615F-4A66-916D-A15A7F10BACF}"/>
            </c:ext>
          </c:extLst>
        </c:ser>
        <c:ser>
          <c:idx val="7"/>
          <c:order val="7"/>
          <c:tx>
            <c:strRef>
              <c:f>'10.7 pieces one joint per piece'!$L$2</c:f>
              <c:strCache>
                <c:ptCount val="1"/>
                <c:pt idx="0">
                  <c:v>GB2</c:v>
                </c:pt>
              </c:strCache>
            </c:strRef>
          </c:tx>
          <c:spPr>
            <a:ln w="28575" cap="rnd">
              <a:solidFill>
                <a:schemeClr val="accent2">
                  <a:lumMod val="60000"/>
                </a:schemeClr>
              </a:solidFill>
              <a:round/>
            </a:ln>
            <a:effectLst/>
          </c:spPr>
          <c:marker>
            <c:symbol val="none"/>
          </c:marker>
          <c:cat>
            <c:numRef>
              <c:f>'10.7 pieces one joint per piece'!$C$3:$C$207</c:f>
              <c:numCache>
                <c:formatCode>General</c:formatCode>
                <c:ptCount val="20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numCache>
            </c:numRef>
          </c:cat>
          <c:val>
            <c:numRef>
              <c:f>'10.7 pieces one joint per piece'!$L$3:$L$207</c:f>
              <c:numCache>
                <c:formatCode>General</c:formatCode>
                <c:ptCount val="205"/>
                <c:pt idx="0">
                  <c:v>0</c:v>
                </c:pt>
                <c:pt idx="1">
                  <c:v>171</c:v>
                </c:pt>
                <c:pt idx="2">
                  <c:v>271</c:v>
                </c:pt>
                <c:pt idx="3">
                  <c:v>351</c:v>
                </c:pt>
                <c:pt idx="4">
                  <c:v>372</c:v>
                </c:pt>
                <c:pt idx="5">
                  <c:v>348</c:v>
                </c:pt>
                <c:pt idx="6">
                  <c:v>310</c:v>
                </c:pt>
                <c:pt idx="7">
                  <c:v>282</c:v>
                </c:pt>
                <c:pt idx="8">
                  <c:v>271</c:v>
                </c:pt>
                <c:pt idx="9">
                  <c:v>274</c:v>
                </c:pt>
                <c:pt idx="10">
                  <c:v>284</c:v>
                </c:pt>
                <c:pt idx="11">
                  <c:v>293</c:v>
                </c:pt>
                <c:pt idx="12">
                  <c:v>299</c:v>
                </c:pt>
                <c:pt idx="13">
                  <c:v>299</c:v>
                </c:pt>
                <c:pt idx="14">
                  <c:v>296</c:v>
                </c:pt>
                <c:pt idx="15">
                  <c:v>293</c:v>
                </c:pt>
                <c:pt idx="16">
                  <c:v>291</c:v>
                </c:pt>
                <c:pt idx="17">
                  <c:v>291</c:v>
                </c:pt>
                <c:pt idx="18">
                  <c:v>291</c:v>
                </c:pt>
                <c:pt idx="19">
                  <c:v>292</c:v>
                </c:pt>
                <c:pt idx="20">
                  <c:v>293</c:v>
                </c:pt>
                <c:pt idx="21">
                  <c:v>293</c:v>
                </c:pt>
                <c:pt idx="22">
                  <c:v>293</c:v>
                </c:pt>
                <c:pt idx="23">
                  <c:v>293</c:v>
                </c:pt>
                <c:pt idx="24">
                  <c:v>293</c:v>
                </c:pt>
                <c:pt idx="25">
                  <c:v>293</c:v>
                </c:pt>
                <c:pt idx="26">
                  <c:v>293</c:v>
                </c:pt>
                <c:pt idx="27">
                  <c:v>293</c:v>
                </c:pt>
                <c:pt idx="28">
                  <c:v>293</c:v>
                </c:pt>
                <c:pt idx="29">
                  <c:v>293</c:v>
                </c:pt>
                <c:pt idx="30">
                  <c:v>293</c:v>
                </c:pt>
                <c:pt idx="31">
                  <c:v>293</c:v>
                </c:pt>
                <c:pt idx="32">
                  <c:v>293</c:v>
                </c:pt>
                <c:pt idx="33">
                  <c:v>293</c:v>
                </c:pt>
                <c:pt idx="34">
                  <c:v>293</c:v>
                </c:pt>
                <c:pt idx="35">
                  <c:v>293</c:v>
                </c:pt>
                <c:pt idx="36">
                  <c:v>293</c:v>
                </c:pt>
                <c:pt idx="37">
                  <c:v>293</c:v>
                </c:pt>
                <c:pt idx="38">
                  <c:v>293</c:v>
                </c:pt>
                <c:pt idx="39">
                  <c:v>293</c:v>
                </c:pt>
                <c:pt idx="40">
                  <c:v>293</c:v>
                </c:pt>
                <c:pt idx="41">
                  <c:v>293</c:v>
                </c:pt>
                <c:pt idx="42">
                  <c:v>293</c:v>
                </c:pt>
                <c:pt idx="43">
                  <c:v>293</c:v>
                </c:pt>
                <c:pt idx="44">
                  <c:v>293</c:v>
                </c:pt>
                <c:pt idx="45">
                  <c:v>293</c:v>
                </c:pt>
                <c:pt idx="46">
                  <c:v>293</c:v>
                </c:pt>
                <c:pt idx="47">
                  <c:v>293</c:v>
                </c:pt>
                <c:pt idx="48">
                  <c:v>293</c:v>
                </c:pt>
                <c:pt idx="49">
                  <c:v>293</c:v>
                </c:pt>
                <c:pt idx="50">
                  <c:v>293</c:v>
                </c:pt>
                <c:pt idx="51">
                  <c:v>293</c:v>
                </c:pt>
                <c:pt idx="52">
                  <c:v>293</c:v>
                </c:pt>
                <c:pt idx="53">
                  <c:v>293</c:v>
                </c:pt>
                <c:pt idx="54">
                  <c:v>293</c:v>
                </c:pt>
                <c:pt idx="55">
                  <c:v>293</c:v>
                </c:pt>
                <c:pt idx="56">
                  <c:v>293</c:v>
                </c:pt>
                <c:pt idx="57">
                  <c:v>293</c:v>
                </c:pt>
                <c:pt idx="58">
                  <c:v>293</c:v>
                </c:pt>
                <c:pt idx="59">
                  <c:v>293</c:v>
                </c:pt>
                <c:pt idx="60">
                  <c:v>293</c:v>
                </c:pt>
                <c:pt idx="61">
                  <c:v>293</c:v>
                </c:pt>
                <c:pt idx="62">
                  <c:v>293</c:v>
                </c:pt>
                <c:pt idx="63">
                  <c:v>293</c:v>
                </c:pt>
                <c:pt idx="64">
                  <c:v>293</c:v>
                </c:pt>
                <c:pt idx="65">
                  <c:v>293</c:v>
                </c:pt>
                <c:pt idx="66">
                  <c:v>293</c:v>
                </c:pt>
                <c:pt idx="67">
                  <c:v>293</c:v>
                </c:pt>
                <c:pt idx="68">
                  <c:v>293</c:v>
                </c:pt>
                <c:pt idx="69">
                  <c:v>293</c:v>
                </c:pt>
                <c:pt idx="70">
                  <c:v>293</c:v>
                </c:pt>
                <c:pt idx="71">
                  <c:v>293</c:v>
                </c:pt>
                <c:pt idx="72">
                  <c:v>293</c:v>
                </c:pt>
                <c:pt idx="73">
                  <c:v>293</c:v>
                </c:pt>
                <c:pt idx="74">
                  <c:v>293</c:v>
                </c:pt>
                <c:pt idx="75">
                  <c:v>293</c:v>
                </c:pt>
                <c:pt idx="76">
                  <c:v>293</c:v>
                </c:pt>
                <c:pt idx="77">
                  <c:v>293</c:v>
                </c:pt>
                <c:pt idx="78">
                  <c:v>293</c:v>
                </c:pt>
                <c:pt idx="79">
                  <c:v>293</c:v>
                </c:pt>
                <c:pt idx="80">
                  <c:v>4367</c:v>
                </c:pt>
                <c:pt idx="81">
                  <c:v>2524</c:v>
                </c:pt>
                <c:pt idx="82">
                  <c:v>1891</c:v>
                </c:pt>
                <c:pt idx="83">
                  <c:v>1577</c:v>
                </c:pt>
                <c:pt idx="84">
                  <c:v>800</c:v>
                </c:pt>
                <c:pt idx="85">
                  <c:v>249</c:v>
                </c:pt>
                <c:pt idx="86">
                  <c:v>485</c:v>
                </c:pt>
                <c:pt idx="87">
                  <c:v>337</c:v>
                </c:pt>
                <c:pt idx="88">
                  <c:v>164</c:v>
                </c:pt>
                <c:pt idx="89">
                  <c:v>443</c:v>
                </c:pt>
                <c:pt idx="90">
                  <c:v>566</c:v>
                </c:pt>
                <c:pt idx="91">
                  <c:v>538</c:v>
                </c:pt>
                <c:pt idx="92">
                  <c:v>439</c:v>
                </c:pt>
                <c:pt idx="93">
                  <c:v>344</c:v>
                </c:pt>
                <c:pt idx="94">
                  <c:v>293</c:v>
                </c:pt>
                <c:pt idx="95">
                  <c:v>287</c:v>
                </c:pt>
                <c:pt idx="96">
                  <c:v>310</c:v>
                </c:pt>
                <c:pt idx="97">
                  <c:v>339</c:v>
                </c:pt>
                <c:pt idx="98">
                  <c:v>359</c:v>
                </c:pt>
                <c:pt idx="99">
                  <c:v>366</c:v>
                </c:pt>
                <c:pt idx="100">
                  <c:v>361</c:v>
                </c:pt>
                <c:pt idx="101">
                  <c:v>353</c:v>
                </c:pt>
                <c:pt idx="102">
                  <c:v>346</c:v>
                </c:pt>
                <c:pt idx="103">
                  <c:v>342</c:v>
                </c:pt>
                <c:pt idx="104">
                  <c:v>343</c:v>
                </c:pt>
                <c:pt idx="105">
                  <c:v>345</c:v>
                </c:pt>
                <c:pt idx="106">
                  <c:v>841</c:v>
                </c:pt>
                <c:pt idx="107">
                  <c:v>737</c:v>
                </c:pt>
                <c:pt idx="108">
                  <c:v>650</c:v>
                </c:pt>
                <c:pt idx="109">
                  <c:v>590</c:v>
                </c:pt>
                <c:pt idx="110">
                  <c:v>482</c:v>
                </c:pt>
                <c:pt idx="111">
                  <c:v>397</c:v>
                </c:pt>
                <c:pt idx="112">
                  <c:v>330</c:v>
                </c:pt>
                <c:pt idx="113">
                  <c:v>309</c:v>
                </c:pt>
                <c:pt idx="114">
                  <c:v>366</c:v>
                </c:pt>
                <c:pt idx="115">
                  <c:v>420</c:v>
                </c:pt>
                <c:pt idx="116">
                  <c:v>452</c:v>
                </c:pt>
                <c:pt idx="117">
                  <c:v>467</c:v>
                </c:pt>
                <c:pt idx="118">
                  <c:v>467</c:v>
                </c:pt>
                <c:pt idx="119">
                  <c:v>454</c:v>
                </c:pt>
                <c:pt idx="120">
                  <c:v>436</c:v>
                </c:pt>
                <c:pt idx="121">
                  <c:v>427</c:v>
                </c:pt>
                <c:pt idx="122">
                  <c:v>424</c:v>
                </c:pt>
                <c:pt idx="123">
                  <c:v>422</c:v>
                </c:pt>
                <c:pt idx="124">
                  <c:v>428</c:v>
                </c:pt>
                <c:pt idx="125">
                  <c:v>432</c:v>
                </c:pt>
                <c:pt idx="126">
                  <c:v>435</c:v>
                </c:pt>
                <c:pt idx="127">
                  <c:v>436</c:v>
                </c:pt>
                <c:pt idx="128">
                  <c:v>436</c:v>
                </c:pt>
                <c:pt idx="129">
                  <c:v>434</c:v>
                </c:pt>
                <c:pt idx="130">
                  <c:v>433</c:v>
                </c:pt>
                <c:pt idx="131">
                  <c:v>432</c:v>
                </c:pt>
                <c:pt idx="132">
                  <c:v>432</c:v>
                </c:pt>
                <c:pt idx="133">
                  <c:v>432</c:v>
                </c:pt>
                <c:pt idx="134">
                  <c:v>433</c:v>
                </c:pt>
                <c:pt idx="135">
                  <c:v>433</c:v>
                </c:pt>
                <c:pt idx="136">
                  <c:v>433</c:v>
                </c:pt>
                <c:pt idx="137">
                  <c:v>433</c:v>
                </c:pt>
                <c:pt idx="138">
                  <c:v>433</c:v>
                </c:pt>
                <c:pt idx="139">
                  <c:v>433</c:v>
                </c:pt>
                <c:pt idx="140">
                  <c:v>433</c:v>
                </c:pt>
                <c:pt idx="141">
                  <c:v>433</c:v>
                </c:pt>
                <c:pt idx="142">
                  <c:v>433</c:v>
                </c:pt>
                <c:pt idx="143">
                  <c:v>433</c:v>
                </c:pt>
                <c:pt idx="144">
                  <c:v>433</c:v>
                </c:pt>
                <c:pt idx="145">
                  <c:v>433</c:v>
                </c:pt>
                <c:pt idx="146">
                  <c:v>433</c:v>
                </c:pt>
                <c:pt idx="147">
                  <c:v>433</c:v>
                </c:pt>
                <c:pt idx="148">
                  <c:v>433</c:v>
                </c:pt>
                <c:pt idx="149">
                  <c:v>433</c:v>
                </c:pt>
                <c:pt idx="150">
                  <c:v>433</c:v>
                </c:pt>
                <c:pt idx="151">
                  <c:v>433</c:v>
                </c:pt>
                <c:pt idx="152">
                  <c:v>433</c:v>
                </c:pt>
                <c:pt idx="153">
                  <c:v>433</c:v>
                </c:pt>
                <c:pt idx="154">
                  <c:v>433</c:v>
                </c:pt>
                <c:pt idx="155">
                  <c:v>433</c:v>
                </c:pt>
                <c:pt idx="156">
                  <c:v>433</c:v>
                </c:pt>
                <c:pt idx="157">
                  <c:v>433</c:v>
                </c:pt>
                <c:pt idx="158">
                  <c:v>433</c:v>
                </c:pt>
                <c:pt idx="159">
                  <c:v>433</c:v>
                </c:pt>
                <c:pt idx="160">
                  <c:v>433</c:v>
                </c:pt>
                <c:pt idx="161">
                  <c:v>433</c:v>
                </c:pt>
                <c:pt idx="162">
                  <c:v>433</c:v>
                </c:pt>
                <c:pt idx="163">
                  <c:v>433</c:v>
                </c:pt>
                <c:pt idx="164">
                  <c:v>433</c:v>
                </c:pt>
                <c:pt idx="165">
                  <c:v>433</c:v>
                </c:pt>
                <c:pt idx="166">
                  <c:v>433</c:v>
                </c:pt>
                <c:pt idx="167">
                  <c:v>433</c:v>
                </c:pt>
                <c:pt idx="168">
                  <c:v>433</c:v>
                </c:pt>
                <c:pt idx="169">
                  <c:v>433</c:v>
                </c:pt>
                <c:pt idx="170">
                  <c:v>433</c:v>
                </c:pt>
                <c:pt idx="171">
                  <c:v>433</c:v>
                </c:pt>
                <c:pt idx="172">
                  <c:v>433</c:v>
                </c:pt>
                <c:pt idx="173">
                  <c:v>433</c:v>
                </c:pt>
                <c:pt idx="174">
                  <c:v>433</c:v>
                </c:pt>
                <c:pt idx="175">
                  <c:v>433</c:v>
                </c:pt>
                <c:pt idx="176">
                  <c:v>433</c:v>
                </c:pt>
                <c:pt idx="177">
                  <c:v>433</c:v>
                </c:pt>
                <c:pt idx="178">
                  <c:v>433</c:v>
                </c:pt>
                <c:pt idx="179">
                  <c:v>433</c:v>
                </c:pt>
                <c:pt idx="180">
                  <c:v>433</c:v>
                </c:pt>
                <c:pt idx="181">
                  <c:v>433</c:v>
                </c:pt>
                <c:pt idx="182">
                  <c:v>433</c:v>
                </c:pt>
                <c:pt idx="183">
                  <c:v>433</c:v>
                </c:pt>
                <c:pt idx="184">
                  <c:v>433</c:v>
                </c:pt>
                <c:pt idx="185">
                  <c:v>433</c:v>
                </c:pt>
                <c:pt idx="186">
                  <c:v>433</c:v>
                </c:pt>
                <c:pt idx="187">
                  <c:v>433</c:v>
                </c:pt>
                <c:pt idx="188">
                  <c:v>433</c:v>
                </c:pt>
                <c:pt idx="189">
                  <c:v>433</c:v>
                </c:pt>
                <c:pt idx="190">
                  <c:v>433</c:v>
                </c:pt>
                <c:pt idx="191">
                  <c:v>433</c:v>
                </c:pt>
                <c:pt idx="192">
                  <c:v>433</c:v>
                </c:pt>
                <c:pt idx="193">
                  <c:v>433</c:v>
                </c:pt>
                <c:pt idx="194">
                  <c:v>433</c:v>
                </c:pt>
                <c:pt idx="195">
                  <c:v>433</c:v>
                </c:pt>
                <c:pt idx="196">
                  <c:v>433</c:v>
                </c:pt>
                <c:pt idx="197">
                  <c:v>433</c:v>
                </c:pt>
                <c:pt idx="198">
                  <c:v>433</c:v>
                </c:pt>
                <c:pt idx="199">
                  <c:v>433</c:v>
                </c:pt>
                <c:pt idx="200">
                  <c:v>433</c:v>
                </c:pt>
                <c:pt idx="201">
                  <c:v>433</c:v>
                </c:pt>
                <c:pt idx="202">
                  <c:v>433</c:v>
                </c:pt>
                <c:pt idx="203">
                  <c:v>433</c:v>
                </c:pt>
                <c:pt idx="204">
                  <c:v>433</c:v>
                </c:pt>
              </c:numCache>
            </c:numRef>
          </c:val>
          <c:smooth val="0"/>
          <c:extLst>
            <c:ext xmlns:c16="http://schemas.microsoft.com/office/drawing/2014/chart" uri="{C3380CC4-5D6E-409C-BE32-E72D297353CC}">
              <c16:uniqueId val="{00000007-615F-4A66-916D-A15A7F10BACF}"/>
            </c:ext>
          </c:extLst>
        </c:ser>
        <c:dLbls>
          <c:showLegendKey val="0"/>
          <c:showVal val="0"/>
          <c:showCatName val="0"/>
          <c:showSerName val="0"/>
          <c:showPercent val="0"/>
          <c:showBubbleSize val="0"/>
        </c:dLbls>
        <c:smooth val="0"/>
        <c:axId val="308673416"/>
        <c:axId val="308666528"/>
      </c:lineChart>
      <c:catAx>
        <c:axId val="308673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666528"/>
        <c:crosses val="autoZero"/>
        <c:auto val="1"/>
        <c:lblAlgn val="ctr"/>
        <c:lblOffset val="100"/>
        <c:noMultiLvlLbl val="0"/>
      </c:catAx>
      <c:valAx>
        <c:axId val="308666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6734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'12. 7 pieces a joint betweeneve'!$E$2</c:f>
              <c:strCache>
                <c:ptCount val="1"/>
                <c:pt idx="0">
                  <c:v>GB1</c:v>
                </c:pt>
              </c:strCache>
            </c:strRef>
          </c:tx>
          <c:spPr>
            <a:ln w="28575" cap="rnd">
              <a:solidFill>
                <a:schemeClr val="accent1"/>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betweeneve'!$E$3:$E$194</c:f>
              <c:numCache>
                <c:formatCode>General</c:formatCode>
                <c:ptCount val="192"/>
                <c:pt idx="0">
                  <c:v>0</c:v>
                </c:pt>
                <c:pt idx="1">
                  <c:v>241</c:v>
                </c:pt>
                <c:pt idx="2">
                  <c:v>342</c:v>
                </c:pt>
                <c:pt idx="3">
                  <c:v>345</c:v>
                </c:pt>
                <c:pt idx="4">
                  <c:v>320</c:v>
                </c:pt>
                <c:pt idx="5">
                  <c:v>306</c:v>
                </c:pt>
                <c:pt idx="6">
                  <c:v>305</c:v>
                </c:pt>
                <c:pt idx="7">
                  <c:v>308</c:v>
                </c:pt>
                <c:pt idx="8">
                  <c:v>310</c:v>
                </c:pt>
                <c:pt idx="9">
                  <c:v>311</c:v>
                </c:pt>
                <c:pt idx="10">
                  <c:v>310</c:v>
                </c:pt>
                <c:pt idx="11">
                  <c:v>310</c:v>
                </c:pt>
                <c:pt idx="12">
                  <c:v>310</c:v>
                </c:pt>
                <c:pt idx="13">
                  <c:v>310</c:v>
                </c:pt>
                <c:pt idx="14">
                  <c:v>310</c:v>
                </c:pt>
                <c:pt idx="15">
                  <c:v>310</c:v>
                </c:pt>
                <c:pt idx="16">
                  <c:v>310</c:v>
                </c:pt>
                <c:pt idx="17">
                  <c:v>310</c:v>
                </c:pt>
                <c:pt idx="18">
                  <c:v>310</c:v>
                </c:pt>
                <c:pt idx="19">
                  <c:v>310</c:v>
                </c:pt>
                <c:pt idx="20">
                  <c:v>310</c:v>
                </c:pt>
                <c:pt idx="21">
                  <c:v>310</c:v>
                </c:pt>
                <c:pt idx="22">
                  <c:v>310</c:v>
                </c:pt>
                <c:pt idx="23">
                  <c:v>310</c:v>
                </c:pt>
                <c:pt idx="24">
                  <c:v>310</c:v>
                </c:pt>
                <c:pt idx="25">
                  <c:v>310</c:v>
                </c:pt>
                <c:pt idx="26">
                  <c:v>310</c:v>
                </c:pt>
                <c:pt idx="27">
                  <c:v>310</c:v>
                </c:pt>
                <c:pt idx="28">
                  <c:v>310</c:v>
                </c:pt>
                <c:pt idx="29">
                  <c:v>310</c:v>
                </c:pt>
                <c:pt idx="30">
                  <c:v>310</c:v>
                </c:pt>
                <c:pt idx="31">
                  <c:v>310</c:v>
                </c:pt>
                <c:pt idx="32">
                  <c:v>310</c:v>
                </c:pt>
                <c:pt idx="33">
                  <c:v>310</c:v>
                </c:pt>
                <c:pt idx="34">
                  <c:v>310</c:v>
                </c:pt>
                <c:pt idx="35">
                  <c:v>310</c:v>
                </c:pt>
                <c:pt idx="36">
                  <c:v>310</c:v>
                </c:pt>
                <c:pt idx="37">
                  <c:v>310</c:v>
                </c:pt>
                <c:pt idx="38">
                  <c:v>310</c:v>
                </c:pt>
                <c:pt idx="39">
                  <c:v>310</c:v>
                </c:pt>
                <c:pt idx="40">
                  <c:v>310</c:v>
                </c:pt>
                <c:pt idx="41">
                  <c:v>310</c:v>
                </c:pt>
                <c:pt idx="42">
                  <c:v>310</c:v>
                </c:pt>
                <c:pt idx="43">
                  <c:v>310</c:v>
                </c:pt>
                <c:pt idx="44">
                  <c:v>310</c:v>
                </c:pt>
                <c:pt idx="45">
                  <c:v>310</c:v>
                </c:pt>
                <c:pt idx="46">
                  <c:v>310</c:v>
                </c:pt>
                <c:pt idx="47">
                  <c:v>310</c:v>
                </c:pt>
                <c:pt idx="48">
                  <c:v>310</c:v>
                </c:pt>
                <c:pt idx="49">
                  <c:v>310</c:v>
                </c:pt>
                <c:pt idx="50">
                  <c:v>310</c:v>
                </c:pt>
                <c:pt idx="51">
                  <c:v>310</c:v>
                </c:pt>
                <c:pt idx="52">
                  <c:v>310</c:v>
                </c:pt>
                <c:pt idx="53">
                  <c:v>310</c:v>
                </c:pt>
                <c:pt idx="54">
                  <c:v>310</c:v>
                </c:pt>
                <c:pt idx="55">
                  <c:v>310</c:v>
                </c:pt>
                <c:pt idx="56">
                  <c:v>310</c:v>
                </c:pt>
                <c:pt idx="57">
                  <c:v>310</c:v>
                </c:pt>
                <c:pt idx="58">
                  <c:v>310</c:v>
                </c:pt>
                <c:pt idx="59">
                  <c:v>310</c:v>
                </c:pt>
                <c:pt idx="60">
                  <c:v>310</c:v>
                </c:pt>
                <c:pt idx="61">
                  <c:v>310</c:v>
                </c:pt>
                <c:pt idx="62">
                  <c:v>310</c:v>
                </c:pt>
                <c:pt idx="63">
                  <c:v>310</c:v>
                </c:pt>
                <c:pt idx="64">
                  <c:v>310</c:v>
                </c:pt>
                <c:pt idx="65">
                  <c:v>310</c:v>
                </c:pt>
                <c:pt idx="66">
                  <c:v>310</c:v>
                </c:pt>
                <c:pt idx="67">
                  <c:v>310</c:v>
                </c:pt>
                <c:pt idx="68">
                  <c:v>310</c:v>
                </c:pt>
                <c:pt idx="69">
                  <c:v>310</c:v>
                </c:pt>
                <c:pt idx="70">
                  <c:v>310</c:v>
                </c:pt>
                <c:pt idx="71">
                  <c:v>310</c:v>
                </c:pt>
                <c:pt idx="72">
                  <c:v>310</c:v>
                </c:pt>
                <c:pt idx="73">
                  <c:v>310</c:v>
                </c:pt>
                <c:pt idx="74">
                  <c:v>310</c:v>
                </c:pt>
                <c:pt idx="75">
                  <c:v>310</c:v>
                </c:pt>
                <c:pt idx="76">
                  <c:v>310</c:v>
                </c:pt>
                <c:pt idx="77">
                  <c:v>310</c:v>
                </c:pt>
                <c:pt idx="78">
                  <c:v>310</c:v>
                </c:pt>
                <c:pt idx="79">
                  <c:v>310</c:v>
                </c:pt>
                <c:pt idx="80">
                  <c:v>310</c:v>
                </c:pt>
                <c:pt idx="81">
                  <c:v>310</c:v>
                </c:pt>
                <c:pt idx="82">
                  <c:v>310</c:v>
                </c:pt>
                <c:pt idx="83">
                  <c:v>310</c:v>
                </c:pt>
                <c:pt idx="84">
                  <c:v>310</c:v>
                </c:pt>
                <c:pt idx="85">
                  <c:v>642</c:v>
                </c:pt>
                <c:pt idx="86">
                  <c:v>858</c:v>
                </c:pt>
                <c:pt idx="87">
                  <c:v>888</c:v>
                </c:pt>
                <c:pt idx="88">
                  <c:v>846</c:v>
                </c:pt>
                <c:pt idx="89">
                  <c:v>815</c:v>
                </c:pt>
                <c:pt idx="90">
                  <c:v>810</c:v>
                </c:pt>
                <c:pt idx="91">
                  <c:v>816</c:v>
                </c:pt>
                <c:pt idx="92">
                  <c:v>820</c:v>
                </c:pt>
                <c:pt idx="93">
                  <c:v>820</c:v>
                </c:pt>
                <c:pt idx="94">
                  <c:v>820</c:v>
                </c:pt>
                <c:pt idx="95">
                  <c:v>820</c:v>
                </c:pt>
                <c:pt idx="96">
                  <c:v>820</c:v>
                </c:pt>
                <c:pt idx="97">
                  <c:v>820</c:v>
                </c:pt>
                <c:pt idx="98">
                  <c:v>820</c:v>
                </c:pt>
                <c:pt idx="99">
                  <c:v>820</c:v>
                </c:pt>
                <c:pt idx="100">
                  <c:v>820</c:v>
                </c:pt>
                <c:pt idx="101">
                  <c:v>820</c:v>
                </c:pt>
                <c:pt idx="102">
                  <c:v>820</c:v>
                </c:pt>
                <c:pt idx="103">
                  <c:v>820</c:v>
                </c:pt>
                <c:pt idx="104">
                  <c:v>820</c:v>
                </c:pt>
                <c:pt idx="105">
                  <c:v>820</c:v>
                </c:pt>
                <c:pt idx="106">
                  <c:v>820</c:v>
                </c:pt>
                <c:pt idx="107">
                  <c:v>820</c:v>
                </c:pt>
                <c:pt idx="108">
                  <c:v>820</c:v>
                </c:pt>
                <c:pt idx="109">
                  <c:v>820</c:v>
                </c:pt>
                <c:pt idx="110">
                  <c:v>820</c:v>
                </c:pt>
                <c:pt idx="111">
                  <c:v>820</c:v>
                </c:pt>
                <c:pt idx="112">
                  <c:v>820</c:v>
                </c:pt>
                <c:pt idx="113">
                  <c:v>820</c:v>
                </c:pt>
                <c:pt idx="114">
                  <c:v>820</c:v>
                </c:pt>
                <c:pt idx="115">
                  <c:v>820</c:v>
                </c:pt>
                <c:pt idx="116">
                  <c:v>820</c:v>
                </c:pt>
                <c:pt idx="117">
                  <c:v>820</c:v>
                </c:pt>
                <c:pt idx="118">
                  <c:v>820</c:v>
                </c:pt>
                <c:pt idx="119">
                  <c:v>820</c:v>
                </c:pt>
                <c:pt idx="120">
                  <c:v>820</c:v>
                </c:pt>
                <c:pt idx="121">
                  <c:v>820</c:v>
                </c:pt>
                <c:pt idx="122">
                  <c:v>820</c:v>
                </c:pt>
                <c:pt idx="123">
                  <c:v>820</c:v>
                </c:pt>
                <c:pt idx="124">
                  <c:v>820</c:v>
                </c:pt>
                <c:pt idx="125">
                  <c:v>820</c:v>
                </c:pt>
                <c:pt idx="126">
                  <c:v>820</c:v>
                </c:pt>
                <c:pt idx="127">
                  <c:v>820</c:v>
                </c:pt>
                <c:pt idx="128">
                  <c:v>820</c:v>
                </c:pt>
                <c:pt idx="129">
                  <c:v>820</c:v>
                </c:pt>
                <c:pt idx="130">
                  <c:v>820</c:v>
                </c:pt>
                <c:pt idx="131">
                  <c:v>820</c:v>
                </c:pt>
                <c:pt idx="132">
                  <c:v>820</c:v>
                </c:pt>
                <c:pt idx="133">
                  <c:v>820</c:v>
                </c:pt>
                <c:pt idx="134">
                  <c:v>820</c:v>
                </c:pt>
                <c:pt idx="135">
                  <c:v>820</c:v>
                </c:pt>
                <c:pt idx="136">
                  <c:v>820</c:v>
                </c:pt>
                <c:pt idx="137">
                  <c:v>820</c:v>
                </c:pt>
                <c:pt idx="138">
                  <c:v>820</c:v>
                </c:pt>
                <c:pt idx="139">
                  <c:v>820</c:v>
                </c:pt>
                <c:pt idx="140">
                  <c:v>820</c:v>
                </c:pt>
                <c:pt idx="141">
                  <c:v>820</c:v>
                </c:pt>
                <c:pt idx="142">
                  <c:v>820</c:v>
                </c:pt>
                <c:pt idx="143">
                  <c:v>820</c:v>
                </c:pt>
                <c:pt idx="144">
                  <c:v>820</c:v>
                </c:pt>
                <c:pt idx="145">
                  <c:v>820</c:v>
                </c:pt>
                <c:pt idx="146">
                  <c:v>820</c:v>
                </c:pt>
                <c:pt idx="147">
                  <c:v>820</c:v>
                </c:pt>
                <c:pt idx="148">
                  <c:v>820</c:v>
                </c:pt>
                <c:pt idx="149">
                  <c:v>820</c:v>
                </c:pt>
                <c:pt idx="150">
                  <c:v>820</c:v>
                </c:pt>
                <c:pt idx="151">
                  <c:v>820</c:v>
                </c:pt>
                <c:pt idx="152">
                  <c:v>820</c:v>
                </c:pt>
                <c:pt idx="153">
                  <c:v>820</c:v>
                </c:pt>
                <c:pt idx="154">
                  <c:v>820</c:v>
                </c:pt>
                <c:pt idx="155">
                  <c:v>820</c:v>
                </c:pt>
                <c:pt idx="156">
                  <c:v>820</c:v>
                </c:pt>
                <c:pt idx="157">
                  <c:v>820</c:v>
                </c:pt>
                <c:pt idx="158">
                  <c:v>820</c:v>
                </c:pt>
                <c:pt idx="159">
                  <c:v>820</c:v>
                </c:pt>
                <c:pt idx="160">
                  <c:v>820</c:v>
                </c:pt>
                <c:pt idx="161">
                  <c:v>820</c:v>
                </c:pt>
                <c:pt idx="162">
                  <c:v>820</c:v>
                </c:pt>
                <c:pt idx="163">
                  <c:v>820</c:v>
                </c:pt>
                <c:pt idx="164">
                  <c:v>820</c:v>
                </c:pt>
                <c:pt idx="165">
                  <c:v>820</c:v>
                </c:pt>
                <c:pt idx="166">
                  <c:v>820</c:v>
                </c:pt>
                <c:pt idx="167">
                  <c:v>820</c:v>
                </c:pt>
                <c:pt idx="168">
                  <c:v>820</c:v>
                </c:pt>
                <c:pt idx="169">
                  <c:v>820</c:v>
                </c:pt>
                <c:pt idx="170">
                  <c:v>820</c:v>
                </c:pt>
                <c:pt idx="171">
                  <c:v>820</c:v>
                </c:pt>
                <c:pt idx="172">
                  <c:v>820</c:v>
                </c:pt>
                <c:pt idx="173">
                  <c:v>820</c:v>
                </c:pt>
                <c:pt idx="174">
                  <c:v>820</c:v>
                </c:pt>
                <c:pt idx="175">
                  <c:v>820</c:v>
                </c:pt>
                <c:pt idx="176">
                  <c:v>820</c:v>
                </c:pt>
                <c:pt idx="177">
                  <c:v>820</c:v>
                </c:pt>
                <c:pt idx="178">
                  <c:v>820</c:v>
                </c:pt>
                <c:pt idx="179">
                  <c:v>820</c:v>
                </c:pt>
                <c:pt idx="180">
                  <c:v>820</c:v>
                </c:pt>
                <c:pt idx="181">
                  <c:v>820</c:v>
                </c:pt>
                <c:pt idx="182">
                  <c:v>820</c:v>
                </c:pt>
                <c:pt idx="183">
                  <c:v>820</c:v>
                </c:pt>
                <c:pt idx="184">
                  <c:v>820</c:v>
                </c:pt>
                <c:pt idx="185">
                  <c:v>820</c:v>
                </c:pt>
                <c:pt idx="186">
                  <c:v>820</c:v>
                </c:pt>
                <c:pt idx="187">
                  <c:v>820</c:v>
                </c:pt>
                <c:pt idx="188">
                  <c:v>820</c:v>
                </c:pt>
                <c:pt idx="189">
                  <c:v>820</c:v>
                </c:pt>
                <c:pt idx="190">
                  <c:v>820</c:v>
                </c:pt>
                <c:pt idx="191">
                  <c:v>820</c:v>
                </c:pt>
              </c:numCache>
            </c:numRef>
          </c:val>
          <c:smooth val="0"/>
          <c:extLst>
            <c:ext xmlns:c16="http://schemas.microsoft.com/office/drawing/2014/chart" uri="{C3380CC4-5D6E-409C-BE32-E72D297353CC}">
              <c16:uniqueId val="{00000000-E504-4AA8-8738-429A10D76213}"/>
            </c:ext>
          </c:extLst>
        </c:ser>
        <c:ser>
          <c:idx val="1"/>
          <c:order val="1"/>
          <c:tx>
            <c:strRef>
              <c:f>'12. 7 pieces a joint betweeneve'!$F$2</c:f>
              <c:strCache>
                <c:ptCount val="1"/>
                <c:pt idx="0">
                  <c:v>B1</c:v>
                </c:pt>
              </c:strCache>
            </c:strRef>
          </c:tx>
          <c:spPr>
            <a:ln w="28575" cap="rnd">
              <a:solidFill>
                <a:schemeClr val="accent2"/>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betweeneve'!$F$3:$F$194</c:f>
              <c:numCache>
                <c:formatCode>General</c:formatCode>
                <c:ptCount val="192"/>
                <c:pt idx="0">
                  <c:v>0</c:v>
                </c:pt>
                <c:pt idx="1">
                  <c:v>462</c:v>
                </c:pt>
                <c:pt idx="2">
                  <c:v>686</c:v>
                </c:pt>
                <c:pt idx="3">
                  <c:v>694</c:v>
                </c:pt>
                <c:pt idx="4">
                  <c:v>638</c:v>
                </c:pt>
                <c:pt idx="5">
                  <c:v>606</c:v>
                </c:pt>
                <c:pt idx="6">
                  <c:v>604</c:v>
                </c:pt>
                <c:pt idx="7">
                  <c:v>611</c:v>
                </c:pt>
                <c:pt idx="8">
                  <c:v>616</c:v>
                </c:pt>
                <c:pt idx="9">
                  <c:v>616</c:v>
                </c:pt>
                <c:pt idx="10">
                  <c:v>615</c:v>
                </c:pt>
                <c:pt idx="11">
                  <c:v>615</c:v>
                </c:pt>
                <c:pt idx="12">
                  <c:v>615</c:v>
                </c:pt>
                <c:pt idx="13">
                  <c:v>615</c:v>
                </c:pt>
                <c:pt idx="14">
                  <c:v>615</c:v>
                </c:pt>
                <c:pt idx="15">
                  <c:v>615</c:v>
                </c:pt>
                <c:pt idx="16">
                  <c:v>615</c:v>
                </c:pt>
                <c:pt idx="17">
                  <c:v>615</c:v>
                </c:pt>
                <c:pt idx="18">
                  <c:v>615</c:v>
                </c:pt>
                <c:pt idx="19">
                  <c:v>615</c:v>
                </c:pt>
                <c:pt idx="20">
                  <c:v>615</c:v>
                </c:pt>
                <c:pt idx="21">
                  <c:v>615</c:v>
                </c:pt>
                <c:pt idx="22">
                  <c:v>615</c:v>
                </c:pt>
                <c:pt idx="23">
                  <c:v>615</c:v>
                </c:pt>
                <c:pt idx="24">
                  <c:v>615</c:v>
                </c:pt>
                <c:pt idx="25">
                  <c:v>615</c:v>
                </c:pt>
                <c:pt idx="26">
                  <c:v>615</c:v>
                </c:pt>
                <c:pt idx="27">
                  <c:v>615</c:v>
                </c:pt>
                <c:pt idx="28">
                  <c:v>615</c:v>
                </c:pt>
                <c:pt idx="29">
                  <c:v>615</c:v>
                </c:pt>
                <c:pt idx="30">
                  <c:v>615</c:v>
                </c:pt>
                <c:pt idx="31">
                  <c:v>615</c:v>
                </c:pt>
                <c:pt idx="32">
                  <c:v>615</c:v>
                </c:pt>
                <c:pt idx="33">
                  <c:v>615</c:v>
                </c:pt>
                <c:pt idx="34">
                  <c:v>615</c:v>
                </c:pt>
                <c:pt idx="35">
                  <c:v>615</c:v>
                </c:pt>
                <c:pt idx="36">
                  <c:v>615</c:v>
                </c:pt>
                <c:pt idx="37">
                  <c:v>615</c:v>
                </c:pt>
                <c:pt idx="38">
                  <c:v>615</c:v>
                </c:pt>
                <c:pt idx="39">
                  <c:v>615</c:v>
                </c:pt>
                <c:pt idx="40">
                  <c:v>615</c:v>
                </c:pt>
                <c:pt idx="41">
                  <c:v>615</c:v>
                </c:pt>
                <c:pt idx="42">
                  <c:v>615</c:v>
                </c:pt>
                <c:pt idx="43">
                  <c:v>615</c:v>
                </c:pt>
                <c:pt idx="44">
                  <c:v>615</c:v>
                </c:pt>
                <c:pt idx="45">
                  <c:v>615</c:v>
                </c:pt>
                <c:pt idx="46">
                  <c:v>615</c:v>
                </c:pt>
                <c:pt idx="47">
                  <c:v>615</c:v>
                </c:pt>
                <c:pt idx="48">
                  <c:v>615</c:v>
                </c:pt>
                <c:pt idx="49">
                  <c:v>615</c:v>
                </c:pt>
                <c:pt idx="50">
                  <c:v>615</c:v>
                </c:pt>
                <c:pt idx="51">
                  <c:v>615</c:v>
                </c:pt>
                <c:pt idx="52">
                  <c:v>615</c:v>
                </c:pt>
                <c:pt idx="53">
                  <c:v>615</c:v>
                </c:pt>
                <c:pt idx="54">
                  <c:v>615</c:v>
                </c:pt>
                <c:pt idx="55">
                  <c:v>615</c:v>
                </c:pt>
                <c:pt idx="56">
                  <c:v>615</c:v>
                </c:pt>
                <c:pt idx="57">
                  <c:v>615</c:v>
                </c:pt>
                <c:pt idx="58">
                  <c:v>615</c:v>
                </c:pt>
                <c:pt idx="59">
                  <c:v>615</c:v>
                </c:pt>
                <c:pt idx="60">
                  <c:v>615</c:v>
                </c:pt>
                <c:pt idx="61">
                  <c:v>615</c:v>
                </c:pt>
                <c:pt idx="62">
                  <c:v>615</c:v>
                </c:pt>
                <c:pt idx="63">
                  <c:v>615</c:v>
                </c:pt>
                <c:pt idx="64">
                  <c:v>615</c:v>
                </c:pt>
                <c:pt idx="65">
                  <c:v>615</c:v>
                </c:pt>
                <c:pt idx="66">
                  <c:v>615</c:v>
                </c:pt>
                <c:pt idx="67">
                  <c:v>615</c:v>
                </c:pt>
                <c:pt idx="68">
                  <c:v>615</c:v>
                </c:pt>
                <c:pt idx="69">
                  <c:v>615</c:v>
                </c:pt>
                <c:pt idx="70">
                  <c:v>615</c:v>
                </c:pt>
                <c:pt idx="71">
                  <c:v>615</c:v>
                </c:pt>
                <c:pt idx="72">
                  <c:v>615</c:v>
                </c:pt>
                <c:pt idx="73">
                  <c:v>615</c:v>
                </c:pt>
                <c:pt idx="74">
                  <c:v>615</c:v>
                </c:pt>
                <c:pt idx="75">
                  <c:v>615</c:v>
                </c:pt>
                <c:pt idx="76">
                  <c:v>615</c:v>
                </c:pt>
                <c:pt idx="77">
                  <c:v>615</c:v>
                </c:pt>
                <c:pt idx="78">
                  <c:v>615</c:v>
                </c:pt>
                <c:pt idx="79">
                  <c:v>615</c:v>
                </c:pt>
                <c:pt idx="80">
                  <c:v>8583</c:v>
                </c:pt>
                <c:pt idx="81">
                  <c:v>2758</c:v>
                </c:pt>
                <c:pt idx="82">
                  <c:v>1062</c:v>
                </c:pt>
                <c:pt idx="83">
                  <c:v>597</c:v>
                </c:pt>
                <c:pt idx="84">
                  <c:v>588</c:v>
                </c:pt>
                <c:pt idx="85">
                  <c:v>1305</c:v>
                </c:pt>
                <c:pt idx="86">
                  <c:v>1785</c:v>
                </c:pt>
                <c:pt idx="87">
                  <c:v>1849</c:v>
                </c:pt>
                <c:pt idx="88">
                  <c:v>1757</c:v>
                </c:pt>
                <c:pt idx="89">
                  <c:v>1690</c:v>
                </c:pt>
                <c:pt idx="90">
                  <c:v>1679</c:v>
                </c:pt>
                <c:pt idx="91">
                  <c:v>1691</c:v>
                </c:pt>
                <c:pt idx="92">
                  <c:v>1700</c:v>
                </c:pt>
                <c:pt idx="93">
                  <c:v>1794</c:v>
                </c:pt>
                <c:pt idx="94">
                  <c:v>1845</c:v>
                </c:pt>
                <c:pt idx="95">
                  <c:v>1745</c:v>
                </c:pt>
                <c:pt idx="96">
                  <c:v>1746</c:v>
                </c:pt>
                <c:pt idx="97">
                  <c:v>1738</c:v>
                </c:pt>
                <c:pt idx="98">
                  <c:v>1736</c:v>
                </c:pt>
                <c:pt idx="99">
                  <c:v>1765</c:v>
                </c:pt>
                <c:pt idx="100">
                  <c:v>1779</c:v>
                </c:pt>
                <c:pt idx="101">
                  <c:v>1783</c:v>
                </c:pt>
                <c:pt idx="102">
                  <c:v>1782</c:v>
                </c:pt>
                <c:pt idx="103">
                  <c:v>1779</c:v>
                </c:pt>
                <c:pt idx="104">
                  <c:v>1778</c:v>
                </c:pt>
                <c:pt idx="105">
                  <c:v>1778</c:v>
                </c:pt>
                <c:pt idx="106">
                  <c:v>1778</c:v>
                </c:pt>
                <c:pt idx="107">
                  <c:v>1779</c:v>
                </c:pt>
                <c:pt idx="108">
                  <c:v>1779</c:v>
                </c:pt>
                <c:pt idx="109">
                  <c:v>1779</c:v>
                </c:pt>
                <c:pt idx="110">
                  <c:v>1779</c:v>
                </c:pt>
                <c:pt idx="111">
                  <c:v>1779</c:v>
                </c:pt>
                <c:pt idx="112">
                  <c:v>1779</c:v>
                </c:pt>
                <c:pt idx="113">
                  <c:v>1779</c:v>
                </c:pt>
                <c:pt idx="114">
                  <c:v>1779</c:v>
                </c:pt>
                <c:pt idx="115">
                  <c:v>1779</c:v>
                </c:pt>
                <c:pt idx="116">
                  <c:v>1779</c:v>
                </c:pt>
                <c:pt idx="117">
                  <c:v>1779</c:v>
                </c:pt>
                <c:pt idx="118">
                  <c:v>1779</c:v>
                </c:pt>
                <c:pt idx="119">
                  <c:v>1779</c:v>
                </c:pt>
                <c:pt idx="120">
                  <c:v>1779</c:v>
                </c:pt>
                <c:pt idx="121">
                  <c:v>1779</c:v>
                </c:pt>
                <c:pt idx="122">
                  <c:v>1779</c:v>
                </c:pt>
                <c:pt idx="123">
                  <c:v>1779</c:v>
                </c:pt>
                <c:pt idx="124">
                  <c:v>1779</c:v>
                </c:pt>
                <c:pt idx="125">
                  <c:v>1779</c:v>
                </c:pt>
                <c:pt idx="126">
                  <c:v>1779</c:v>
                </c:pt>
                <c:pt idx="127">
                  <c:v>1779</c:v>
                </c:pt>
                <c:pt idx="128">
                  <c:v>1779</c:v>
                </c:pt>
                <c:pt idx="129">
                  <c:v>1779</c:v>
                </c:pt>
                <c:pt idx="130">
                  <c:v>1779</c:v>
                </c:pt>
                <c:pt idx="131">
                  <c:v>1779</c:v>
                </c:pt>
                <c:pt idx="132">
                  <c:v>1779</c:v>
                </c:pt>
                <c:pt idx="133">
                  <c:v>1779</c:v>
                </c:pt>
                <c:pt idx="134">
                  <c:v>1779</c:v>
                </c:pt>
                <c:pt idx="135">
                  <c:v>1779</c:v>
                </c:pt>
                <c:pt idx="136">
                  <c:v>1779</c:v>
                </c:pt>
                <c:pt idx="137">
                  <c:v>1779</c:v>
                </c:pt>
                <c:pt idx="138">
                  <c:v>1779</c:v>
                </c:pt>
                <c:pt idx="139">
                  <c:v>1779</c:v>
                </c:pt>
                <c:pt idx="140">
                  <c:v>1779</c:v>
                </c:pt>
                <c:pt idx="141">
                  <c:v>1779</c:v>
                </c:pt>
                <c:pt idx="142">
                  <c:v>1779</c:v>
                </c:pt>
                <c:pt idx="143">
                  <c:v>1779</c:v>
                </c:pt>
                <c:pt idx="144">
                  <c:v>1779</c:v>
                </c:pt>
                <c:pt idx="145">
                  <c:v>1779</c:v>
                </c:pt>
                <c:pt idx="146">
                  <c:v>1779</c:v>
                </c:pt>
                <c:pt idx="147">
                  <c:v>1779</c:v>
                </c:pt>
                <c:pt idx="148">
                  <c:v>1779</c:v>
                </c:pt>
                <c:pt idx="149">
                  <c:v>1779</c:v>
                </c:pt>
                <c:pt idx="150">
                  <c:v>1779</c:v>
                </c:pt>
                <c:pt idx="151">
                  <c:v>1779</c:v>
                </c:pt>
                <c:pt idx="152">
                  <c:v>1779</c:v>
                </c:pt>
                <c:pt idx="153">
                  <c:v>1779</c:v>
                </c:pt>
                <c:pt idx="154">
                  <c:v>1779</c:v>
                </c:pt>
                <c:pt idx="155">
                  <c:v>1779</c:v>
                </c:pt>
                <c:pt idx="156">
                  <c:v>1779</c:v>
                </c:pt>
                <c:pt idx="157">
                  <c:v>1779</c:v>
                </c:pt>
                <c:pt idx="158">
                  <c:v>1779</c:v>
                </c:pt>
                <c:pt idx="159">
                  <c:v>1779</c:v>
                </c:pt>
                <c:pt idx="160">
                  <c:v>1779</c:v>
                </c:pt>
                <c:pt idx="161">
                  <c:v>1779</c:v>
                </c:pt>
                <c:pt idx="162">
                  <c:v>1779</c:v>
                </c:pt>
                <c:pt idx="163">
                  <c:v>1779</c:v>
                </c:pt>
                <c:pt idx="164">
                  <c:v>1779</c:v>
                </c:pt>
                <c:pt idx="165">
                  <c:v>1779</c:v>
                </c:pt>
                <c:pt idx="166">
                  <c:v>1779</c:v>
                </c:pt>
                <c:pt idx="167">
                  <c:v>1779</c:v>
                </c:pt>
                <c:pt idx="168">
                  <c:v>1779</c:v>
                </c:pt>
                <c:pt idx="169">
                  <c:v>1779</c:v>
                </c:pt>
                <c:pt idx="170">
                  <c:v>1779</c:v>
                </c:pt>
                <c:pt idx="171">
                  <c:v>1779</c:v>
                </c:pt>
                <c:pt idx="172">
                  <c:v>1779</c:v>
                </c:pt>
                <c:pt idx="173">
                  <c:v>1779</c:v>
                </c:pt>
                <c:pt idx="174">
                  <c:v>1779</c:v>
                </c:pt>
                <c:pt idx="175">
                  <c:v>1779</c:v>
                </c:pt>
                <c:pt idx="176">
                  <c:v>1779</c:v>
                </c:pt>
                <c:pt idx="177">
                  <c:v>1779</c:v>
                </c:pt>
                <c:pt idx="178">
                  <c:v>1779</c:v>
                </c:pt>
                <c:pt idx="179">
                  <c:v>1779</c:v>
                </c:pt>
                <c:pt idx="180">
                  <c:v>1779</c:v>
                </c:pt>
                <c:pt idx="181">
                  <c:v>1779</c:v>
                </c:pt>
                <c:pt idx="182">
                  <c:v>1779</c:v>
                </c:pt>
                <c:pt idx="183">
                  <c:v>1779</c:v>
                </c:pt>
                <c:pt idx="184">
                  <c:v>1779</c:v>
                </c:pt>
                <c:pt idx="185">
                  <c:v>1779</c:v>
                </c:pt>
                <c:pt idx="186">
                  <c:v>1779</c:v>
                </c:pt>
                <c:pt idx="187">
                  <c:v>1779</c:v>
                </c:pt>
                <c:pt idx="188">
                  <c:v>1779</c:v>
                </c:pt>
                <c:pt idx="189">
                  <c:v>1779</c:v>
                </c:pt>
                <c:pt idx="190">
                  <c:v>1779</c:v>
                </c:pt>
                <c:pt idx="191">
                  <c:v>1779</c:v>
                </c:pt>
              </c:numCache>
            </c:numRef>
          </c:val>
          <c:smooth val="0"/>
          <c:extLst>
            <c:ext xmlns:c16="http://schemas.microsoft.com/office/drawing/2014/chart" uri="{C3380CC4-5D6E-409C-BE32-E72D297353CC}">
              <c16:uniqueId val="{00000001-E504-4AA8-8738-429A10D76213}"/>
            </c:ext>
          </c:extLst>
        </c:ser>
        <c:ser>
          <c:idx val="2"/>
          <c:order val="2"/>
          <c:tx>
            <c:strRef>
              <c:f>'12. 7 pieces a joint betweeneve'!$G$2</c:f>
              <c:strCache>
                <c:ptCount val="1"/>
                <c:pt idx="0">
                  <c:v>B2</c:v>
                </c:pt>
              </c:strCache>
            </c:strRef>
          </c:tx>
          <c:spPr>
            <a:ln w="28575" cap="rnd">
              <a:solidFill>
                <a:schemeClr val="accent3"/>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betweeneve'!$G$3:$G$194</c:f>
              <c:numCache>
                <c:formatCode>General</c:formatCode>
                <c:ptCount val="192"/>
                <c:pt idx="0">
                  <c:v>0</c:v>
                </c:pt>
                <c:pt idx="1">
                  <c:v>635</c:v>
                </c:pt>
                <c:pt idx="2">
                  <c:v>922</c:v>
                </c:pt>
                <c:pt idx="3">
                  <c:v>932</c:v>
                </c:pt>
                <c:pt idx="4">
                  <c:v>860</c:v>
                </c:pt>
                <c:pt idx="5">
                  <c:v>820</c:v>
                </c:pt>
                <c:pt idx="6">
                  <c:v>817</c:v>
                </c:pt>
                <c:pt idx="7">
                  <c:v>826</c:v>
                </c:pt>
                <c:pt idx="8">
                  <c:v>832</c:v>
                </c:pt>
                <c:pt idx="9">
                  <c:v>833</c:v>
                </c:pt>
                <c:pt idx="10">
                  <c:v>831</c:v>
                </c:pt>
                <c:pt idx="11">
                  <c:v>831</c:v>
                </c:pt>
                <c:pt idx="12">
                  <c:v>831</c:v>
                </c:pt>
                <c:pt idx="13">
                  <c:v>831</c:v>
                </c:pt>
                <c:pt idx="14">
                  <c:v>831</c:v>
                </c:pt>
                <c:pt idx="15">
                  <c:v>831</c:v>
                </c:pt>
                <c:pt idx="16">
                  <c:v>831</c:v>
                </c:pt>
                <c:pt idx="17">
                  <c:v>831</c:v>
                </c:pt>
                <c:pt idx="18">
                  <c:v>831</c:v>
                </c:pt>
                <c:pt idx="19">
                  <c:v>831</c:v>
                </c:pt>
                <c:pt idx="20">
                  <c:v>831</c:v>
                </c:pt>
                <c:pt idx="21">
                  <c:v>831</c:v>
                </c:pt>
                <c:pt idx="22">
                  <c:v>831</c:v>
                </c:pt>
                <c:pt idx="23">
                  <c:v>831</c:v>
                </c:pt>
                <c:pt idx="24">
                  <c:v>831</c:v>
                </c:pt>
                <c:pt idx="25">
                  <c:v>831</c:v>
                </c:pt>
                <c:pt idx="26">
                  <c:v>831</c:v>
                </c:pt>
                <c:pt idx="27">
                  <c:v>831</c:v>
                </c:pt>
                <c:pt idx="28">
                  <c:v>831</c:v>
                </c:pt>
                <c:pt idx="29">
                  <c:v>831</c:v>
                </c:pt>
                <c:pt idx="30">
                  <c:v>831</c:v>
                </c:pt>
                <c:pt idx="31">
                  <c:v>831</c:v>
                </c:pt>
                <c:pt idx="32">
                  <c:v>831</c:v>
                </c:pt>
                <c:pt idx="33">
                  <c:v>831</c:v>
                </c:pt>
                <c:pt idx="34">
                  <c:v>831</c:v>
                </c:pt>
                <c:pt idx="35">
                  <c:v>831</c:v>
                </c:pt>
                <c:pt idx="36">
                  <c:v>831</c:v>
                </c:pt>
                <c:pt idx="37">
                  <c:v>831</c:v>
                </c:pt>
                <c:pt idx="38">
                  <c:v>831</c:v>
                </c:pt>
                <c:pt idx="39">
                  <c:v>831</c:v>
                </c:pt>
                <c:pt idx="40">
                  <c:v>831</c:v>
                </c:pt>
                <c:pt idx="41">
                  <c:v>831</c:v>
                </c:pt>
                <c:pt idx="42">
                  <c:v>831</c:v>
                </c:pt>
                <c:pt idx="43">
                  <c:v>831</c:v>
                </c:pt>
                <c:pt idx="44">
                  <c:v>831</c:v>
                </c:pt>
                <c:pt idx="45">
                  <c:v>831</c:v>
                </c:pt>
                <c:pt idx="46">
                  <c:v>831</c:v>
                </c:pt>
                <c:pt idx="47">
                  <c:v>831</c:v>
                </c:pt>
                <c:pt idx="48">
                  <c:v>831</c:v>
                </c:pt>
                <c:pt idx="49">
                  <c:v>831</c:v>
                </c:pt>
                <c:pt idx="50">
                  <c:v>831</c:v>
                </c:pt>
                <c:pt idx="51">
                  <c:v>831</c:v>
                </c:pt>
                <c:pt idx="52">
                  <c:v>831</c:v>
                </c:pt>
                <c:pt idx="53">
                  <c:v>831</c:v>
                </c:pt>
                <c:pt idx="54">
                  <c:v>831</c:v>
                </c:pt>
                <c:pt idx="55">
                  <c:v>831</c:v>
                </c:pt>
                <c:pt idx="56">
                  <c:v>831</c:v>
                </c:pt>
                <c:pt idx="57">
                  <c:v>831</c:v>
                </c:pt>
                <c:pt idx="58">
                  <c:v>831</c:v>
                </c:pt>
                <c:pt idx="59">
                  <c:v>831</c:v>
                </c:pt>
                <c:pt idx="60">
                  <c:v>831</c:v>
                </c:pt>
                <c:pt idx="61">
                  <c:v>831</c:v>
                </c:pt>
                <c:pt idx="62">
                  <c:v>831</c:v>
                </c:pt>
                <c:pt idx="63">
                  <c:v>831</c:v>
                </c:pt>
                <c:pt idx="64">
                  <c:v>831</c:v>
                </c:pt>
                <c:pt idx="65">
                  <c:v>831</c:v>
                </c:pt>
                <c:pt idx="66">
                  <c:v>831</c:v>
                </c:pt>
                <c:pt idx="67">
                  <c:v>831</c:v>
                </c:pt>
                <c:pt idx="68">
                  <c:v>831</c:v>
                </c:pt>
                <c:pt idx="69">
                  <c:v>831</c:v>
                </c:pt>
                <c:pt idx="70">
                  <c:v>831</c:v>
                </c:pt>
                <c:pt idx="71">
                  <c:v>831</c:v>
                </c:pt>
                <c:pt idx="72">
                  <c:v>831</c:v>
                </c:pt>
                <c:pt idx="73">
                  <c:v>831</c:v>
                </c:pt>
                <c:pt idx="74">
                  <c:v>831</c:v>
                </c:pt>
                <c:pt idx="75">
                  <c:v>831</c:v>
                </c:pt>
                <c:pt idx="76">
                  <c:v>831</c:v>
                </c:pt>
                <c:pt idx="77">
                  <c:v>831</c:v>
                </c:pt>
                <c:pt idx="78">
                  <c:v>831</c:v>
                </c:pt>
                <c:pt idx="79">
                  <c:v>831</c:v>
                </c:pt>
                <c:pt idx="80">
                  <c:v>8051</c:v>
                </c:pt>
                <c:pt idx="81">
                  <c:v>2157</c:v>
                </c:pt>
                <c:pt idx="82">
                  <c:v>1015</c:v>
                </c:pt>
                <c:pt idx="83">
                  <c:v>739</c:v>
                </c:pt>
                <c:pt idx="84">
                  <c:v>600</c:v>
                </c:pt>
                <c:pt idx="85">
                  <c:v>1441</c:v>
                </c:pt>
                <c:pt idx="86">
                  <c:v>2062</c:v>
                </c:pt>
                <c:pt idx="87">
                  <c:v>2147</c:v>
                </c:pt>
                <c:pt idx="88">
                  <c:v>2028</c:v>
                </c:pt>
                <c:pt idx="89">
                  <c:v>1942</c:v>
                </c:pt>
                <c:pt idx="90">
                  <c:v>1928</c:v>
                </c:pt>
                <c:pt idx="91">
                  <c:v>1943</c:v>
                </c:pt>
                <c:pt idx="92">
                  <c:v>1955</c:v>
                </c:pt>
                <c:pt idx="93">
                  <c:v>2020</c:v>
                </c:pt>
                <c:pt idx="94">
                  <c:v>2084</c:v>
                </c:pt>
                <c:pt idx="95">
                  <c:v>2021</c:v>
                </c:pt>
                <c:pt idx="96">
                  <c:v>2026</c:v>
                </c:pt>
                <c:pt idx="97">
                  <c:v>2040</c:v>
                </c:pt>
                <c:pt idx="98">
                  <c:v>2036</c:v>
                </c:pt>
                <c:pt idx="99">
                  <c:v>2030</c:v>
                </c:pt>
                <c:pt idx="100">
                  <c:v>2031</c:v>
                </c:pt>
                <c:pt idx="101">
                  <c:v>2034</c:v>
                </c:pt>
                <c:pt idx="102">
                  <c:v>2034</c:v>
                </c:pt>
                <c:pt idx="103">
                  <c:v>2035</c:v>
                </c:pt>
                <c:pt idx="104">
                  <c:v>2035</c:v>
                </c:pt>
                <c:pt idx="105">
                  <c:v>2035</c:v>
                </c:pt>
                <c:pt idx="106">
                  <c:v>2035</c:v>
                </c:pt>
                <c:pt idx="107">
                  <c:v>2035</c:v>
                </c:pt>
                <c:pt idx="108">
                  <c:v>2035</c:v>
                </c:pt>
                <c:pt idx="109">
                  <c:v>2035</c:v>
                </c:pt>
                <c:pt idx="110">
                  <c:v>2035</c:v>
                </c:pt>
                <c:pt idx="111">
                  <c:v>2035</c:v>
                </c:pt>
                <c:pt idx="112">
                  <c:v>2035</c:v>
                </c:pt>
                <c:pt idx="113">
                  <c:v>2035</c:v>
                </c:pt>
                <c:pt idx="114">
                  <c:v>2035</c:v>
                </c:pt>
                <c:pt idx="115">
                  <c:v>2035</c:v>
                </c:pt>
                <c:pt idx="116">
                  <c:v>2035</c:v>
                </c:pt>
                <c:pt idx="117">
                  <c:v>2035</c:v>
                </c:pt>
                <c:pt idx="118">
                  <c:v>2035</c:v>
                </c:pt>
                <c:pt idx="119">
                  <c:v>2035</c:v>
                </c:pt>
                <c:pt idx="120">
                  <c:v>2035</c:v>
                </c:pt>
                <c:pt idx="121">
                  <c:v>2035</c:v>
                </c:pt>
                <c:pt idx="122">
                  <c:v>2035</c:v>
                </c:pt>
                <c:pt idx="123">
                  <c:v>2035</c:v>
                </c:pt>
                <c:pt idx="124">
                  <c:v>2035</c:v>
                </c:pt>
                <c:pt idx="125">
                  <c:v>2035</c:v>
                </c:pt>
                <c:pt idx="126">
                  <c:v>2035</c:v>
                </c:pt>
                <c:pt idx="127">
                  <c:v>2035</c:v>
                </c:pt>
                <c:pt idx="128">
                  <c:v>2035</c:v>
                </c:pt>
                <c:pt idx="129">
                  <c:v>2035</c:v>
                </c:pt>
                <c:pt idx="130">
                  <c:v>2035</c:v>
                </c:pt>
                <c:pt idx="131">
                  <c:v>2035</c:v>
                </c:pt>
                <c:pt idx="132">
                  <c:v>2035</c:v>
                </c:pt>
                <c:pt idx="133">
                  <c:v>2035</c:v>
                </c:pt>
                <c:pt idx="134">
                  <c:v>2035</c:v>
                </c:pt>
                <c:pt idx="135">
                  <c:v>2035</c:v>
                </c:pt>
                <c:pt idx="136">
                  <c:v>2035</c:v>
                </c:pt>
                <c:pt idx="137">
                  <c:v>2035</c:v>
                </c:pt>
                <c:pt idx="138">
                  <c:v>2035</c:v>
                </c:pt>
                <c:pt idx="139">
                  <c:v>2035</c:v>
                </c:pt>
                <c:pt idx="140">
                  <c:v>2035</c:v>
                </c:pt>
                <c:pt idx="141">
                  <c:v>2035</c:v>
                </c:pt>
                <c:pt idx="142">
                  <c:v>2035</c:v>
                </c:pt>
                <c:pt idx="143">
                  <c:v>2035</c:v>
                </c:pt>
                <c:pt idx="144">
                  <c:v>2035</c:v>
                </c:pt>
                <c:pt idx="145">
                  <c:v>2035</c:v>
                </c:pt>
                <c:pt idx="146">
                  <c:v>2035</c:v>
                </c:pt>
                <c:pt idx="147">
                  <c:v>2035</c:v>
                </c:pt>
                <c:pt idx="148">
                  <c:v>2035</c:v>
                </c:pt>
                <c:pt idx="149">
                  <c:v>2035</c:v>
                </c:pt>
                <c:pt idx="150">
                  <c:v>2035</c:v>
                </c:pt>
                <c:pt idx="151">
                  <c:v>2035</c:v>
                </c:pt>
                <c:pt idx="152">
                  <c:v>2035</c:v>
                </c:pt>
                <c:pt idx="153">
                  <c:v>2035</c:v>
                </c:pt>
                <c:pt idx="154">
                  <c:v>2035</c:v>
                </c:pt>
                <c:pt idx="155">
                  <c:v>2035</c:v>
                </c:pt>
                <c:pt idx="156">
                  <c:v>2035</c:v>
                </c:pt>
                <c:pt idx="157">
                  <c:v>2035</c:v>
                </c:pt>
                <c:pt idx="158">
                  <c:v>2035</c:v>
                </c:pt>
                <c:pt idx="159">
                  <c:v>2035</c:v>
                </c:pt>
                <c:pt idx="160">
                  <c:v>2035</c:v>
                </c:pt>
                <c:pt idx="161">
                  <c:v>2035</c:v>
                </c:pt>
                <c:pt idx="162">
                  <c:v>2035</c:v>
                </c:pt>
                <c:pt idx="163">
                  <c:v>2035</c:v>
                </c:pt>
                <c:pt idx="164">
                  <c:v>2035</c:v>
                </c:pt>
                <c:pt idx="165">
                  <c:v>2035</c:v>
                </c:pt>
                <c:pt idx="166">
                  <c:v>2035</c:v>
                </c:pt>
                <c:pt idx="167">
                  <c:v>2035</c:v>
                </c:pt>
                <c:pt idx="168">
                  <c:v>2035</c:v>
                </c:pt>
                <c:pt idx="169">
                  <c:v>2035</c:v>
                </c:pt>
                <c:pt idx="170">
                  <c:v>2035</c:v>
                </c:pt>
                <c:pt idx="171">
                  <c:v>2035</c:v>
                </c:pt>
                <c:pt idx="172">
                  <c:v>2035</c:v>
                </c:pt>
                <c:pt idx="173">
                  <c:v>2035</c:v>
                </c:pt>
                <c:pt idx="174">
                  <c:v>2035</c:v>
                </c:pt>
                <c:pt idx="175">
                  <c:v>2035</c:v>
                </c:pt>
                <c:pt idx="176">
                  <c:v>2035</c:v>
                </c:pt>
                <c:pt idx="177">
                  <c:v>2035</c:v>
                </c:pt>
                <c:pt idx="178">
                  <c:v>2035</c:v>
                </c:pt>
                <c:pt idx="179">
                  <c:v>2035</c:v>
                </c:pt>
                <c:pt idx="180">
                  <c:v>2035</c:v>
                </c:pt>
                <c:pt idx="181">
                  <c:v>2035</c:v>
                </c:pt>
                <c:pt idx="182">
                  <c:v>2035</c:v>
                </c:pt>
                <c:pt idx="183">
                  <c:v>2035</c:v>
                </c:pt>
                <c:pt idx="184">
                  <c:v>2035</c:v>
                </c:pt>
                <c:pt idx="185">
                  <c:v>2035</c:v>
                </c:pt>
                <c:pt idx="186">
                  <c:v>2035</c:v>
                </c:pt>
                <c:pt idx="187">
                  <c:v>2035</c:v>
                </c:pt>
                <c:pt idx="188">
                  <c:v>2035</c:v>
                </c:pt>
                <c:pt idx="189">
                  <c:v>2035</c:v>
                </c:pt>
                <c:pt idx="190">
                  <c:v>2035</c:v>
                </c:pt>
                <c:pt idx="191">
                  <c:v>2035</c:v>
                </c:pt>
              </c:numCache>
            </c:numRef>
          </c:val>
          <c:smooth val="0"/>
          <c:extLst>
            <c:ext xmlns:c16="http://schemas.microsoft.com/office/drawing/2014/chart" uri="{C3380CC4-5D6E-409C-BE32-E72D297353CC}">
              <c16:uniqueId val="{00000002-E504-4AA8-8738-429A10D76213}"/>
            </c:ext>
          </c:extLst>
        </c:ser>
        <c:ser>
          <c:idx val="3"/>
          <c:order val="3"/>
          <c:tx>
            <c:strRef>
              <c:f>'12. 7 pieces a joint betweeneve'!$H$2</c:f>
              <c:strCache>
                <c:ptCount val="1"/>
                <c:pt idx="0">
                  <c:v>B3</c:v>
                </c:pt>
              </c:strCache>
            </c:strRef>
          </c:tx>
          <c:spPr>
            <a:ln w="28575" cap="rnd">
              <a:solidFill>
                <a:schemeClr val="accent4"/>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betweeneve'!$H$3:$H$194</c:f>
              <c:numCache>
                <c:formatCode>General</c:formatCode>
                <c:ptCount val="192"/>
                <c:pt idx="0">
                  <c:v>0</c:v>
                </c:pt>
                <c:pt idx="1">
                  <c:v>1249</c:v>
                </c:pt>
                <c:pt idx="2">
                  <c:v>1863</c:v>
                </c:pt>
                <c:pt idx="3">
                  <c:v>1885</c:v>
                </c:pt>
                <c:pt idx="4">
                  <c:v>1732</c:v>
                </c:pt>
                <c:pt idx="5">
                  <c:v>1645</c:v>
                </c:pt>
                <c:pt idx="6">
                  <c:v>1639</c:v>
                </c:pt>
                <c:pt idx="7">
                  <c:v>1659</c:v>
                </c:pt>
                <c:pt idx="8">
                  <c:v>1671</c:v>
                </c:pt>
                <c:pt idx="9">
                  <c:v>1672</c:v>
                </c:pt>
                <c:pt idx="10">
                  <c:v>1670</c:v>
                </c:pt>
                <c:pt idx="11">
                  <c:v>1668</c:v>
                </c:pt>
                <c:pt idx="12">
                  <c:v>1668</c:v>
                </c:pt>
                <c:pt idx="13">
                  <c:v>1668</c:v>
                </c:pt>
                <c:pt idx="14">
                  <c:v>1668</c:v>
                </c:pt>
                <c:pt idx="15">
                  <c:v>1668</c:v>
                </c:pt>
                <c:pt idx="16">
                  <c:v>1668</c:v>
                </c:pt>
                <c:pt idx="17">
                  <c:v>1668</c:v>
                </c:pt>
                <c:pt idx="18">
                  <c:v>1668</c:v>
                </c:pt>
                <c:pt idx="19">
                  <c:v>1668</c:v>
                </c:pt>
                <c:pt idx="20">
                  <c:v>1668</c:v>
                </c:pt>
                <c:pt idx="21">
                  <c:v>1668</c:v>
                </c:pt>
                <c:pt idx="22">
                  <c:v>1668</c:v>
                </c:pt>
                <c:pt idx="23">
                  <c:v>1668</c:v>
                </c:pt>
                <c:pt idx="24">
                  <c:v>1668</c:v>
                </c:pt>
                <c:pt idx="25">
                  <c:v>1668</c:v>
                </c:pt>
                <c:pt idx="26">
                  <c:v>1668</c:v>
                </c:pt>
                <c:pt idx="27">
                  <c:v>1668</c:v>
                </c:pt>
                <c:pt idx="28">
                  <c:v>1668</c:v>
                </c:pt>
                <c:pt idx="29">
                  <c:v>1668</c:v>
                </c:pt>
                <c:pt idx="30">
                  <c:v>1668</c:v>
                </c:pt>
                <c:pt idx="31">
                  <c:v>1668</c:v>
                </c:pt>
                <c:pt idx="32">
                  <c:v>1668</c:v>
                </c:pt>
                <c:pt idx="33">
                  <c:v>1668</c:v>
                </c:pt>
                <c:pt idx="34">
                  <c:v>1668</c:v>
                </c:pt>
                <c:pt idx="35">
                  <c:v>1668</c:v>
                </c:pt>
                <c:pt idx="36">
                  <c:v>1668</c:v>
                </c:pt>
                <c:pt idx="37">
                  <c:v>1668</c:v>
                </c:pt>
                <c:pt idx="38">
                  <c:v>1668</c:v>
                </c:pt>
                <c:pt idx="39">
                  <c:v>1668</c:v>
                </c:pt>
                <c:pt idx="40">
                  <c:v>1668</c:v>
                </c:pt>
                <c:pt idx="41">
                  <c:v>1668</c:v>
                </c:pt>
                <c:pt idx="42">
                  <c:v>1668</c:v>
                </c:pt>
                <c:pt idx="43">
                  <c:v>1668</c:v>
                </c:pt>
                <c:pt idx="44">
                  <c:v>1668</c:v>
                </c:pt>
                <c:pt idx="45">
                  <c:v>1668</c:v>
                </c:pt>
                <c:pt idx="46">
                  <c:v>1668</c:v>
                </c:pt>
                <c:pt idx="47">
                  <c:v>1668</c:v>
                </c:pt>
                <c:pt idx="48">
                  <c:v>1668</c:v>
                </c:pt>
                <c:pt idx="49">
                  <c:v>1668</c:v>
                </c:pt>
                <c:pt idx="50">
                  <c:v>1668</c:v>
                </c:pt>
                <c:pt idx="51">
                  <c:v>1668</c:v>
                </c:pt>
                <c:pt idx="52">
                  <c:v>1668</c:v>
                </c:pt>
                <c:pt idx="53">
                  <c:v>1668</c:v>
                </c:pt>
                <c:pt idx="54">
                  <c:v>1668</c:v>
                </c:pt>
                <c:pt idx="55">
                  <c:v>1668</c:v>
                </c:pt>
                <c:pt idx="56">
                  <c:v>1668</c:v>
                </c:pt>
                <c:pt idx="57">
                  <c:v>1668</c:v>
                </c:pt>
                <c:pt idx="58">
                  <c:v>1668</c:v>
                </c:pt>
                <c:pt idx="59">
                  <c:v>1668</c:v>
                </c:pt>
                <c:pt idx="60">
                  <c:v>1668</c:v>
                </c:pt>
                <c:pt idx="61">
                  <c:v>1668</c:v>
                </c:pt>
                <c:pt idx="62">
                  <c:v>1668</c:v>
                </c:pt>
                <c:pt idx="63">
                  <c:v>1668</c:v>
                </c:pt>
                <c:pt idx="64">
                  <c:v>1668</c:v>
                </c:pt>
                <c:pt idx="65">
                  <c:v>1668</c:v>
                </c:pt>
                <c:pt idx="66">
                  <c:v>1668</c:v>
                </c:pt>
                <c:pt idx="67">
                  <c:v>1668</c:v>
                </c:pt>
                <c:pt idx="68">
                  <c:v>1668</c:v>
                </c:pt>
                <c:pt idx="69">
                  <c:v>1668</c:v>
                </c:pt>
                <c:pt idx="70">
                  <c:v>1668</c:v>
                </c:pt>
                <c:pt idx="71">
                  <c:v>1668</c:v>
                </c:pt>
                <c:pt idx="72">
                  <c:v>1668</c:v>
                </c:pt>
                <c:pt idx="73">
                  <c:v>1668</c:v>
                </c:pt>
                <c:pt idx="74">
                  <c:v>1668</c:v>
                </c:pt>
                <c:pt idx="75">
                  <c:v>1668</c:v>
                </c:pt>
                <c:pt idx="76">
                  <c:v>1668</c:v>
                </c:pt>
                <c:pt idx="77">
                  <c:v>1668</c:v>
                </c:pt>
                <c:pt idx="78">
                  <c:v>1668</c:v>
                </c:pt>
                <c:pt idx="79">
                  <c:v>1668</c:v>
                </c:pt>
                <c:pt idx="80">
                  <c:v>14222</c:v>
                </c:pt>
                <c:pt idx="81">
                  <c:v>18289</c:v>
                </c:pt>
                <c:pt idx="82">
                  <c:v>6599</c:v>
                </c:pt>
                <c:pt idx="83">
                  <c:v>1950</c:v>
                </c:pt>
                <c:pt idx="84">
                  <c:v>2807</c:v>
                </c:pt>
                <c:pt idx="85">
                  <c:v>2918</c:v>
                </c:pt>
                <c:pt idx="86">
                  <c:v>3207</c:v>
                </c:pt>
                <c:pt idx="87">
                  <c:v>3297</c:v>
                </c:pt>
                <c:pt idx="88">
                  <c:v>3173</c:v>
                </c:pt>
                <c:pt idx="89">
                  <c:v>3104</c:v>
                </c:pt>
                <c:pt idx="90">
                  <c:v>3094</c:v>
                </c:pt>
                <c:pt idx="91">
                  <c:v>3105</c:v>
                </c:pt>
                <c:pt idx="92">
                  <c:v>3114</c:v>
                </c:pt>
                <c:pt idx="93">
                  <c:v>3073</c:v>
                </c:pt>
                <c:pt idx="94">
                  <c:v>3281</c:v>
                </c:pt>
                <c:pt idx="95">
                  <c:v>3341</c:v>
                </c:pt>
                <c:pt idx="96">
                  <c:v>3140</c:v>
                </c:pt>
                <c:pt idx="97">
                  <c:v>3194</c:v>
                </c:pt>
                <c:pt idx="98">
                  <c:v>3221</c:v>
                </c:pt>
                <c:pt idx="99">
                  <c:v>3159</c:v>
                </c:pt>
                <c:pt idx="100">
                  <c:v>3127</c:v>
                </c:pt>
                <c:pt idx="101">
                  <c:v>3121</c:v>
                </c:pt>
                <c:pt idx="102">
                  <c:v>3123</c:v>
                </c:pt>
                <c:pt idx="103">
                  <c:v>3126</c:v>
                </c:pt>
                <c:pt idx="104">
                  <c:v>3129</c:v>
                </c:pt>
                <c:pt idx="105">
                  <c:v>3129</c:v>
                </c:pt>
                <c:pt idx="106">
                  <c:v>3128</c:v>
                </c:pt>
                <c:pt idx="107">
                  <c:v>3127</c:v>
                </c:pt>
                <c:pt idx="108">
                  <c:v>3127</c:v>
                </c:pt>
                <c:pt idx="109">
                  <c:v>3127</c:v>
                </c:pt>
                <c:pt idx="110">
                  <c:v>3128</c:v>
                </c:pt>
                <c:pt idx="111">
                  <c:v>3128</c:v>
                </c:pt>
                <c:pt idx="112">
                  <c:v>3128</c:v>
                </c:pt>
                <c:pt idx="113">
                  <c:v>3128</c:v>
                </c:pt>
                <c:pt idx="114">
                  <c:v>3128</c:v>
                </c:pt>
                <c:pt idx="115">
                  <c:v>3128</c:v>
                </c:pt>
                <c:pt idx="116">
                  <c:v>3128</c:v>
                </c:pt>
                <c:pt idx="117">
                  <c:v>3128</c:v>
                </c:pt>
                <c:pt idx="118">
                  <c:v>3128</c:v>
                </c:pt>
                <c:pt idx="119">
                  <c:v>3128</c:v>
                </c:pt>
                <c:pt idx="120">
                  <c:v>3128</c:v>
                </c:pt>
                <c:pt idx="121">
                  <c:v>3128</c:v>
                </c:pt>
                <c:pt idx="122">
                  <c:v>3128</c:v>
                </c:pt>
                <c:pt idx="123">
                  <c:v>3128</c:v>
                </c:pt>
                <c:pt idx="124">
                  <c:v>3128</c:v>
                </c:pt>
                <c:pt idx="125">
                  <c:v>3128</c:v>
                </c:pt>
                <c:pt idx="126">
                  <c:v>3128</c:v>
                </c:pt>
                <c:pt idx="127">
                  <c:v>3128</c:v>
                </c:pt>
                <c:pt idx="128">
                  <c:v>3128</c:v>
                </c:pt>
                <c:pt idx="129">
                  <c:v>3128</c:v>
                </c:pt>
                <c:pt idx="130">
                  <c:v>3128</c:v>
                </c:pt>
                <c:pt idx="131">
                  <c:v>3128</c:v>
                </c:pt>
                <c:pt idx="132">
                  <c:v>3128</c:v>
                </c:pt>
                <c:pt idx="133">
                  <c:v>3128</c:v>
                </c:pt>
                <c:pt idx="134">
                  <c:v>3128</c:v>
                </c:pt>
                <c:pt idx="135">
                  <c:v>3128</c:v>
                </c:pt>
                <c:pt idx="136">
                  <c:v>3128</c:v>
                </c:pt>
                <c:pt idx="137">
                  <c:v>3128</c:v>
                </c:pt>
                <c:pt idx="138">
                  <c:v>3128</c:v>
                </c:pt>
                <c:pt idx="139">
                  <c:v>3128</c:v>
                </c:pt>
                <c:pt idx="140">
                  <c:v>3128</c:v>
                </c:pt>
                <c:pt idx="141">
                  <c:v>3128</c:v>
                </c:pt>
                <c:pt idx="142">
                  <c:v>3128</c:v>
                </c:pt>
                <c:pt idx="143">
                  <c:v>3128</c:v>
                </c:pt>
                <c:pt idx="144">
                  <c:v>3128</c:v>
                </c:pt>
                <c:pt idx="145">
                  <c:v>3128</c:v>
                </c:pt>
                <c:pt idx="146">
                  <c:v>3128</c:v>
                </c:pt>
                <c:pt idx="147">
                  <c:v>3128</c:v>
                </c:pt>
                <c:pt idx="148">
                  <c:v>3128</c:v>
                </c:pt>
                <c:pt idx="149">
                  <c:v>3128</c:v>
                </c:pt>
                <c:pt idx="150">
                  <c:v>3128</c:v>
                </c:pt>
                <c:pt idx="151">
                  <c:v>3128</c:v>
                </c:pt>
                <c:pt idx="152">
                  <c:v>3128</c:v>
                </c:pt>
                <c:pt idx="153">
                  <c:v>3128</c:v>
                </c:pt>
                <c:pt idx="154">
                  <c:v>3128</c:v>
                </c:pt>
                <c:pt idx="155">
                  <c:v>3128</c:v>
                </c:pt>
                <c:pt idx="156">
                  <c:v>3128</c:v>
                </c:pt>
                <c:pt idx="157">
                  <c:v>3128</c:v>
                </c:pt>
                <c:pt idx="158">
                  <c:v>3128</c:v>
                </c:pt>
                <c:pt idx="159">
                  <c:v>3128</c:v>
                </c:pt>
                <c:pt idx="160">
                  <c:v>3128</c:v>
                </c:pt>
                <c:pt idx="161">
                  <c:v>3128</c:v>
                </c:pt>
                <c:pt idx="162">
                  <c:v>3128</c:v>
                </c:pt>
                <c:pt idx="163">
                  <c:v>3128</c:v>
                </c:pt>
                <c:pt idx="164">
                  <c:v>3128</c:v>
                </c:pt>
                <c:pt idx="165">
                  <c:v>3128</c:v>
                </c:pt>
                <c:pt idx="166">
                  <c:v>3128</c:v>
                </c:pt>
                <c:pt idx="167">
                  <c:v>3128</c:v>
                </c:pt>
                <c:pt idx="168">
                  <c:v>3128</c:v>
                </c:pt>
                <c:pt idx="169">
                  <c:v>3128</c:v>
                </c:pt>
                <c:pt idx="170">
                  <c:v>3128</c:v>
                </c:pt>
                <c:pt idx="171">
                  <c:v>3128</c:v>
                </c:pt>
                <c:pt idx="172">
                  <c:v>3128</c:v>
                </c:pt>
                <c:pt idx="173">
                  <c:v>3128</c:v>
                </c:pt>
                <c:pt idx="174">
                  <c:v>3128</c:v>
                </c:pt>
                <c:pt idx="175">
                  <c:v>3128</c:v>
                </c:pt>
                <c:pt idx="176">
                  <c:v>3128</c:v>
                </c:pt>
                <c:pt idx="177">
                  <c:v>3128</c:v>
                </c:pt>
                <c:pt idx="178">
                  <c:v>3128</c:v>
                </c:pt>
                <c:pt idx="179">
                  <c:v>3128</c:v>
                </c:pt>
                <c:pt idx="180">
                  <c:v>3128</c:v>
                </c:pt>
                <c:pt idx="181">
                  <c:v>3128</c:v>
                </c:pt>
                <c:pt idx="182">
                  <c:v>3128</c:v>
                </c:pt>
                <c:pt idx="183">
                  <c:v>3128</c:v>
                </c:pt>
                <c:pt idx="184">
                  <c:v>3128</c:v>
                </c:pt>
                <c:pt idx="185">
                  <c:v>3128</c:v>
                </c:pt>
                <c:pt idx="186">
                  <c:v>3128</c:v>
                </c:pt>
                <c:pt idx="187">
                  <c:v>3128</c:v>
                </c:pt>
                <c:pt idx="188">
                  <c:v>3128</c:v>
                </c:pt>
                <c:pt idx="189">
                  <c:v>3128</c:v>
                </c:pt>
                <c:pt idx="190">
                  <c:v>3128</c:v>
                </c:pt>
                <c:pt idx="191">
                  <c:v>3128</c:v>
                </c:pt>
              </c:numCache>
            </c:numRef>
          </c:val>
          <c:smooth val="0"/>
          <c:extLst>
            <c:ext xmlns:c16="http://schemas.microsoft.com/office/drawing/2014/chart" uri="{C3380CC4-5D6E-409C-BE32-E72D297353CC}">
              <c16:uniqueId val="{00000003-E504-4AA8-8738-429A10D76213}"/>
            </c:ext>
          </c:extLst>
        </c:ser>
        <c:ser>
          <c:idx val="4"/>
          <c:order val="4"/>
          <c:tx>
            <c:strRef>
              <c:f>'12. 7 pieces a joint betweeneve'!$I$2</c:f>
              <c:strCache>
                <c:ptCount val="1"/>
                <c:pt idx="0">
                  <c:v>B4</c:v>
                </c:pt>
              </c:strCache>
            </c:strRef>
          </c:tx>
          <c:spPr>
            <a:ln w="28575" cap="rnd">
              <a:solidFill>
                <a:schemeClr val="accent5"/>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betweeneve'!$I$3:$I$194</c:f>
              <c:numCache>
                <c:formatCode>General</c:formatCode>
                <c:ptCount val="192"/>
                <c:pt idx="0">
                  <c:v>0</c:v>
                </c:pt>
                <c:pt idx="1">
                  <c:v>480</c:v>
                </c:pt>
                <c:pt idx="2">
                  <c:v>805</c:v>
                </c:pt>
                <c:pt idx="3">
                  <c:v>816</c:v>
                </c:pt>
                <c:pt idx="4">
                  <c:v>735</c:v>
                </c:pt>
                <c:pt idx="5">
                  <c:v>689</c:v>
                </c:pt>
                <c:pt idx="6">
                  <c:v>686</c:v>
                </c:pt>
                <c:pt idx="7">
                  <c:v>697</c:v>
                </c:pt>
                <c:pt idx="8">
                  <c:v>703</c:v>
                </c:pt>
                <c:pt idx="9">
                  <c:v>704</c:v>
                </c:pt>
                <c:pt idx="10">
                  <c:v>702</c:v>
                </c:pt>
                <c:pt idx="11">
                  <c:v>702</c:v>
                </c:pt>
                <c:pt idx="12">
                  <c:v>701</c:v>
                </c:pt>
                <c:pt idx="13">
                  <c:v>702</c:v>
                </c:pt>
                <c:pt idx="14">
                  <c:v>702</c:v>
                </c:pt>
                <c:pt idx="15">
                  <c:v>702</c:v>
                </c:pt>
                <c:pt idx="16">
                  <c:v>702</c:v>
                </c:pt>
                <c:pt idx="17">
                  <c:v>702</c:v>
                </c:pt>
                <c:pt idx="18">
                  <c:v>702</c:v>
                </c:pt>
                <c:pt idx="19">
                  <c:v>702</c:v>
                </c:pt>
                <c:pt idx="20">
                  <c:v>702</c:v>
                </c:pt>
                <c:pt idx="21">
                  <c:v>702</c:v>
                </c:pt>
                <c:pt idx="22">
                  <c:v>702</c:v>
                </c:pt>
                <c:pt idx="23">
                  <c:v>702</c:v>
                </c:pt>
                <c:pt idx="24">
                  <c:v>702</c:v>
                </c:pt>
                <c:pt idx="25">
                  <c:v>702</c:v>
                </c:pt>
                <c:pt idx="26">
                  <c:v>702</c:v>
                </c:pt>
                <c:pt idx="27">
                  <c:v>702</c:v>
                </c:pt>
                <c:pt idx="28">
                  <c:v>702</c:v>
                </c:pt>
                <c:pt idx="29">
                  <c:v>702</c:v>
                </c:pt>
                <c:pt idx="30">
                  <c:v>702</c:v>
                </c:pt>
                <c:pt idx="31">
                  <c:v>702</c:v>
                </c:pt>
                <c:pt idx="32">
                  <c:v>702</c:v>
                </c:pt>
                <c:pt idx="33">
                  <c:v>702</c:v>
                </c:pt>
                <c:pt idx="34">
                  <c:v>702</c:v>
                </c:pt>
                <c:pt idx="35">
                  <c:v>702</c:v>
                </c:pt>
                <c:pt idx="36">
                  <c:v>702</c:v>
                </c:pt>
                <c:pt idx="37">
                  <c:v>702</c:v>
                </c:pt>
                <c:pt idx="38">
                  <c:v>702</c:v>
                </c:pt>
                <c:pt idx="39">
                  <c:v>702</c:v>
                </c:pt>
                <c:pt idx="40">
                  <c:v>702</c:v>
                </c:pt>
                <c:pt idx="41">
                  <c:v>702</c:v>
                </c:pt>
                <c:pt idx="42">
                  <c:v>702</c:v>
                </c:pt>
                <c:pt idx="43">
                  <c:v>702</c:v>
                </c:pt>
                <c:pt idx="44">
                  <c:v>702</c:v>
                </c:pt>
                <c:pt idx="45">
                  <c:v>702</c:v>
                </c:pt>
                <c:pt idx="46">
                  <c:v>702</c:v>
                </c:pt>
                <c:pt idx="47">
                  <c:v>702</c:v>
                </c:pt>
                <c:pt idx="48">
                  <c:v>702</c:v>
                </c:pt>
                <c:pt idx="49">
                  <c:v>702</c:v>
                </c:pt>
                <c:pt idx="50">
                  <c:v>702</c:v>
                </c:pt>
                <c:pt idx="51">
                  <c:v>702</c:v>
                </c:pt>
                <c:pt idx="52">
                  <c:v>702</c:v>
                </c:pt>
                <c:pt idx="53">
                  <c:v>702</c:v>
                </c:pt>
                <c:pt idx="54">
                  <c:v>702</c:v>
                </c:pt>
                <c:pt idx="55">
                  <c:v>702</c:v>
                </c:pt>
                <c:pt idx="56">
                  <c:v>702</c:v>
                </c:pt>
                <c:pt idx="57">
                  <c:v>702</c:v>
                </c:pt>
                <c:pt idx="58">
                  <c:v>702</c:v>
                </c:pt>
                <c:pt idx="59">
                  <c:v>702</c:v>
                </c:pt>
                <c:pt idx="60">
                  <c:v>702</c:v>
                </c:pt>
                <c:pt idx="61">
                  <c:v>702</c:v>
                </c:pt>
                <c:pt idx="62">
                  <c:v>702</c:v>
                </c:pt>
                <c:pt idx="63">
                  <c:v>702</c:v>
                </c:pt>
                <c:pt idx="64">
                  <c:v>702</c:v>
                </c:pt>
                <c:pt idx="65">
                  <c:v>702</c:v>
                </c:pt>
                <c:pt idx="66">
                  <c:v>702</c:v>
                </c:pt>
                <c:pt idx="67">
                  <c:v>702</c:v>
                </c:pt>
                <c:pt idx="68">
                  <c:v>702</c:v>
                </c:pt>
                <c:pt idx="69">
                  <c:v>702</c:v>
                </c:pt>
                <c:pt idx="70">
                  <c:v>702</c:v>
                </c:pt>
                <c:pt idx="71">
                  <c:v>702</c:v>
                </c:pt>
                <c:pt idx="72">
                  <c:v>702</c:v>
                </c:pt>
                <c:pt idx="73">
                  <c:v>702</c:v>
                </c:pt>
                <c:pt idx="74">
                  <c:v>702</c:v>
                </c:pt>
                <c:pt idx="75">
                  <c:v>702</c:v>
                </c:pt>
                <c:pt idx="76">
                  <c:v>702</c:v>
                </c:pt>
                <c:pt idx="77">
                  <c:v>702</c:v>
                </c:pt>
                <c:pt idx="78">
                  <c:v>702</c:v>
                </c:pt>
                <c:pt idx="79">
                  <c:v>702</c:v>
                </c:pt>
                <c:pt idx="80">
                  <c:v>16210</c:v>
                </c:pt>
                <c:pt idx="81">
                  <c:v>10314</c:v>
                </c:pt>
                <c:pt idx="82">
                  <c:v>3953</c:v>
                </c:pt>
                <c:pt idx="83">
                  <c:v>1168</c:v>
                </c:pt>
                <c:pt idx="84">
                  <c:v>1115</c:v>
                </c:pt>
                <c:pt idx="85">
                  <c:v>1529</c:v>
                </c:pt>
                <c:pt idx="86">
                  <c:v>1975</c:v>
                </c:pt>
                <c:pt idx="87">
                  <c:v>2041</c:v>
                </c:pt>
                <c:pt idx="88">
                  <c:v>1947</c:v>
                </c:pt>
                <c:pt idx="89">
                  <c:v>1881</c:v>
                </c:pt>
                <c:pt idx="90">
                  <c:v>1870</c:v>
                </c:pt>
                <c:pt idx="91">
                  <c:v>1882</c:v>
                </c:pt>
                <c:pt idx="92">
                  <c:v>1891</c:v>
                </c:pt>
                <c:pt idx="93">
                  <c:v>2110</c:v>
                </c:pt>
                <c:pt idx="94">
                  <c:v>2181</c:v>
                </c:pt>
                <c:pt idx="95">
                  <c:v>2063</c:v>
                </c:pt>
                <c:pt idx="96">
                  <c:v>2019</c:v>
                </c:pt>
                <c:pt idx="97">
                  <c:v>2040</c:v>
                </c:pt>
                <c:pt idx="98">
                  <c:v>2054</c:v>
                </c:pt>
                <c:pt idx="99">
                  <c:v>2034</c:v>
                </c:pt>
                <c:pt idx="100">
                  <c:v>2024</c:v>
                </c:pt>
                <c:pt idx="101">
                  <c:v>2022</c:v>
                </c:pt>
                <c:pt idx="102">
                  <c:v>2022</c:v>
                </c:pt>
                <c:pt idx="103">
                  <c:v>2023</c:v>
                </c:pt>
                <c:pt idx="104">
                  <c:v>2023</c:v>
                </c:pt>
                <c:pt idx="105">
                  <c:v>2023</c:v>
                </c:pt>
                <c:pt idx="106">
                  <c:v>2023</c:v>
                </c:pt>
                <c:pt idx="107">
                  <c:v>2023</c:v>
                </c:pt>
                <c:pt idx="108">
                  <c:v>2023</c:v>
                </c:pt>
                <c:pt idx="109">
                  <c:v>2023</c:v>
                </c:pt>
                <c:pt idx="110">
                  <c:v>2023</c:v>
                </c:pt>
                <c:pt idx="111">
                  <c:v>2023</c:v>
                </c:pt>
                <c:pt idx="112">
                  <c:v>2023</c:v>
                </c:pt>
                <c:pt idx="113">
                  <c:v>2023</c:v>
                </c:pt>
                <c:pt idx="114">
                  <c:v>2023</c:v>
                </c:pt>
                <c:pt idx="115">
                  <c:v>2023</c:v>
                </c:pt>
                <c:pt idx="116">
                  <c:v>2023</c:v>
                </c:pt>
                <c:pt idx="117">
                  <c:v>2023</c:v>
                </c:pt>
                <c:pt idx="118">
                  <c:v>2023</c:v>
                </c:pt>
                <c:pt idx="119">
                  <c:v>2023</c:v>
                </c:pt>
                <c:pt idx="120">
                  <c:v>2023</c:v>
                </c:pt>
                <c:pt idx="121">
                  <c:v>2023</c:v>
                </c:pt>
                <c:pt idx="122">
                  <c:v>2023</c:v>
                </c:pt>
                <c:pt idx="123">
                  <c:v>2023</c:v>
                </c:pt>
                <c:pt idx="124">
                  <c:v>2023</c:v>
                </c:pt>
                <c:pt idx="125">
                  <c:v>2023</c:v>
                </c:pt>
                <c:pt idx="126">
                  <c:v>2023</c:v>
                </c:pt>
                <c:pt idx="127">
                  <c:v>2023</c:v>
                </c:pt>
                <c:pt idx="128">
                  <c:v>2023</c:v>
                </c:pt>
                <c:pt idx="129">
                  <c:v>2023</c:v>
                </c:pt>
                <c:pt idx="130">
                  <c:v>2023</c:v>
                </c:pt>
                <c:pt idx="131">
                  <c:v>2023</c:v>
                </c:pt>
                <c:pt idx="132">
                  <c:v>2023</c:v>
                </c:pt>
                <c:pt idx="133">
                  <c:v>2023</c:v>
                </c:pt>
                <c:pt idx="134">
                  <c:v>2023</c:v>
                </c:pt>
                <c:pt idx="135">
                  <c:v>2023</c:v>
                </c:pt>
                <c:pt idx="136">
                  <c:v>2023</c:v>
                </c:pt>
                <c:pt idx="137">
                  <c:v>2023</c:v>
                </c:pt>
                <c:pt idx="138">
                  <c:v>2023</c:v>
                </c:pt>
                <c:pt idx="139">
                  <c:v>2023</c:v>
                </c:pt>
                <c:pt idx="140">
                  <c:v>2023</c:v>
                </c:pt>
                <c:pt idx="141">
                  <c:v>2023</c:v>
                </c:pt>
                <c:pt idx="142">
                  <c:v>2023</c:v>
                </c:pt>
                <c:pt idx="143">
                  <c:v>2023</c:v>
                </c:pt>
                <c:pt idx="144">
                  <c:v>2023</c:v>
                </c:pt>
                <c:pt idx="145">
                  <c:v>2023</c:v>
                </c:pt>
                <c:pt idx="146">
                  <c:v>2023</c:v>
                </c:pt>
                <c:pt idx="147">
                  <c:v>2023</c:v>
                </c:pt>
                <c:pt idx="148">
                  <c:v>2023</c:v>
                </c:pt>
                <c:pt idx="149">
                  <c:v>2023</c:v>
                </c:pt>
                <c:pt idx="150">
                  <c:v>2023</c:v>
                </c:pt>
                <c:pt idx="151">
                  <c:v>2023</c:v>
                </c:pt>
                <c:pt idx="152">
                  <c:v>2023</c:v>
                </c:pt>
                <c:pt idx="153">
                  <c:v>2023</c:v>
                </c:pt>
                <c:pt idx="154">
                  <c:v>2023</c:v>
                </c:pt>
                <c:pt idx="155">
                  <c:v>2023</c:v>
                </c:pt>
                <c:pt idx="156">
                  <c:v>2023</c:v>
                </c:pt>
                <c:pt idx="157">
                  <c:v>2023</c:v>
                </c:pt>
                <c:pt idx="158">
                  <c:v>2023</c:v>
                </c:pt>
                <c:pt idx="159">
                  <c:v>2023</c:v>
                </c:pt>
                <c:pt idx="160">
                  <c:v>2023</c:v>
                </c:pt>
                <c:pt idx="161">
                  <c:v>2023</c:v>
                </c:pt>
                <c:pt idx="162">
                  <c:v>2023</c:v>
                </c:pt>
                <c:pt idx="163">
                  <c:v>2023</c:v>
                </c:pt>
                <c:pt idx="164">
                  <c:v>2023</c:v>
                </c:pt>
                <c:pt idx="165">
                  <c:v>2023</c:v>
                </c:pt>
                <c:pt idx="166">
                  <c:v>2023</c:v>
                </c:pt>
                <c:pt idx="167">
                  <c:v>2023</c:v>
                </c:pt>
                <c:pt idx="168">
                  <c:v>2023</c:v>
                </c:pt>
                <c:pt idx="169">
                  <c:v>2023</c:v>
                </c:pt>
                <c:pt idx="170">
                  <c:v>2023</c:v>
                </c:pt>
                <c:pt idx="171">
                  <c:v>2023</c:v>
                </c:pt>
                <c:pt idx="172">
                  <c:v>2023</c:v>
                </c:pt>
                <c:pt idx="173">
                  <c:v>2023</c:v>
                </c:pt>
                <c:pt idx="174">
                  <c:v>2023</c:v>
                </c:pt>
                <c:pt idx="175">
                  <c:v>2023</c:v>
                </c:pt>
                <c:pt idx="176">
                  <c:v>2023</c:v>
                </c:pt>
                <c:pt idx="177">
                  <c:v>2023</c:v>
                </c:pt>
                <c:pt idx="178">
                  <c:v>2023</c:v>
                </c:pt>
                <c:pt idx="179">
                  <c:v>2023</c:v>
                </c:pt>
                <c:pt idx="180">
                  <c:v>2023</c:v>
                </c:pt>
                <c:pt idx="181">
                  <c:v>2023</c:v>
                </c:pt>
                <c:pt idx="182">
                  <c:v>2023</c:v>
                </c:pt>
                <c:pt idx="183">
                  <c:v>2023</c:v>
                </c:pt>
                <c:pt idx="184">
                  <c:v>2023</c:v>
                </c:pt>
                <c:pt idx="185">
                  <c:v>2023</c:v>
                </c:pt>
                <c:pt idx="186">
                  <c:v>2023</c:v>
                </c:pt>
                <c:pt idx="187">
                  <c:v>2023</c:v>
                </c:pt>
                <c:pt idx="188">
                  <c:v>2023</c:v>
                </c:pt>
                <c:pt idx="189">
                  <c:v>2023</c:v>
                </c:pt>
                <c:pt idx="190">
                  <c:v>2023</c:v>
                </c:pt>
                <c:pt idx="191">
                  <c:v>2023</c:v>
                </c:pt>
              </c:numCache>
            </c:numRef>
          </c:val>
          <c:smooth val="0"/>
          <c:extLst>
            <c:ext xmlns:c16="http://schemas.microsoft.com/office/drawing/2014/chart" uri="{C3380CC4-5D6E-409C-BE32-E72D297353CC}">
              <c16:uniqueId val="{00000004-E504-4AA8-8738-429A10D76213}"/>
            </c:ext>
          </c:extLst>
        </c:ser>
        <c:ser>
          <c:idx val="5"/>
          <c:order val="5"/>
          <c:tx>
            <c:strRef>
              <c:f>'12. 7 pieces a joint betweeneve'!$J$2</c:f>
              <c:strCache>
                <c:ptCount val="1"/>
                <c:pt idx="0">
                  <c:v>B5</c:v>
                </c:pt>
              </c:strCache>
            </c:strRef>
          </c:tx>
          <c:spPr>
            <a:ln w="28575" cap="rnd">
              <a:solidFill>
                <a:schemeClr val="accent6"/>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betweeneve'!$J$3:$J$194</c:f>
              <c:numCache>
                <c:formatCode>General</c:formatCode>
                <c:ptCount val="192"/>
                <c:pt idx="0">
                  <c:v>0</c:v>
                </c:pt>
                <c:pt idx="1">
                  <c:v>474</c:v>
                </c:pt>
                <c:pt idx="2">
                  <c:v>789</c:v>
                </c:pt>
                <c:pt idx="3">
                  <c:v>800</c:v>
                </c:pt>
                <c:pt idx="4">
                  <c:v>722</c:v>
                </c:pt>
                <c:pt idx="5">
                  <c:v>677</c:v>
                </c:pt>
                <c:pt idx="6">
                  <c:v>674</c:v>
                </c:pt>
                <c:pt idx="7">
                  <c:v>684</c:v>
                </c:pt>
                <c:pt idx="8">
                  <c:v>690</c:v>
                </c:pt>
                <c:pt idx="9">
                  <c:v>691</c:v>
                </c:pt>
                <c:pt idx="10">
                  <c:v>690</c:v>
                </c:pt>
                <c:pt idx="11">
                  <c:v>689</c:v>
                </c:pt>
                <c:pt idx="12">
                  <c:v>689</c:v>
                </c:pt>
                <c:pt idx="13">
                  <c:v>689</c:v>
                </c:pt>
                <c:pt idx="14">
                  <c:v>689</c:v>
                </c:pt>
                <c:pt idx="15">
                  <c:v>689</c:v>
                </c:pt>
                <c:pt idx="16">
                  <c:v>689</c:v>
                </c:pt>
                <c:pt idx="17">
                  <c:v>689</c:v>
                </c:pt>
                <c:pt idx="18">
                  <c:v>689</c:v>
                </c:pt>
                <c:pt idx="19">
                  <c:v>689</c:v>
                </c:pt>
                <c:pt idx="20">
                  <c:v>689</c:v>
                </c:pt>
                <c:pt idx="21">
                  <c:v>689</c:v>
                </c:pt>
                <c:pt idx="22">
                  <c:v>689</c:v>
                </c:pt>
                <c:pt idx="23">
                  <c:v>689</c:v>
                </c:pt>
                <c:pt idx="24">
                  <c:v>689</c:v>
                </c:pt>
                <c:pt idx="25">
                  <c:v>689</c:v>
                </c:pt>
                <c:pt idx="26">
                  <c:v>689</c:v>
                </c:pt>
                <c:pt idx="27">
                  <c:v>689</c:v>
                </c:pt>
                <c:pt idx="28">
                  <c:v>689</c:v>
                </c:pt>
                <c:pt idx="29">
                  <c:v>689</c:v>
                </c:pt>
                <c:pt idx="30">
                  <c:v>689</c:v>
                </c:pt>
                <c:pt idx="31">
                  <c:v>689</c:v>
                </c:pt>
                <c:pt idx="32">
                  <c:v>689</c:v>
                </c:pt>
                <c:pt idx="33">
                  <c:v>689</c:v>
                </c:pt>
                <c:pt idx="34">
                  <c:v>689</c:v>
                </c:pt>
                <c:pt idx="35">
                  <c:v>689</c:v>
                </c:pt>
                <c:pt idx="36">
                  <c:v>689</c:v>
                </c:pt>
                <c:pt idx="37">
                  <c:v>689</c:v>
                </c:pt>
                <c:pt idx="38">
                  <c:v>689</c:v>
                </c:pt>
                <c:pt idx="39">
                  <c:v>689</c:v>
                </c:pt>
                <c:pt idx="40">
                  <c:v>689</c:v>
                </c:pt>
                <c:pt idx="41">
                  <c:v>689</c:v>
                </c:pt>
                <c:pt idx="42">
                  <c:v>689</c:v>
                </c:pt>
                <c:pt idx="43">
                  <c:v>689</c:v>
                </c:pt>
                <c:pt idx="44">
                  <c:v>689</c:v>
                </c:pt>
                <c:pt idx="45">
                  <c:v>689</c:v>
                </c:pt>
                <c:pt idx="46">
                  <c:v>689</c:v>
                </c:pt>
                <c:pt idx="47">
                  <c:v>689</c:v>
                </c:pt>
                <c:pt idx="48">
                  <c:v>689</c:v>
                </c:pt>
                <c:pt idx="49">
                  <c:v>689</c:v>
                </c:pt>
                <c:pt idx="50">
                  <c:v>689</c:v>
                </c:pt>
                <c:pt idx="51">
                  <c:v>689</c:v>
                </c:pt>
                <c:pt idx="52">
                  <c:v>689</c:v>
                </c:pt>
                <c:pt idx="53">
                  <c:v>689</c:v>
                </c:pt>
                <c:pt idx="54">
                  <c:v>689</c:v>
                </c:pt>
                <c:pt idx="55">
                  <c:v>689</c:v>
                </c:pt>
                <c:pt idx="56">
                  <c:v>689</c:v>
                </c:pt>
                <c:pt idx="57">
                  <c:v>689</c:v>
                </c:pt>
                <c:pt idx="58">
                  <c:v>689</c:v>
                </c:pt>
                <c:pt idx="59">
                  <c:v>689</c:v>
                </c:pt>
                <c:pt idx="60">
                  <c:v>689</c:v>
                </c:pt>
                <c:pt idx="61">
                  <c:v>689</c:v>
                </c:pt>
                <c:pt idx="62">
                  <c:v>689</c:v>
                </c:pt>
                <c:pt idx="63">
                  <c:v>689</c:v>
                </c:pt>
                <c:pt idx="64">
                  <c:v>689</c:v>
                </c:pt>
                <c:pt idx="65">
                  <c:v>689</c:v>
                </c:pt>
                <c:pt idx="66">
                  <c:v>689</c:v>
                </c:pt>
                <c:pt idx="67">
                  <c:v>689</c:v>
                </c:pt>
                <c:pt idx="68">
                  <c:v>689</c:v>
                </c:pt>
                <c:pt idx="69">
                  <c:v>689</c:v>
                </c:pt>
                <c:pt idx="70">
                  <c:v>689</c:v>
                </c:pt>
                <c:pt idx="71">
                  <c:v>689</c:v>
                </c:pt>
                <c:pt idx="72">
                  <c:v>689</c:v>
                </c:pt>
                <c:pt idx="73">
                  <c:v>689</c:v>
                </c:pt>
                <c:pt idx="74">
                  <c:v>689</c:v>
                </c:pt>
                <c:pt idx="75">
                  <c:v>689</c:v>
                </c:pt>
                <c:pt idx="76">
                  <c:v>689</c:v>
                </c:pt>
                <c:pt idx="77">
                  <c:v>689</c:v>
                </c:pt>
                <c:pt idx="78">
                  <c:v>689</c:v>
                </c:pt>
                <c:pt idx="79">
                  <c:v>689</c:v>
                </c:pt>
                <c:pt idx="80">
                  <c:v>19994</c:v>
                </c:pt>
                <c:pt idx="81">
                  <c:v>12186</c:v>
                </c:pt>
                <c:pt idx="82">
                  <c:v>4834</c:v>
                </c:pt>
                <c:pt idx="83">
                  <c:v>858</c:v>
                </c:pt>
                <c:pt idx="84">
                  <c:v>1339</c:v>
                </c:pt>
                <c:pt idx="85">
                  <c:v>1413</c:v>
                </c:pt>
                <c:pt idx="86">
                  <c:v>1967</c:v>
                </c:pt>
                <c:pt idx="87">
                  <c:v>2056</c:v>
                </c:pt>
                <c:pt idx="88">
                  <c:v>1931</c:v>
                </c:pt>
                <c:pt idx="89">
                  <c:v>1841</c:v>
                </c:pt>
                <c:pt idx="90">
                  <c:v>1826</c:v>
                </c:pt>
                <c:pt idx="91">
                  <c:v>1842</c:v>
                </c:pt>
                <c:pt idx="92">
                  <c:v>1855</c:v>
                </c:pt>
                <c:pt idx="93">
                  <c:v>2491</c:v>
                </c:pt>
                <c:pt idx="94">
                  <c:v>2644</c:v>
                </c:pt>
                <c:pt idx="95">
                  <c:v>2289</c:v>
                </c:pt>
                <c:pt idx="96">
                  <c:v>2102</c:v>
                </c:pt>
                <c:pt idx="97">
                  <c:v>2063</c:v>
                </c:pt>
                <c:pt idx="98">
                  <c:v>2063</c:v>
                </c:pt>
                <c:pt idx="99">
                  <c:v>2071</c:v>
                </c:pt>
                <c:pt idx="100">
                  <c:v>2071</c:v>
                </c:pt>
                <c:pt idx="101">
                  <c:v>2071</c:v>
                </c:pt>
                <c:pt idx="102">
                  <c:v>2071</c:v>
                </c:pt>
                <c:pt idx="103">
                  <c:v>2072</c:v>
                </c:pt>
                <c:pt idx="104">
                  <c:v>2072</c:v>
                </c:pt>
                <c:pt idx="105">
                  <c:v>2072</c:v>
                </c:pt>
                <c:pt idx="106">
                  <c:v>2072</c:v>
                </c:pt>
                <c:pt idx="107">
                  <c:v>2072</c:v>
                </c:pt>
                <c:pt idx="108">
                  <c:v>2072</c:v>
                </c:pt>
                <c:pt idx="109">
                  <c:v>2072</c:v>
                </c:pt>
                <c:pt idx="110">
                  <c:v>2072</c:v>
                </c:pt>
                <c:pt idx="111">
                  <c:v>2072</c:v>
                </c:pt>
                <c:pt idx="112">
                  <c:v>2072</c:v>
                </c:pt>
                <c:pt idx="113">
                  <c:v>2072</c:v>
                </c:pt>
                <c:pt idx="114">
                  <c:v>2072</c:v>
                </c:pt>
                <c:pt idx="115">
                  <c:v>2072</c:v>
                </c:pt>
                <c:pt idx="116">
                  <c:v>2072</c:v>
                </c:pt>
                <c:pt idx="117">
                  <c:v>2072</c:v>
                </c:pt>
                <c:pt idx="118">
                  <c:v>2072</c:v>
                </c:pt>
                <c:pt idx="119">
                  <c:v>2072</c:v>
                </c:pt>
                <c:pt idx="120">
                  <c:v>2072</c:v>
                </c:pt>
                <c:pt idx="121">
                  <c:v>2072</c:v>
                </c:pt>
                <c:pt idx="122">
                  <c:v>2072</c:v>
                </c:pt>
                <c:pt idx="123">
                  <c:v>2072</c:v>
                </c:pt>
                <c:pt idx="124">
                  <c:v>2072</c:v>
                </c:pt>
                <c:pt idx="125">
                  <c:v>2072</c:v>
                </c:pt>
                <c:pt idx="126">
                  <c:v>2072</c:v>
                </c:pt>
                <c:pt idx="127">
                  <c:v>2072</c:v>
                </c:pt>
                <c:pt idx="128">
                  <c:v>2072</c:v>
                </c:pt>
                <c:pt idx="129">
                  <c:v>2072</c:v>
                </c:pt>
                <c:pt idx="130">
                  <c:v>2072</c:v>
                </c:pt>
                <c:pt idx="131">
                  <c:v>2072</c:v>
                </c:pt>
                <c:pt idx="132">
                  <c:v>2072</c:v>
                </c:pt>
                <c:pt idx="133">
                  <c:v>2072</c:v>
                </c:pt>
                <c:pt idx="134">
                  <c:v>2072</c:v>
                </c:pt>
                <c:pt idx="135">
                  <c:v>2072</c:v>
                </c:pt>
                <c:pt idx="136">
                  <c:v>2072</c:v>
                </c:pt>
                <c:pt idx="137">
                  <c:v>2072</c:v>
                </c:pt>
                <c:pt idx="138">
                  <c:v>2072</c:v>
                </c:pt>
                <c:pt idx="139">
                  <c:v>2072</c:v>
                </c:pt>
                <c:pt idx="140">
                  <c:v>2072</c:v>
                </c:pt>
                <c:pt idx="141">
                  <c:v>2072</c:v>
                </c:pt>
                <c:pt idx="142">
                  <c:v>2072</c:v>
                </c:pt>
                <c:pt idx="143">
                  <c:v>2072</c:v>
                </c:pt>
                <c:pt idx="144">
                  <c:v>2072</c:v>
                </c:pt>
                <c:pt idx="145">
                  <c:v>2072</c:v>
                </c:pt>
                <c:pt idx="146">
                  <c:v>2072</c:v>
                </c:pt>
                <c:pt idx="147">
                  <c:v>2072</c:v>
                </c:pt>
                <c:pt idx="148">
                  <c:v>2072</c:v>
                </c:pt>
                <c:pt idx="149">
                  <c:v>2072</c:v>
                </c:pt>
                <c:pt idx="150">
                  <c:v>2072</c:v>
                </c:pt>
                <c:pt idx="151">
                  <c:v>2072</c:v>
                </c:pt>
                <c:pt idx="152">
                  <c:v>2072</c:v>
                </c:pt>
                <c:pt idx="153">
                  <c:v>2072</c:v>
                </c:pt>
                <c:pt idx="154">
                  <c:v>2072</c:v>
                </c:pt>
                <c:pt idx="155">
                  <c:v>2072</c:v>
                </c:pt>
                <c:pt idx="156">
                  <c:v>2072</c:v>
                </c:pt>
                <c:pt idx="157">
                  <c:v>2072</c:v>
                </c:pt>
                <c:pt idx="158">
                  <c:v>2072</c:v>
                </c:pt>
                <c:pt idx="159">
                  <c:v>2072</c:v>
                </c:pt>
                <c:pt idx="160">
                  <c:v>2072</c:v>
                </c:pt>
                <c:pt idx="161">
                  <c:v>2072</c:v>
                </c:pt>
                <c:pt idx="162">
                  <c:v>2072</c:v>
                </c:pt>
                <c:pt idx="163">
                  <c:v>2072</c:v>
                </c:pt>
                <c:pt idx="164">
                  <c:v>2072</c:v>
                </c:pt>
                <c:pt idx="165">
                  <c:v>2072</c:v>
                </c:pt>
                <c:pt idx="166">
                  <c:v>2072</c:v>
                </c:pt>
                <c:pt idx="167">
                  <c:v>2072</c:v>
                </c:pt>
                <c:pt idx="168">
                  <c:v>2072</c:v>
                </c:pt>
                <c:pt idx="169">
                  <c:v>2072</c:v>
                </c:pt>
                <c:pt idx="170">
                  <c:v>2072</c:v>
                </c:pt>
                <c:pt idx="171">
                  <c:v>2072</c:v>
                </c:pt>
                <c:pt idx="172">
                  <c:v>2072</c:v>
                </c:pt>
                <c:pt idx="173">
                  <c:v>2072</c:v>
                </c:pt>
                <c:pt idx="174">
                  <c:v>2072</c:v>
                </c:pt>
                <c:pt idx="175">
                  <c:v>2072</c:v>
                </c:pt>
                <c:pt idx="176">
                  <c:v>2072</c:v>
                </c:pt>
                <c:pt idx="177">
                  <c:v>2072</c:v>
                </c:pt>
                <c:pt idx="178">
                  <c:v>2072</c:v>
                </c:pt>
                <c:pt idx="179">
                  <c:v>2072</c:v>
                </c:pt>
                <c:pt idx="180">
                  <c:v>2072</c:v>
                </c:pt>
                <c:pt idx="181">
                  <c:v>2072</c:v>
                </c:pt>
                <c:pt idx="182">
                  <c:v>2072</c:v>
                </c:pt>
                <c:pt idx="183">
                  <c:v>2072</c:v>
                </c:pt>
                <c:pt idx="184">
                  <c:v>2072</c:v>
                </c:pt>
                <c:pt idx="185">
                  <c:v>2072</c:v>
                </c:pt>
                <c:pt idx="186">
                  <c:v>2072</c:v>
                </c:pt>
                <c:pt idx="187">
                  <c:v>2072</c:v>
                </c:pt>
                <c:pt idx="188">
                  <c:v>2072</c:v>
                </c:pt>
                <c:pt idx="189">
                  <c:v>2072</c:v>
                </c:pt>
                <c:pt idx="190">
                  <c:v>2072</c:v>
                </c:pt>
                <c:pt idx="191">
                  <c:v>2072</c:v>
                </c:pt>
              </c:numCache>
            </c:numRef>
          </c:val>
          <c:smooth val="0"/>
          <c:extLst>
            <c:ext xmlns:c16="http://schemas.microsoft.com/office/drawing/2014/chart" uri="{C3380CC4-5D6E-409C-BE32-E72D297353CC}">
              <c16:uniqueId val="{00000005-E504-4AA8-8738-429A10D76213}"/>
            </c:ext>
          </c:extLst>
        </c:ser>
        <c:ser>
          <c:idx val="6"/>
          <c:order val="6"/>
          <c:tx>
            <c:strRef>
              <c:f>'12. 7 pieces a joint betweeneve'!$K$2</c:f>
              <c:strCache>
                <c:ptCount val="1"/>
                <c:pt idx="0">
                  <c:v>B6</c:v>
                </c:pt>
              </c:strCache>
            </c:strRef>
          </c:tx>
          <c:spPr>
            <a:ln w="28575" cap="rnd">
              <a:solidFill>
                <a:schemeClr val="accent1">
                  <a:lumMod val="60000"/>
                </a:schemeClr>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betweeneve'!$K$3:$K$194</c:f>
              <c:numCache>
                <c:formatCode>General</c:formatCode>
                <c:ptCount val="192"/>
                <c:pt idx="0">
                  <c:v>0</c:v>
                </c:pt>
                <c:pt idx="1">
                  <c:v>777</c:v>
                </c:pt>
                <c:pt idx="2">
                  <c:v>1197</c:v>
                </c:pt>
                <c:pt idx="3">
                  <c:v>1211</c:v>
                </c:pt>
                <c:pt idx="4">
                  <c:v>1107</c:v>
                </c:pt>
                <c:pt idx="5">
                  <c:v>1047</c:v>
                </c:pt>
                <c:pt idx="6">
                  <c:v>1043</c:v>
                </c:pt>
                <c:pt idx="7">
                  <c:v>1057</c:v>
                </c:pt>
                <c:pt idx="8">
                  <c:v>1065</c:v>
                </c:pt>
                <c:pt idx="9">
                  <c:v>1066</c:v>
                </c:pt>
                <c:pt idx="10">
                  <c:v>1064</c:v>
                </c:pt>
                <c:pt idx="11">
                  <c:v>1063</c:v>
                </c:pt>
                <c:pt idx="12">
                  <c:v>1063</c:v>
                </c:pt>
                <c:pt idx="13">
                  <c:v>1063</c:v>
                </c:pt>
                <c:pt idx="14">
                  <c:v>1063</c:v>
                </c:pt>
                <c:pt idx="15">
                  <c:v>1063</c:v>
                </c:pt>
                <c:pt idx="16">
                  <c:v>1063</c:v>
                </c:pt>
                <c:pt idx="17">
                  <c:v>1063</c:v>
                </c:pt>
                <c:pt idx="18">
                  <c:v>1063</c:v>
                </c:pt>
                <c:pt idx="19">
                  <c:v>1063</c:v>
                </c:pt>
                <c:pt idx="20">
                  <c:v>1063</c:v>
                </c:pt>
                <c:pt idx="21">
                  <c:v>1063</c:v>
                </c:pt>
                <c:pt idx="22">
                  <c:v>1063</c:v>
                </c:pt>
                <c:pt idx="23">
                  <c:v>1063</c:v>
                </c:pt>
                <c:pt idx="24">
                  <c:v>1063</c:v>
                </c:pt>
                <c:pt idx="25">
                  <c:v>1063</c:v>
                </c:pt>
                <c:pt idx="26">
                  <c:v>1063</c:v>
                </c:pt>
                <c:pt idx="27">
                  <c:v>1063</c:v>
                </c:pt>
                <c:pt idx="28">
                  <c:v>1063</c:v>
                </c:pt>
                <c:pt idx="29">
                  <c:v>1063</c:v>
                </c:pt>
                <c:pt idx="30">
                  <c:v>1063</c:v>
                </c:pt>
                <c:pt idx="31">
                  <c:v>1063</c:v>
                </c:pt>
                <c:pt idx="32">
                  <c:v>1063</c:v>
                </c:pt>
                <c:pt idx="33">
                  <c:v>1063</c:v>
                </c:pt>
                <c:pt idx="34">
                  <c:v>1063</c:v>
                </c:pt>
                <c:pt idx="35">
                  <c:v>1063</c:v>
                </c:pt>
                <c:pt idx="36">
                  <c:v>1063</c:v>
                </c:pt>
                <c:pt idx="37">
                  <c:v>1063</c:v>
                </c:pt>
                <c:pt idx="38">
                  <c:v>1063</c:v>
                </c:pt>
                <c:pt idx="39">
                  <c:v>1063</c:v>
                </c:pt>
                <c:pt idx="40">
                  <c:v>1063</c:v>
                </c:pt>
                <c:pt idx="41">
                  <c:v>1063</c:v>
                </c:pt>
                <c:pt idx="42">
                  <c:v>1063</c:v>
                </c:pt>
                <c:pt idx="43">
                  <c:v>1063</c:v>
                </c:pt>
                <c:pt idx="44">
                  <c:v>1063</c:v>
                </c:pt>
                <c:pt idx="45">
                  <c:v>1063</c:v>
                </c:pt>
                <c:pt idx="46">
                  <c:v>1063</c:v>
                </c:pt>
                <c:pt idx="47">
                  <c:v>1063</c:v>
                </c:pt>
                <c:pt idx="48">
                  <c:v>1063</c:v>
                </c:pt>
                <c:pt idx="49">
                  <c:v>1063</c:v>
                </c:pt>
                <c:pt idx="50">
                  <c:v>1063</c:v>
                </c:pt>
                <c:pt idx="51">
                  <c:v>1063</c:v>
                </c:pt>
                <c:pt idx="52">
                  <c:v>1063</c:v>
                </c:pt>
                <c:pt idx="53">
                  <c:v>1063</c:v>
                </c:pt>
                <c:pt idx="54">
                  <c:v>1063</c:v>
                </c:pt>
                <c:pt idx="55">
                  <c:v>1063</c:v>
                </c:pt>
                <c:pt idx="56">
                  <c:v>1063</c:v>
                </c:pt>
                <c:pt idx="57">
                  <c:v>1063</c:v>
                </c:pt>
                <c:pt idx="58">
                  <c:v>1063</c:v>
                </c:pt>
                <c:pt idx="59">
                  <c:v>1063</c:v>
                </c:pt>
                <c:pt idx="60">
                  <c:v>1063</c:v>
                </c:pt>
                <c:pt idx="61">
                  <c:v>1063</c:v>
                </c:pt>
                <c:pt idx="62">
                  <c:v>1063</c:v>
                </c:pt>
                <c:pt idx="63">
                  <c:v>1063</c:v>
                </c:pt>
                <c:pt idx="64">
                  <c:v>1063</c:v>
                </c:pt>
                <c:pt idx="65">
                  <c:v>1063</c:v>
                </c:pt>
                <c:pt idx="66">
                  <c:v>1063</c:v>
                </c:pt>
                <c:pt idx="67">
                  <c:v>1063</c:v>
                </c:pt>
                <c:pt idx="68">
                  <c:v>1063</c:v>
                </c:pt>
                <c:pt idx="69">
                  <c:v>1063</c:v>
                </c:pt>
                <c:pt idx="70">
                  <c:v>1063</c:v>
                </c:pt>
                <c:pt idx="71">
                  <c:v>1063</c:v>
                </c:pt>
                <c:pt idx="72">
                  <c:v>1063</c:v>
                </c:pt>
                <c:pt idx="73">
                  <c:v>1063</c:v>
                </c:pt>
                <c:pt idx="74">
                  <c:v>1063</c:v>
                </c:pt>
                <c:pt idx="75">
                  <c:v>1063</c:v>
                </c:pt>
                <c:pt idx="76">
                  <c:v>1063</c:v>
                </c:pt>
                <c:pt idx="77">
                  <c:v>1063</c:v>
                </c:pt>
                <c:pt idx="78">
                  <c:v>1063</c:v>
                </c:pt>
                <c:pt idx="79">
                  <c:v>1063</c:v>
                </c:pt>
                <c:pt idx="80">
                  <c:v>8898</c:v>
                </c:pt>
                <c:pt idx="81">
                  <c:v>7240</c:v>
                </c:pt>
                <c:pt idx="82">
                  <c:v>2977</c:v>
                </c:pt>
                <c:pt idx="83">
                  <c:v>512</c:v>
                </c:pt>
                <c:pt idx="84">
                  <c:v>894</c:v>
                </c:pt>
                <c:pt idx="85">
                  <c:v>1597</c:v>
                </c:pt>
                <c:pt idx="86">
                  <c:v>2457</c:v>
                </c:pt>
                <c:pt idx="87">
                  <c:v>2579</c:v>
                </c:pt>
                <c:pt idx="88">
                  <c:v>2408</c:v>
                </c:pt>
                <c:pt idx="89">
                  <c:v>2285</c:v>
                </c:pt>
                <c:pt idx="90">
                  <c:v>2265</c:v>
                </c:pt>
                <c:pt idx="91">
                  <c:v>2287</c:v>
                </c:pt>
                <c:pt idx="92">
                  <c:v>2304</c:v>
                </c:pt>
                <c:pt idx="93">
                  <c:v>2448</c:v>
                </c:pt>
                <c:pt idx="94">
                  <c:v>2753</c:v>
                </c:pt>
                <c:pt idx="95">
                  <c:v>2636</c:v>
                </c:pt>
                <c:pt idx="96">
                  <c:v>2444</c:v>
                </c:pt>
                <c:pt idx="97">
                  <c:v>2320</c:v>
                </c:pt>
                <c:pt idx="98">
                  <c:v>2303</c:v>
                </c:pt>
                <c:pt idx="99">
                  <c:v>2348</c:v>
                </c:pt>
                <c:pt idx="100">
                  <c:v>2381</c:v>
                </c:pt>
                <c:pt idx="101">
                  <c:v>2392</c:v>
                </c:pt>
                <c:pt idx="102">
                  <c:v>2388</c:v>
                </c:pt>
                <c:pt idx="103">
                  <c:v>2381</c:v>
                </c:pt>
                <c:pt idx="104">
                  <c:v>2377</c:v>
                </c:pt>
                <c:pt idx="105">
                  <c:v>2377</c:v>
                </c:pt>
                <c:pt idx="106">
                  <c:v>2378</c:v>
                </c:pt>
                <c:pt idx="107">
                  <c:v>2379</c:v>
                </c:pt>
                <c:pt idx="108">
                  <c:v>2380</c:v>
                </c:pt>
                <c:pt idx="109">
                  <c:v>2380</c:v>
                </c:pt>
                <c:pt idx="110">
                  <c:v>2379</c:v>
                </c:pt>
                <c:pt idx="111">
                  <c:v>2379</c:v>
                </c:pt>
                <c:pt idx="112">
                  <c:v>2379</c:v>
                </c:pt>
                <c:pt idx="113">
                  <c:v>2379</c:v>
                </c:pt>
                <c:pt idx="114">
                  <c:v>2379</c:v>
                </c:pt>
                <c:pt idx="115">
                  <c:v>2379</c:v>
                </c:pt>
                <c:pt idx="116">
                  <c:v>2379</c:v>
                </c:pt>
                <c:pt idx="117">
                  <c:v>2379</c:v>
                </c:pt>
                <c:pt idx="118">
                  <c:v>2379</c:v>
                </c:pt>
                <c:pt idx="119">
                  <c:v>2379</c:v>
                </c:pt>
                <c:pt idx="120">
                  <c:v>2379</c:v>
                </c:pt>
                <c:pt idx="121">
                  <c:v>2379</c:v>
                </c:pt>
                <c:pt idx="122">
                  <c:v>2379</c:v>
                </c:pt>
                <c:pt idx="123">
                  <c:v>2379</c:v>
                </c:pt>
                <c:pt idx="124">
                  <c:v>2379</c:v>
                </c:pt>
                <c:pt idx="125">
                  <c:v>2379</c:v>
                </c:pt>
                <c:pt idx="126">
                  <c:v>2379</c:v>
                </c:pt>
                <c:pt idx="127">
                  <c:v>2379</c:v>
                </c:pt>
                <c:pt idx="128">
                  <c:v>2379</c:v>
                </c:pt>
                <c:pt idx="129">
                  <c:v>2379</c:v>
                </c:pt>
                <c:pt idx="130">
                  <c:v>2379</c:v>
                </c:pt>
                <c:pt idx="131">
                  <c:v>2379</c:v>
                </c:pt>
                <c:pt idx="132">
                  <c:v>2379</c:v>
                </c:pt>
                <c:pt idx="133">
                  <c:v>2379</c:v>
                </c:pt>
                <c:pt idx="134">
                  <c:v>2379</c:v>
                </c:pt>
                <c:pt idx="135">
                  <c:v>2379</c:v>
                </c:pt>
                <c:pt idx="136">
                  <c:v>2379</c:v>
                </c:pt>
                <c:pt idx="137">
                  <c:v>2379</c:v>
                </c:pt>
                <c:pt idx="138">
                  <c:v>2379</c:v>
                </c:pt>
                <c:pt idx="139">
                  <c:v>2379</c:v>
                </c:pt>
                <c:pt idx="140">
                  <c:v>2379</c:v>
                </c:pt>
                <c:pt idx="141">
                  <c:v>2379</c:v>
                </c:pt>
                <c:pt idx="142">
                  <c:v>2379</c:v>
                </c:pt>
                <c:pt idx="143">
                  <c:v>2379</c:v>
                </c:pt>
                <c:pt idx="144">
                  <c:v>2379</c:v>
                </c:pt>
                <c:pt idx="145">
                  <c:v>2379</c:v>
                </c:pt>
                <c:pt idx="146">
                  <c:v>2379</c:v>
                </c:pt>
                <c:pt idx="147">
                  <c:v>2379</c:v>
                </c:pt>
                <c:pt idx="148">
                  <c:v>2379</c:v>
                </c:pt>
                <c:pt idx="149">
                  <c:v>2379</c:v>
                </c:pt>
                <c:pt idx="150">
                  <c:v>2379</c:v>
                </c:pt>
                <c:pt idx="151">
                  <c:v>2379</c:v>
                </c:pt>
                <c:pt idx="152">
                  <c:v>2379</c:v>
                </c:pt>
                <c:pt idx="153">
                  <c:v>2379</c:v>
                </c:pt>
                <c:pt idx="154">
                  <c:v>2379</c:v>
                </c:pt>
                <c:pt idx="155">
                  <c:v>2379</c:v>
                </c:pt>
                <c:pt idx="156">
                  <c:v>2379</c:v>
                </c:pt>
                <c:pt idx="157">
                  <c:v>2379</c:v>
                </c:pt>
                <c:pt idx="158">
                  <c:v>2379</c:v>
                </c:pt>
                <c:pt idx="159">
                  <c:v>2379</c:v>
                </c:pt>
                <c:pt idx="160">
                  <c:v>2379</c:v>
                </c:pt>
                <c:pt idx="161">
                  <c:v>2379</c:v>
                </c:pt>
                <c:pt idx="162">
                  <c:v>2379</c:v>
                </c:pt>
                <c:pt idx="163">
                  <c:v>2379</c:v>
                </c:pt>
                <c:pt idx="164">
                  <c:v>2379</c:v>
                </c:pt>
                <c:pt idx="165">
                  <c:v>2379</c:v>
                </c:pt>
                <c:pt idx="166">
                  <c:v>2379</c:v>
                </c:pt>
                <c:pt idx="167">
                  <c:v>2379</c:v>
                </c:pt>
                <c:pt idx="168">
                  <c:v>2379</c:v>
                </c:pt>
                <c:pt idx="169">
                  <c:v>2379</c:v>
                </c:pt>
                <c:pt idx="170">
                  <c:v>2379</c:v>
                </c:pt>
                <c:pt idx="171">
                  <c:v>2379</c:v>
                </c:pt>
                <c:pt idx="172">
                  <c:v>2379</c:v>
                </c:pt>
                <c:pt idx="173">
                  <c:v>2379</c:v>
                </c:pt>
                <c:pt idx="174">
                  <c:v>2379</c:v>
                </c:pt>
                <c:pt idx="175">
                  <c:v>2379</c:v>
                </c:pt>
                <c:pt idx="176">
                  <c:v>2379</c:v>
                </c:pt>
                <c:pt idx="177">
                  <c:v>2379</c:v>
                </c:pt>
                <c:pt idx="178">
                  <c:v>2379</c:v>
                </c:pt>
                <c:pt idx="179">
                  <c:v>2379</c:v>
                </c:pt>
                <c:pt idx="180">
                  <c:v>2379</c:v>
                </c:pt>
                <c:pt idx="181">
                  <c:v>2379</c:v>
                </c:pt>
                <c:pt idx="182">
                  <c:v>2379</c:v>
                </c:pt>
                <c:pt idx="183">
                  <c:v>2379</c:v>
                </c:pt>
                <c:pt idx="184">
                  <c:v>2379</c:v>
                </c:pt>
                <c:pt idx="185">
                  <c:v>2379</c:v>
                </c:pt>
                <c:pt idx="186">
                  <c:v>2379</c:v>
                </c:pt>
                <c:pt idx="187">
                  <c:v>2379</c:v>
                </c:pt>
                <c:pt idx="188">
                  <c:v>2379</c:v>
                </c:pt>
                <c:pt idx="189">
                  <c:v>2379</c:v>
                </c:pt>
                <c:pt idx="190">
                  <c:v>2379</c:v>
                </c:pt>
                <c:pt idx="191">
                  <c:v>2379</c:v>
                </c:pt>
              </c:numCache>
            </c:numRef>
          </c:val>
          <c:smooth val="0"/>
          <c:extLst>
            <c:ext xmlns:c16="http://schemas.microsoft.com/office/drawing/2014/chart" uri="{C3380CC4-5D6E-409C-BE32-E72D297353CC}">
              <c16:uniqueId val="{00000006-E504-4AA8-8738-429A10D76213}"/>
            </c:ext>
          </c:extLst>
        </c:ser>
        <c:ser>
          <c:idx val="7"/>
          <c:order val="7"/>
          <c:tx>
            <c:strRef>
              <c:f>'12. 7 pieces a joint betweeneve'!$L$2</c:f>
              <c:strCache>
                <c:ptCount val="1"/>
                <c:pt idx="0">
                  <c:v>B7</c:v>
                </c:pt>
              </c:strCache>
            </c:strRef>
          </c:tx>
          <c:spPr>
            <a:ln w="28575" cap="rnd">
              <a:solidFill>
                <a:schemeClr val="accent2">
                  <a:lumMod val="60000"/>
                </a:schemeClr>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betweeneve'!$L$3:$L$194</c:f>
              <c:numCache>
                <c:formatCode>General</c:formatCode>
                <c:ptCount val="192"/>
                <c:pt idx="0">
                  <c:v>0</c:v>
                </c:pt>
                <c:pt idx="1">
                  <c:v>1574</c:v>
                </c:pt>
                <c:pt idx="2">
                  <c:v>2554</c:v>
                </c:pt>
                <c:pt idx="3">
                  <c:v>2588</c:v>
                </c:pt>
                <c:pt idx="4">
                  <c:v>2344</c:v>
                </c:pt>
                <c:pt idx="5">
                  <c:v>2205</c:v>
                </c:pt>
                <c:pt idx="6">
                  <c:v>2195</c:v>
                </c:pt>
                <c:pt idx="7">
                  <c:v>2228</c:v>
                </c:pt>
                <c:pt idx="8">
                  <c:v>2247</c:v>
                </c:pt>
                <c:pt idx="9">
                  <c:v>2249</c:v>
                </c:pt>
                <c:pt idx="10">
                  <c:v>2245</c:v>
                </c:pt>
                <c:pt idx="11">
                  <c:v>2242</c:v>
                </c:pt>
                <c:pt idx="12">
                  <c:v>2242</c:v>
                </c:pt>
                <c:pt idx="13">
                  <c:v>2242</c:v>
                </c:pt>
                <c:pt idx="14">
                  <c:v>2243</c:v>
                </c:pt>
                <c:pt idx="15">
                  <c:v>2243</c:v>
                </c:pt>
                <c:pt idx="16">
                  <c:v>2243</c:v>
                </c:pt>
                <c:pt idx="17">
                  <c:v>2243</c:v>
                </c:pt>
                <c:pt idx="18">
                  <c:v>2243</c:v>
                </c:pt>
                <c:pt idx="19">
                  <c:v>2243</c:v>
                </c:pt>
                <c:pt idx="20">
                  <c:v>2243</c:v>
                </c:pt>
                <c:pt idx="21">
                  <c:v>2243</c:v>
                </c:pt>
                <c:pt idx="22">
                  <c:v>2243</c:v>
                </c:pt>
                <c:pt idx="23">
                  <c:v>2243</c:v>
                </c:pt>
                <c:pt idx="24">
                  <c:v>2243</c:v>
                </c:pt>
                <c:pt idx="25">
                  <c:v>2243</c:v>
                </c:pt>
                <c:pt idx="26">
                  <c:v>2243</c:v>
                </c:pt>
                <c:pt idx="27">
                  <c:v>2243</c:v>
                </c:pt>
                <c:pt idx="28">
                  <c:v>2243</c:v>
                </c:pt>
                <c:pt idx="29">
                  <c:v>2243</c:v>
                </c:pt>
                <c:pt idx="30">
                  <c:v>2243</c:v>
                </c:pt>
                <c:pt idx="31">
                  <c:v>2243</c:v>
                </c:pt>
                <c:pt idx="32">
                  <c:v>2243</c:v>
                </c:pt>
                <c:pt idx="33">
                  <c:v>2243</c:v>
                </c:pt>
                <c:pt idx="34">
                  <c:v>2243</c:v>
                </c:pt>
                <c:pt idx="35">
                  <c:v>2243</c:v>
                </c:pt>
                <c:pt idx="36">
                  <c:v>2243</c:v>
                </c:pt>
                <c:pt idx="37">
                  <c:v>2243</c:v>
                </c:pt>
                <c:pt idx="38">
                  <c:v>2243</c:v>
                </c:pt>
                <c:pt idx="39">
                  <c:v>2243</c:v>
                </c:pt>
                <c:pt idx="40">
                  <c:v>2243</c:v>
                </c:pt>
                <c:pt idx="41">
                  <c:v>2243</c:v>
                </c:pt>
                <c:pt idx="42">
                  <c:v>2243</c:v>
                </c:pt>
                <c:pt idx="43">
                  <c:v>2243</c:v>
                </c:pt>
                <c:pt idx="44">
                  <c:v>2243</c:v>
                </c:pt>
                <c:pt idx="45">
                  <c:v>2243</c:v>
                </c:pt>
                <c:pt idx="46">
                  <c:v>2243</c:v>
                </c:pt>
                <c:pt idx="47">
                  <c:v>2243</c:v>
                </c:pt>
                <c:pt idx="48">
                  <c:v>2243</c:v>
                </c:pt>
                <c:pt idx="49">
                  <c:v>2243</c:v>
                </c:pt>
                <c:pt idx="50">
                  <c:v>2243</c:v>
                </c:pt>
                <c:pt idx="51">
                  <c:v>2243</c:v>
                </c:pt>
                <c:pt idx="52">
                  <c:v>2243</c:v>
                </c:pt>
                <c:pt idx="53">
                  <c:v>2243</c:v>
                </c:pt>
                <c:pt idx="54">
                  <c:v>2243</c:v>
                </c:pt>
                <c:pt idx="55">
                  <c:v>2243</c:v>
                </c:pt>
                <c:pt idx="56">
                  <c:v>2243</c:v>
                </c:pt>
                <c:pt idx="57">
                  <c:v>2243</c:v>
                </c:pt>
                <c:pt idx="58">
                  <c:v>2243</c:v>
                </c:pt>
                <c:pt idx="59">
                  <c:v>2243</c:v>
                </c:pt>
                <c:pt idx="60">
                  <c:v>2243</c:v>
                </c:pt>
                <c:pt idx="61">
                  <c:v>2243</c:v>
                </c:pt>
                <c:pt idx="62">
                  <c:v>2243</c:v>
                </c:pt>
                <c:pt idx="63">
                  <c:v>2243</c:v>
                </c:pt>
                <c:pt idx="64">
                  <c:v>2243</c:v>
                </c:pt>
                <c:pt idx="65">
                  <c:v>2243</c:v>
                </c:pt>
                <c:pt idx="66">
                  <c:v>2243</c:v>
                </c:pt>
                <c:pt idx="67">
                  <c:v>2243</c:v>
                </c:pt>
                <c:pt idx="68">
                  <c:v>2243</c:v>
                </c:pt>
                <c:pt idx="69">
                  <c:v>2243</c:v>
                </c:pt>
                <c:pt idx="70">
                  <c:v>2243</c:v>
                </c:pt>
                <c:pt idx="71">
                  <c:v>2243</c:v>
                </c:pt>
                <c:pt idx="72">
                  <c:v>2243</c:v>
                </c:pt>
                <c:pt idx="73">
                  <c:v>2243</c:v>
                </c:pt>
                <c:pt idx="74">
                  <c:v>2243</c:v>
                </c:pt>
                <c:pt idx="75">
                  <c:v>2243</c:v>
                </c:pt>
                <c:pt idx="76">
                  <c:v>2243</c:v>
                </c:pt>
                <c:pt idx="77">
                  <c:v>2243</c:v>
                </c:pt>
                <c:pt idx="78">
                  <c:v>2243</c:v>
                </c:pt>
                <c:pt idx="79">
                  <c:v>2243</c:v>
                </c:pt>
                <c:pt idx="80">
                  <c:v>30101</c:v>
                </c:pt>
                <c:pt idx="81">
                  <c:v>32156</c:v>
                </c:pt>
                <c:pt idx="82">
                  <c:v>11676</c:v>
                </c:pt>
                <c:pt idx="83">
                  <c:v>1486</c:v>
                </c:pt>
                <c:pt idx="84">
                  <c:v>3026</c:v>
                </c:pt>
                <c:pt idx="85">
                  <c:v>755</c:v>
                </c:pt>
                <c:pt idx="86">
                  <c:v>2437</c:v>
                </c:pt>
                <c:pt idx="87">
                  <c:v>2702</c:v>
                </c:pt>
                <c:pt idx="88">
                  <c:v>2329</c:v>
                </c:pt>
                <c:pt idx="89">
                  <c:v>2066</c:v>
                </c:pt>
                <c:pt idx="90">
                  <c:v>2023</c:v>
                </c:pt>
                <c:pt idx="91">
                  <c:v>2070</c:v>
                </c:pt>
                <c:pt idx="92">
                  <c:v>2106</c:v>
                </c:pt>
                <c:pt idx="93">
                  <c:v>2859</c:v>
                </c:pt>
                <c:pt idx="94">
                  <c:v>4057</c:v>
                </c:pt>
                <c:pt idx="95">
                  <c:v>3936</c:v>
                </c:pt>
                <c:pt idx="96">
                  <c:v>3002</c:v>
                </c:pt>
                <c:pt idx="97">
                  <c:v>2460</c:v>
                </c:pt>
                <c:pt idx="98">
                  <c:v>2385</c:v>
                </c:pt>
                <c:pt idx="99">
                  <c:v>2536</c:v>
                </c:pt>
                <c:pt idx="100">
                  <c:v>2688</c:v>
                </c:pt>
                <c:pt idx="101">
                  <c:v>2740</c:v>
                </c:pt>
                <c:pt idx="102">
                  <c:v>2722</c:v>
                </c:pt>
                <c:pt idx="103">
                  <c:v>2688</c:v>
                </c:pt>
                <c:pt idx="104">
                  <c:v>2670</c:v>
                </c:pt>
                <c:pt idx="105">
                  <c:v>2669</c:v>
                </c:pt>
                <c:pt idx="106">
                  <c:v>2675</c:v>
                </c:pt>
                <c:pt idx="107">
                  <c:v>2680</c:v>
                </c:pt>
                <c:pt idx="108">
                  <c:v>2682</c:v>
                </c:pt>
                <c:pt idx="109">
                  <c:v>2681</c:v>
                </c:pt>
                <c:pt idx="110">
                  <c:v>2680</c:v>
                </c:pt>
                <c:pt idx="111">
                  <c:v>2679</c:v>
                </c:pt>
                <c:pt idx="112">
                  <c:v>2679</c:v>
                </c:pt>
                <c:pt idx="113">
                  <c:v>2679</c:v>
                </c:pt>
                <c:pt idx="114">
                  <c:v>2679</c:v>
                </c:pt>
                <c:pt idx="115">
                  <c:v>2680</c:v>
                </c:pt>
                <c:pt idx="116">
                  <c:v>2679</c:v>
                </c:pt>
                <c:pt idx="117">
                  <c:v>2679</c:v>
                </c:pt>
                <c:pt idx="118">
                  <c:v>2679</c:v>
                </c:pt>
                <c:pt idx="119">
                  <c:v>2679</c:v>
                </c:pt>
                <c:pt idx="120">
                  <c:v>2679</c:v>
                </c:pt>
                <c:pt idx="121">
                  <c:v>2679</c:v>
                </c:pt>
                <c:pt idx="122">
                  <c:v>2679</c:v>
                </c:pt>
                <c:pt idx="123">
                  <c:v>2679</c:v>
                </c:pt>
                <c:pt idx="124">
                  <c:v>2679</c:v>
                </c:pt>
                <c:pt idx="125">
                  <c:v>2679</c:v>
                </c:pt>
                <c:pt idx="126">
                  <c:v>2679</c:v>
                </c:pt>
                <c:pt idx="127">
                  <c:v>2679</c:v>
                </c:pt>
                <c:pt idx="128">
                  <c:v>2679</c:v>
                </c:pt>
                <c:pt idx="129">
                  <c:v>2679</c:v>
                </c:pt>
                <c:pt idx="130">
                  <c:v>2679</c:v>
                </c:pt>
                <c:pt idx="131">
                  <c:v>2679</c:v>
                </c:pt>
                <c:pt idx="132">
                  <c:v>2679</c:v>
                </c:pt>
                <c:pt idx="133">
                  <c:v>2679</c:v>
                </c:pt>
                <c:pt idx="134">
                  <c:v>2679</c:v>
                </c:pt>
                <c:pt idx="135">
                  <c:v>2679</c:v>
                </c:pt>
                <c:pt idx="136">
                  <c:v>2679</c:v>
                </c:pt>
                <c:pt idx="137">
                  <c:v>2679</c:v>
                </c:pt>
                <c:pt idx="138">
                  <c:v>2679</c:v>
                </c:pt>
                <c:pt idx="139">
                  <c:v>2679</c:v>
                </c:pt>
                <c:pt idx="140">
                  <c:v>2679</c:v>
                </c:pt>
                <c:pt idx="141">
                  <c:v>2679</c:v>
                </c:pt>
                <c:pt idx="142">
                  <c:v>2679</c:v>
                </c:pt>
                <c:pt idx="143">
                  <c:v>2679</c:v>
                </c:pt>
                <c:pt idx="144">
                  <c:v>2679</c:v>
                </c:pt>
                <c:pt idx="145">
                  <c:v>2679</c:v>
                </c:pt>
                <c:pt idx="146">
                  <c:v>2679</c:v>
                </c:pt>
                <c:pt idx="147">
                  <c:v>2679</c:v>
                </c:pt>
                <c:pt idx="148">
                  <c:v>2679</c:v>
                </c:pt>
                <c:pt idx="149">
                  <c:v>2679</c:v>
                </c:pt>
                <c:pt idx="150">
                  <c:v>2679</c:v>
                </c:pt>
                <c:pt idx="151">
                  <c:v>2679</c:v>
                </c:pt>
                <c:pt idx="152">
                  <c:v>2679</c:v>
                </c:pt>
                <c:pt idx="153">
                  <c:v>2679</c:v>
                </c:pt>
                <c:pt idx="154">
                  <c:v>2679</c:v>
                </c:pt>
                <c:pt idx="155">
                  <c:v>2679</c:v>
                </c:pt>
                <c:pt idx="156">
                  <c:v>2679</c:v>
                </c:pt>
                <c:pt idx="157">
                  <c:v>2679</c:v>
                </c:pt>
                <c:pt idx="158">
                  <c:v>2679</c:v>
                </c:pt>
                <c:pt idx="159">
                  <c:v>2679</c:v>
                </c:pt>
                <c:pt idx="160">
                  <c:v>2679</c:v>
                </c:pt>
                <c:pt idx="161">
                  <c:v>2679</c:v>
                </c:pt>
                <c:pt idx="162">
                  <c:v>2679</c:v>
                </c:pt>
                <c:pt idx="163">
                  <c:v>2679</c:v>
                </c:pt>
                <c:pt idx="164">
                  <c:v>2679</c:v>
                </c:pt>
                <c:pt idx="165">
                  <c:v>2679</c:v>
                </c:pt>
                <c:pt idx="166">
                  <c:v>2679</c:v>
                </c:pt>
                <c:pt idx="167">
                  <c:v>2679</c:v>
                </c:pt>
                <c:pt idx="168">
                  <c:v>2679</c:v>
                </c:pt>
                <c:pt idx="169">
                  <c:v>2679</c:v>
                </c:pt>
                <c:pt idx="170">
                  <c:v>2679</c:v>
                </c:pt>
                <c:pt idx="171">
                  <c:v>2679</c:v>
                </c:pt>
                <c:pt idx="172">
                  <c:v>2679</c:v>
                </c:pt>
                <c:pt idx="173">
                  <c:v>2679</c:v>
                </c:pt>
                <c:pt idx="174">
                  <c:v>2679</c:v>
                </c:pt>
                <c:pt idx="175">
                  <c:v>2679</c:v>
                </c:pt>
                <c:pt idx="176">
                  <c:v>2679</c:v>
                </c:pt>
                <c:pt idx="177">
                  <c:v>2679</c:v>
                </c:pt>
                <c:pt idx="178">
                  <c:v>2679</c:v>
                </c:pt>
                <c:pt idx="179">
                  <c:v>2679</c:v>
                </c:pt>
                <c:pt idx="180">
                  <c:v>2679</c:v>
                </c:pt>
                <c:pt idx="181">
                  <c:v>2679</c:v>
                </c:pt>
                <c:pt idx="182">
                  <c:v>2679</c:v>
                </c:pt>
                <c:pt idx="183">
                  <c:v>2679</c:v>
                </c:pt>
                <c:pt idx="184">
                  <c:v>2679</c:v>
                </c:pt>
                <c:pt idx="185">
                  <c:v>2679</c:v>
                </c:pt>
                <c:pt idx="186">
                  <c:v>2679</c:v>
                </c:pt>
                <c:pt idx="187">
                  <c:v>2679</c:v>
                </c:pt>
                <c:pt idx="188">
                  <c:v>2679</c:v>
                </c:pt>
                <c:pt idx="189">
                  <c:v>2679</c:v>
                </c:pt>
                <c:pt idx="190">
                  <c:v>2679</c:v>
                </c:pt>
                <c:pt idx="191">
                  <c:v>2679</c:v>
                </c:pt>
              </c:numCache>
            </c:numRef>
          </c:val>
          <c:smooth val="0"/>
          <c:extLst>
            <c:ext xmlns:c16="http://schemas.microsoft.com/office/drawing/2014/chart" uri="{C3380CC4-5D6E-409C-BE32-E72D297353CC}">
              <c16:uniqueId val="{00000007-E504-4AA8-8738-429A10D76213}"/>
            </c:ext>
          </c:extLst>
        </c:ser>
        <c:ser>
          <c:idx val="8"/>
          <c:order val="8"/>
          <c:tx>
            <c:strRef>
              <c:f>'12. 7 pieces a joint betweeneve'!$M$2</c:f>
              <c:strCache>
                <c:ptCount val="1"/>
                <c:pt idx="0">
                  <c:v>GB2</c:v>
                </c:pt>
              </c:strCache>
            </c:strRef>
          </c:tx>
          <c:spPr>
            <a:ln w="28575" cap="rnd">
              <a:solidFill>
                <a:schemeClr val="accent3">
                  <a:lumMod val="60000"/>
                </a:schemeClr>
              </a:solidFill>
              <a:round/>
            </a:ln>
            <a:effectLst/>
          </c:spPr>
          <c:marker>
            <c:symbol val="none"/>
          </c:marker>
          <c:cat>
            <c:numRef>
              <c:f>'12. 7 pieces a joint betweeneve'!$C$3:$C$194</c:f>
              <c:numCache>
                <c:formatCode>General</c:formatCode>
                <c:ptCount val="19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numCache>
            </c:numRef>
          </c:cat>
          <c:val>
            <c:numRef>
              <c:f>'12. 7 pieces a joint betweeneve'!$M$3:$M$194</c:f>
              <c:numCache>
                <c:formatCode>General</c:formatCode>
                <c:ptCount val="192"/>
                <c:pt idx="0">
                  <c:v>0</c:v>
                </c:pt>
                <c:pt idx="1">
                  <c:v>918</c:v>
                </c:pt>
                <c:pt idx="2">
                  <c:v>1286</c:v>
                </c:pt>
                <c:pt idx="3">
                  <c:v>1298</c:v>
                </c:pt>
                <c:pt idx="4">
                  <c:v>1207</c:v>
                </c:pt>
                <c:pt idx="5">
                  <c:v>1155</c:v>
                </c:pt>
                <c:pt idx="6">
                  <c:v>1151</c:v>
                </c:pt>
                <c:pt idx="7">
                  <c:v>1163</c:v>
                </c:pt>
                <c:pt idx="8">
                  <c:v>1171</c:v>
                </c:pt>
                <c:pt idx="9">
                  <c:v>1171</c:v>
                </c:pt>
                <c:pt idx="10">
                  <c:v>1170</c:v>
                </c:pt>
                <c:pt idx="11">
                  <c:v>1169</c:v>
                </c:pt>
                <c:pt idx="12">
                  <c:v>1169</c:v>
                </c:pt>
                <c:pt idx="13">
                  <c:v>1169</c:v>
                </c:pt>
                <c:pt idx="14">
                  <c:v>1169</c:v>
                </c:pt>
                <c:pt idx="15">
                  <c:v>1169</c:v>
                </c:pt>
                <c:pt idx="16">
                  <c:v>1169</c:v>
                </c:pt>
                <c:pt idx="17">
                  <c:v>1169</c:v>
                </c:pt>
                <c:pt idx="18">
                  <c:v>1169</c:v>
                </c:pt>
                <c:pt idx="19">
                  <c:v>1169</c:v>
                </c:pt>
                <c:pt idx="20">
                  <c:v>1169</c:v>
                </c:pt>
                <c:pt idx="21">
                  <c:v>1169</c:v>
                </c:pt>
                <c:pt idx="22">
                  <c:v>1169</c:v>
                </c:pt>
                <c:pt idx="23">
                  <c:v>1169</c:v>
                </c:pt>
                <c:pt idx="24">
                  <c:v>1169</c:v>
                </c:pt>
                <c:pt idx="25">
                  <c:v>1169</c:v>
                </c:pt>
                <c:pt idx="26">
                  <c:v>1169</c:v>
                </c:pt>
                <c:pt idx="27">
                  <c:v>1169</c:v>
                </c:pt>
                <c:pt idx="28">
                  <c:v>1169</c:v>
                </c:pt>
                <c:pt idx="29">
                  <c:v>1169</c:v>
                </c:pt>
                <c:pt idx="30">
                  <c:v>1169</c:v>
                </c:pt>
                <c:pt idx="31">
                  <c:v>1169</c:v>
                </c:pt>
                <c:pt idx="32">
                  <c:v>1169</c:v>
                </c:pt>
                <c:pt idx="33">
                  <c:v>1169</c:v>
                </c:pt>
                <c:pt idx="34">
                  <c:v>1169</c:v>
                </c:pt>
                <c:pt idx="35">
                  <c:v>1169</c:v>
                </c:pt>
                <c:pt idx="36">
                  <c:v>1169</c:v>
                </c:pt>
                <c:pt idx="37">
                  <c:v>1169</c:v>
                </c:pt>
                <c:pt idx="38">
                  <c:v>1169</c:v>
                </c:pt>
                <c:pt idx="39">
                  <c:v>1169</c:v>
                </c:pt>
                <c:pt idx="40">
                  <c:v>1169</c:v>
                </c:pt>
                <c:pt idx="41">
                  <c:v>1169</c:v>
                </c:pt>
                <c:pt idx="42">
                  <c:v>1169</c:v>
                </c:pt>
                <c:pt idx="43">
                  <c:v>1169</c:v>
                </c:pt>
                <c:pt idx="44">
                  <c:v>1169</c:v>
                </c:pt>
                <c:pt idx="45">
                  <c:v>1169</c:v>
                </c:pt>
                <c:pt idx="46">
                  <c:v>1169</c:v>
                </c:pt>
                <c:pt idx="47">
                  <c:v>1169</c:v>
                </c:pt>
                <c:pt idx="48">
                  <c:v>1169</c:v>
                </c:pt>
                <c:pt idx="49">
                  <c:v>1169</c:v>
                </c:pt>
                <c:pt idx="50">
                  <c:v>1169</c:v>
                </c:pt>
                <c:pt idx="51">
                  <c:v>1169</c:v>
                </c:pt>
                <c:pt idx="52">
                  <c:v>1169</c:v>
                </c:pt>
                <c:pt idx="53">
                  <c:v>1169</c:v>
                </c:pt>
                <c:pt idx="54">
                  <c:v>1169</c:v>
                </c:pt>
                <c:pt idx="55">
                  <c:v>1169</c:v>
                </c:pt>
                <c:pt idx="56">
                  <c:v>1169</c:v>
                </c:pt>
                <c:pt idx="57">
                  <c:v>1169</c:v>
                </c:pt>
                <c:pt idx="58">
                  <c:v>1169</c:v>
                </c:pt>
                <c:pt idx="59">
                  <c:v>1169</c:v>
                </c:pt>
                <c:pt idx="60">
                  <c:v>1169</c:v>
                </c:pt>
                <c:pt idx="61">
                  <c:v>1169</c:v>
                </c:pt>
                <c:pt idx="62">
                  <c:v>1169</c:v>
                </c:pt>
                <c:pt idx="63">
                  <c:v>1169</c:v>
                </c:pt>
                <c:pt idx="64">
                  <c:v>1169</c:v>
                </c:pt>
                <c:pt idx="65">
                  <c:v>1169</c:v>
                </c:pt>
                <c:pt idx="66">
                  <c:v>1169</c:v>
                </c:pt>
                <c:pt idx="67">
                  <c:v>1169</c:v>
                </c:pt>
                <c:pt idx="68">
                  <c:v>1169</c:v>
                </c:pt>
                <c:pt idx="69">
                  <c:v>1169</c:v>
                </c:pt>
                <c:pt idx="70">
                  <c:v>1169</c:v>
                </c:pt>
                <c:pt idx="71">
                  <c:v>1169</c:v>
                </c:pt>
                <c:pt idx="72">
                  <c:v>1169</c:v>
                </c:pt>
                <c:pt idx="73">
                  <c:v>1169</c:v>
                </c:pt>
                <c:pt idx="74">
                  <c:v>1169</c:v>
                </c:pt>
                <c:pt idx="75">
                  <c:v>1169</c:v>
                </c:pt>
                <c:pt idx="76">
                  <c:v>1169</c:v>
                </c:pt>
                <c:pt idx="77">
                  <c:v>1169</c:v>
                </c:pt>
                <c:pt idx="78">
                  <c:v>1169</c:v>
                </c:pt>
                <c:pt idx="79">
                  <c:v>1169</c:v>
                </c:pt>
                <c:pt idx="80">
                  <c:v>11225</c:v>
                </c:pt>
                <c:pt idx="81">
                  <c:v>13736</c:v>
                </c:pt>
                <c:pt idx="82">
                  <c:v>4818</c:v>
                </c:pt>
                <c:pt idx="83">
                  <c:v>618</c:v>
                </c:pt>
                <c:pt idx="84">
                  <c:v>757</c:v>
                </c:pt>
                <c:pt idx="85">
                  <c:v>622</c:v>
                </c:pt>
                <c:pt idx="86">
                  <c:v>1376</c:v>
                </c:pt>
                <c:pt idx="87">
                  <c:v>1482</c:v>
                </c:pt>
                <c:pt idx="88">
                  <c:v>1333</c:v>
                </c:pt>
                <c:pt idx="89">
                  <c:v>1225</c:v>
                </c:pt>
                <c:pt idx="90">
                  <c:v>1207</c:v>
                </c:pt>
                <c:pt idx="91">
                  <c:v>1226</c:v>
                </c:pt>
                <c:pt idx="92">
                  <c:v>1241</c:v>
                </c:pt>
                <c:pt idx="93">
                  <c:v>1298</c:v>
                </c:pt>
                <c:pt idx="94">
                  <c:v>1822</c:v>
                </c:pt>
                <c:pt idx="95">
                  <c:v>1795</c:v>
                </c:pt>
                <c:pt idx="96">
                  <c:v>1410</c:v>
                </c:pt>
                <c:pt idx="97">
                  <c:v>1143</c:v>
                </c:pt>
                <c:pt idx="98">
                  <c:v>1103</c:v>
                </c:pt>
                <c:pt idx="99">
                  <c:v>1184</c:v>
                </c:pt>
                <c:pt idx="100">
                  <c:v>1265</c:v>
                </c:pt>
                <c:pt idx="101">
                  <c:v>1293</c:v>
                </c:pt>
                <c:pt idx="102">
                  <c:v>1283</c:v>
                </c:pt>
                <c:pt idx="103">
                  <c:v>1266</c:v>
                </c:pt>
                <c:pt idx="104">
                  <c:v>1256</c:v>
                </c:pt>
                <c:pt idx="105">
                  <c:v>1256</c:v>
                </c:pt>
                <c:pt idx="106">
                  <c:v>1259</c:v>
                </c:pt>
                <c:pt idx="107">
                  <c:v>1261</c:v>
                </c:pt>
                <c:pt idx="108">
                  <c:v>1262</c:v>
                </c:pt>
                <c:pt idx="109">
                  <c:v>1262</c:v>
                </c:pt>
                <c:pt idx="110">
                  <c:v>1261</c:v>
                </c:pt>
                <c:pt idx="111">
                  <c:v>1261</c:v>
                </c:pt>
                <c:pt idx="112">
                  <c:v>1261</c:v>
                </c:pt>
                <c:pt idx="113">
                  <c:v>1261</c:v>
                </c:pt>
                <c:pt idx="114">
                  <c:v>1261</c:v>
                </c:pt>
                <c:pt idx="115">
                  <c:v>1261</c:v>
                </c:pt>
                <c:pt idx="116">
                  <c:v>1261</c:v>
                </c:pt>
                <c:pt idx="117">
                  <c:v>1261</c:v>
                </c:pt>
                <c:pt idx="118">
                  <c:v>1261</c:v>
                </c:pt>
                <c:pt idx="119">
                  <c:v>1261</c:v>
                </c:pt>
                <c:pt idx="120">
                  <c:v>1261</c:v>
                </c:pt>
                <c:pt idx="121">
                  <c:v>1261</c:v>
                </c:pt>
                <c:pt idx="122">
                  <c:v>1261</c:v>
                </c:pt>
                <c:pt idx="123">
                  <c:v>1261</c:v>
                </c:pt>
                <c:pt idx="124">
                  <c:v>1261</c:v>
                </c:pt>
                <c:pt idx="125">
                  <c:v>1261</c:v>
                </c:pt>
                <c:pt idx="126">
                  <c:v>1261</c:v>
                </c:pt>
                <c:pt idx="127">
                  <c:v>1261</c:v>
                </c:pt>
                <c:pt idx="128">
                  <c:v>1261</c:v>
                </c:pt>
                <c:pt idx="129">
                  <c:v>1261</c:v>
                </c:pt>
                <c:pt idx="130">
                  <c:v>1261</c:v>
                </c:pt>
                <c:pt idx="131">
                  <c:v>1261</c:v>
                </c:pt>
                <c:pt idx="132">
                  <c:v>1261</c:v>
                </c:pt>
                <c:pt idx="133">
                  <c:v>1261</c:v>
                </c:pt>
                <c:pt idx="134">
                  <c:v>1261</c:v>
                </c:pt>
                <c:pt idx="135">
                  <c:v>1261</c:v>
                </c:pt>
                <c:pt idx="136">
                  <c:v>1261</c:v>
                </c:pt>
                <c:pt idx="137">
                  <c:v>1261</c:v>
                </c:pt>
                <c:pt idx="138">
                  <c:v>1261</c:v>
                </c:pt>
                <c:pt idx="139">
                  <c:v>1261</c:v>
                </c:pt>
                <c:pt idx="140">
                  <c:v>1261</c:v>
                </c:pt>
                <c:pt idx="141">
                  <c:v>1261</c:v>
                </c:pt>
                <c:pt idx="142">
                  <c:v>1261</c:v>
                </c:pt>
                <c:pt idx="143">
                  <c:v>1261</c:v>
                </c:pt>
                <c:pt idx="144">
                  <c:v>1261</c:v>
                </c:pt>
                <c:pt idx="145">
                  <c:v>1261</c:v>
                </c:pt>
                <c:pt idx="146">
                  <c:v>1261</c:v>
                </c:pt>
                <c:pt idx="147">
                  <c:v>1261</c:v>
                </c:pt>
                <c:pt idx="148">
                  <c:v>1261</c:v>
                </c:pt>
                <c:pt idx="149">
                  <c:v>1261</c:v>
                </c:pt>
                <c:pt idx="150">
                  <c:v>1261</c:v>
                </c:pt>
                <c:pt idx="151">
                  <c:v>1261</c:v>
                </c:pt>
                <c:pt idx="152">
                  <c:v>1261</c:v>
                </c:pt>
                <c:pt idx="153">
                  <c:v>1261</c:v>
                </c:pt>
                <c:pt idx="154">
                  <c:v>1261</c:v>
                </c:pt>
                <c:pt idx="155">
                  <c:v>1261</c:v>
                </c:pt>
                <c:pt idx="156">
                  <c:v>1261</c:v>
                </c:pt>
                <c:pt idx="157">
                  <c:v>1261</c:v>
                </c:pt>
                <c:pt idx="158">
                  <c:v>1261</c:v>
                </c:pt>
                <c:pt idx="159">
                  <c:v>1261</c:v>
                </c:pt>
                <c:pt idx="160">
                  <c:v>1261</c:v>
                </c:pt>
                <c:pt idx="161">
                  <c:v>1261</c:v>
                </c:pt>
                <c:pt idx="162">
                  <c:v>1261</c:v>
                </c:pt>
                <c:pt idx="163">
                  <c:v>1261</c:v>
                </c:pt>
                <c:pt idx="164">
                  <c:v>1261</c:v>
                </c:pt>
                <c:pt idx="165">
                  <c:v>1261</c:v>
                </c:pt>
                <c:pt idx="166">
                  <c:v>1261</c:v>
                </c:pt>
                <c:pt idx="167">
                  <c:v>1261</c:v>
                </c:pt>
                <c:pt idx="168">
                  <c:v>1261</c:v>
                </c:pt>
                <c:pt idx="169">
                  <c:v>1261</c:v>
                </c:pt>
                <c:pt idx="170">
                  <c:v>1261</c:v>
                </c:pt>
                <c:pt idx="171">
                  <c:v>1261</c:v>
                </c:pt>
                <c:pt idx="172">
                  <c:v>1261</c:v>
                </c:pt>
                <c:pt idx="173">
                  <c:v>1261</c:v>
                </c:pt>
                <c:pt idx="174">
                  <c:v>1261</c:v>
                </c:pt>
                <c:pt idx="175">
                  <c:v>1261</c:v>
                </c:pt>
                <c:pt idx="176">
                  <c:v>1261</c:v>
                </c:pt>
                <c:pt idx="177">
                  <c:v>1261</c:v>
                </c:pt>
                <c:pt idx="178">
                  <c:v>1261</c:v>
                </c:pt>
                <c:pt idx="179">
                  <c:v>1261</c:v>
                </c:pt>
                <c:pt idx="180">
                  <c:v>1261</c:v>
                </c:pt>
                <c:pt idx="181">
                  <c:v>1261</c:v>
                </c:pt>
                <c:pt idx="182">
                  <c:v>1261</c:v>
                </c:pt>
                <c:pt idx="183">
                  <c:v>1261</c:v>
                </c:pt>
                <c:pt idx="184">
                  <c:v>1261</c:v>
                </c:pt>
                <c:pt idx="185">
                  <c:v>1261</c:v>
                </c:pt>
                <c:pt idx="186">
                  <c:v>1261</c:v>
                </c:pt>
                <c:pt idx="187">
                  <c:v>1261</c:v>
                </c:pt>
                <c:pt idx="188">
                  <c:v>1261</c:v>
                </c:pt>
                <c:pt idx="189">
                  <c:v>1261</c:v>
                </c:pt>
                <c:pt idx="190">
                  <c:v>1261</c:v>
                </c:pt>
                <c:pt idx="191">
                  <c:v>1261</c:v>
                </c:pt>
              </c:numCache>
            </c:numRef>
          </c:val>
          <c:smooth val="0"/>
          <c:extLst>
            <c:ext xmlns:c16="http://schemas.microsoft.com/office/drawing/2014/chart" uri="{C3380CC4-5D6E-409C-BE32-E72D297353CC}">
              <c16:uniqueId val="{00000008-E504-4AA8-8738-429A10D76213}"/>
            </c:ext>
          </c:extLst>
        </c:ser>
        <c:dLbls>
          <c:showLegendKey val="0"/>
          <c:showVal val="0"/>
          <c:showCatName val="0"/>
          <c:showSerName val="0"/>
          <c:showPercent val="0"/>
          <c:showBubbleSize val="0"/>
        </c:dLbls>
        <c:smooth val="0"/>
        <c:axId val="392041088"/>
        <c:axId val="392040432"/>
      </c:lineChart>
      <c:catAx>
        <c:axId val="39204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040432"/>
        <c:crosses val="autoZero"/>
        <c:auto val="1"/>
        <c:lblAlgn val="ctr"/>
        <c:lblOffset val="100"/>
        <c:noMultiLvlLbl val="0"/>
      </c:catAx>
      <c:valAx>
        <c:axId val="39204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0410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frame</a:t>
            </a:r>
            <a:r>
              <a:rPr lang="en-GB" baseline="0"/>
              <a:t> rate</a:t>
            </a:r>
            <a:endParaRPr lang="en-GB"/>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9"/>
          <c:order val="9"/>
          <c:spPr>
            <a:ln w="28575" cap="rnd">
              <a:solidFill>
                <a:schemeClr val="accent4">
                  <a:lumMod val="60000"/>
                </a:schemeClr>
              </a:solidFill>
              <a:round/>
            </a:ln>
            <a:effectLst/>
          </c:spPr>
          <c:marker>
            <c:symbol val="none"/>
          </c:marker>
          <c:cat>
            <c:strRef>
              <c:f>framerate!$D$2:$D$194</c:f>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f>framerate!$N$2:$N$194</c:f>
              <c:numCache>
                <c:formatCode>General</c:formatCode>
                <c:ptCount val="193"/>
                <c:pt idx="0">
                  <c:v>0</c:v>
                </c:pt>
                <c:pt idx="1">
                  <c:v>0</c:v>
                </c:pt>
                <c:pt idx="2">
                  <c:v>0</c:v>
                </c:pt>
                <c:pt idx="3">
                  <c:v>0</c:v>
                </c:pt>
                <c:pt idx="4">
                  <c:v>0</c:v>
                </c:pt>
                <c:pt idx="5">
                  <c:v>0</c:v>
                </c:pt>
                <c:pt idx="6">
                  <c:v>0</c:v>
                </c:pt>
                <c:pt idx="7">
                  <c:v>0</c:v>
                </c:pt>
                <c:pt idx="8">
                  <c:v>0</c:v>
                </c:pt>
                <c:pt idx="9">
                  <c:v>0</c:v>
                </c:pt>
                <c:pt idx="10">
                  <c:v>0</c:v>
                </c:pt>
                <c:pt idx="11">
                  <c:v>64</c:v>
                </c:pt>
                <c:pt idx="12">
                  <c:v>64</c:v>
                </c:pt>
                <c:pt idx="13">
                  <c:v>64</c:v>
                </c:pt>
                <c:pt idx="14">
                  <c:v>64</c:v>
                </c:pt>
                <c:pt idx="15">
                  <c:v>64</c:v>
                </c:pt>
                <c:pt idx="16">
                  <c:v>64</c:v>
                </c:pt>
                <c:pt idx="17">
                  <c:v>64</c:v>
                </c:pt>
                <c:pt idx="18">
                  <c:v>64</c:v>
                </c:pt>
                <c:pt idx="19">
                  <c:v>64</c:v>
                </c:pt>
                <c:pt idx="20">
                  <c:v>64</c:v>
                </c:pt>
                <c:pt idx="21">
                  <c:v>60</c:v>
                </c:pt>
                <c:pt idx="22">
                  <c:v>60</c:v>
                </c:pt>
                <c:pt idx="23">
                  <c:v>60</c:v>
                </c:pt>
                <c:pt idx="24">
                  <c:v>60</c:v>
                </c:pt>
                <c:pt idx="25">
                  <c:v>60</c:v>
                </c:pt>
                <c:pt idx="26">
                  <c:v>60</c:v>
                </c:pt>
                <c:pt idx="27">
                  <c:v>60</c:v>
                </c:pt>
                <c:pt idx="28">
                  <c:v>60</c:v>
                </c:pt>
                <c:pt idx="29">
                  <c:v>60</c:v>
                </c:pt>
                <c:pt idx="30">
                  <c:v>60</c:v>
                </c:pt>
                <c:pt idx="31">
                  <c:v>68</c:v>
                </c:pt>
                <c:pt idx="32">
                  <c:v>68</c:v>
                </c:pt>
                <c:pt idx="33">
                  <c:v>68</c:v>
                </c:pt>
                <c:pt idx="34">
                  <c:v>68</c:v>
                </c:pt>
                <c:pt idx="35">
                  <c:v>68</c:v>
                </c:pt>
                <c:pt idx="36">
                  <c:v>68</c:v>
                </c:pt>
                <c:pt idx="37">
                  <c:v>68</c:v>
                </c:pt>
                <c:pt idx="38">
                  <c:v>68</c:v>
                </c:pt>
                <c:pt idx="39">
                  <c:v>68</c:v>
                </c:pt>
                <c:pt idx="40">
                  <c:v>68</c:v>
                </c:pt>
                <c:pt idx="41">
                  <c:v>63</c:v>
                </c:pt>
                <c:pt idx="42">
                  <c:v>63</c:v>
                </c:pt>
                <c:pt idx="43">
                  <c:v>63</c:v>
                </c:pt>
                <c:pt idx="44">
                  <c:v>63</c:v>
                </c:pt>
                <c:pt idx="45">
                  <c:v>63</c:v>
                </c:pt>
                <c:pt idx="46">
                  <c:v>63</c:v>
                </c:pt>
                <c:pt idx="47">
                  <c:v>63</c:v>
                </c:pt>
                <c:pt idx="48">
                  <c:v>63</c:v>
                </c:pt>
                <c:pt idx="49">
                  <c:v>63</c:v>
                </c:pt>
                <c:pt idx="50">
                  <c:v>63</c:v>
                </c:pt>
                <c:pt idx="51">
                  <c:v>70</c:v>
                </c:pt>
                <c:pt idx="52">
                  <c:v>70</c:v>
                </c:pt>
                <c:pt idx="53">
                  <c:v>70</c:v>
                </c:pt>
                <c:pt idx="54">
                  <c:v>70</c:v>
                </c:pt>
                <c:pt idx="55">
                  <c:v>70</c:v>
                </c:pt>
                <c:pt idx="56">
                  <c:v>70</c:v>
                </c:pt>
                <c:pt idx="57">
                  <c:v>70</c:v>
                </c:pt>
                <c:pt idx="58">
                  <c:v>70</c:v>
                </c:pt>
                <c:pt idx="59">
                  <c:v>70</c:v>
                </c:pt>
                <c:pt idx="60">
                  <c:v>70</c:v>
                </c:pt>
                <c:pt idx="61">
                  <c:v>64</c:v>
                </c:pt>
                <c:pt idx="62">
                  <c:v>64</c:v>
                </c:pt>
                <c:pt idx="63">
                  <c:v>64</c:v>
                </c:pt>
                <c:pt idx="64">
                  <c:v>64</c:v>
                </c:pt>
                <c:pt idx="65">
                  <c:v>64</c:v>
                </c:pt>
                <c:pt idx="66">
                  <c:v>64</c:v>
                </c:pt>
                <c:pt idx="67">
                  <c:v>64</c:v>
                </c:pt>
                <c:pt idx="68">
                  <c:v>64</c:v>
                </c:pt>
                <c:pt idx="69">
                  <c:v>64</c:v>
                </c:pt>
                <c:pt idx="70">
                  <c:v>64</c:v>
                </c:pt>
                <c:pt idx="71">
                  <c:v>67</c:v>
                </c:pt>
                <c:pt idx="72">
                  <c:v>67</c:v>
                </c:pt>
                <c:pt idx="73">
                  <c:v>67</c:v>
                </c:pt>
                <c:pt idx="74">
                  <c:v>67</c:v>
                </c:pt>
                <c:pt idx="75">
                  <c:v>67</c:v>
                </c:pt>
                <c:pt idx="76">
                  <c:v>67</c:v>
                </c:pt>
                <c:pt idx="77">
                  <c:v>67</c:v>
                </c:pt>
                <c:pt idx="78">
                  <c:v>67</c:v>
                </c:pt>
                <c:pt idx="79">
                  <c:v>67</c:v>
                </c:pt>
                <c:pt idx="80">
                  <c:v>67</c:v>
                </c:pt>
                <c:pt idx="81">
                  <c:v>69</c:v>
                </c:pt>
                <c:pt idx="82">
                  <c:v>69</c:v>
                </c:pt>
                <c:pt idx="83">
                  <c:v>69</c:v>
                </c:pt>
                <c:pt idx="84">
                  <c:v>69</c:v>
                </c:pt>
                <c:pt idx="85">
                  <c:v>69</c:v>
                </c:pt>
                <c:pt idx="86">
                  <c:v>69</c:v>
                </c:pt>
                <c:pt idx="87">
                  <c:v>69</c:v>
                </c:pt>
                <c:pt idx="88">
                  <c:v>69</c:v>
                </c:pt>
                <c:pt idx="89">
                  <c:v>69</c:v>
                </c:pt>
                <c:pt idx="90">
                  <c:v>69</c:v>
                </c:pt>
                <c:pt idx="91">
                  <c:v>67</c:v>
                </c:pt>
                <c:pt idx="92">
                  <c:v>67</c:v>
                </c:pt>
                <c:pt idx="93">
                  <c:v>67</c:v>
                </c:pt>
                <c:pt idx="94">
                  <c:v>67</c:v>
                </c:pt>
                <c:pt idx="95">
                  <c:v>67</c:v>
                </c:pt>
                <c:pt idx="96">
                  <c:v>67</c:v>
                </c:pt>
                <c:pt idx="97">
                  <c:v>67</c:v>
                </c:pt>
                <c:pt idx="98">
                  <c:v>67</c:v>
                </c:pt>
                <c:pt idx="99">
                  <c:v>67</c:v>
                </c:pt>
                <c:pt idx="100">
                  <c:v>67</c:v>
                </c:pt>
                <c:pt idx="101">
                  <c:v>67</c:v>
                </c:pt>
                <c:pt idx="102">
                  <c:v>67</c:v>
                </c:pt>
                <c:pt idx="103">
                  <c:v>67</c:v>
                </c:pt>
                <c:pt idx="104">
                  <c:v>67</c:v>
                </c:pt>
                <c:pt idx="105">
                  <c:v>67</c:v>
                </c:pt>
                <c:pt idx="106">
                  <c:v>67</c:v>
                </c:pt>
                <c:pt idx="107">
                  <c:v>67</c:v>
                </c:pt>
                <c:pt idx="108">
                  <c:v>67</c:v>
                </c:pt>
                <c:pt idx="109">
                  <c:v>67</c:v>
                </c:pt>
                <c:pt idx="110">
                  <c:v>67</c:v>
                </c:pt>
                <c:pt idx="111">
                  <c:v>68</c:v>
                </c:pt>
                <c:pt idx="112">
                  <c:v>68</c:v>
                </c:pt>
                <c:pt idx="113">
                  <c:v>68</c:v>
                </c:pt>
                <c:pt idx="114">
                  <c:v>68</c:v>
                </c:pt>
                <c:pt idx="115">
                  <c:v>68</c:v>
                </c:pt>
                <c:pt idx="116">
                  <c:v>68</c:v>
                </c:pt>
                <c:pt idx="117">
                  <c:v>68</c:v>
                </c:pt>
                <c:pt idx="118">
                  <c:v>68</c:v>
                </c:pt>
                <c:pt idx="119">
                  <c:v>68</c:v>
                </c:pt>
                <c:pt idx="120">
                  <c:v>68</c:v>
                </c:pt>
                <c:pt idx="121">
                  <c:v>72</c:v>
                </c:pt>
                <c:pt idx="122">
                  <c:v>72</c:v>
                </c:pt>
                <c:pt idx="123">
                  <c:v>72</c:v>
                </c:pt>
                <c:pt idx="124">
                  <c:v>72</c:v>
                </c:pt>
                <c:pt idx="125">
                  <c:v>72</c:v>
                </c:pt>
                <c:pt idx="126">
                  <c:v>72</c:v>
                </c:pt>
                <c:pt idx="127">
                  <c:v>72</c:v>
                </c:pt>
                <c:pt idx="128">
                  <c:v>72</c:v>
                </c:pt>
                <c:pt idx="129">
                  <c:v>72</c:v>
                </c:pt>
                <c:pt idx="130">
                  <c:v>72</c:v>
                </c:pt>
                <c:pt idx="131">
                  <c:v>64</c:v>
                </c:pt>
                <c:pt idx="132">
                  <c:v>64</c:v>
                </c:pt>
                <c:pt idx="133">
                  <c:v>64</c:v>
                </c:pt>
                <c:pt idx="134">
                  <c:v>64</c:v>
                </c:pt>
                <c:pt idx="135">
                  <c:v>64</c:v>
                </c:pt>
                <c:pt idx="136">
                  <c:v>64</c:v>
                </c:pt>
                <c:pt idx="137">
                  <c:v>64</c:v>
                </c:pt>
                <c:pt idx="138">
                  <c:v>64</c:v>
                </c:pt>
                <c:pt idx="139">
                  <c:v>64</c:v>
                </c:pt>
                <c:pt idx="140">
                  <c:v>64</c:v>
                </c:pt>
                <c:pt idx="141">
                  <c:v>71</c:v>
                </c:pt>
                <c:pt idx="142">
                  <c:v>71</c:v>
                </c:pt>
                <c:pt idx="143">
                  <c:v>71</c:v>
                </c:pt>
                <c:pt idx="144">
                  <c:v>71</c:v>
                </c:pt>
                <c:pt idx="145">
                  <c:v>71</c:v>
                </c:pt>
                <c:pt idx="146">
                  <c:v>71</c:v>
                </c:pt>
                <c:pt idx="147">
                  <c:v>71</c:v>
                </c:pt>
                <c:pt idx="148">
                  <c:v>71</c:v>
                </c:pt>
                <c:pt idx="149">
                  <c:v>71</c:v>
                </c:pt>
                <c:pt idx="150">
                  <c:v>71</c:v>
                </c:pt>
                <c:pt idx="151">
                  <c:v>68</c:v>
                </c:pt>
                <c:pt idx="152">
                  <c:v>68</c:v>
                </c:pt>
                <c:pt idx="153">
                  <c:v>68</c:v>
                </c:pt>
                <c:pt idx="154">
                  <c:v>68</c:v>
                </c:pt>
                <c:pt idx="155">
                  <c:v>68</c:v>
                </c:pt>
                <c:pt idx="156">
                  <c:v>68</c:v>
                </c:pt>
                <c:pt idx="157">
                  <c:v>68</c:v>
                </c:pt>
                <c:pt idx="158">
                  <c:v>68</c:v>
                </c:pt>
                <c:pt idx="159">
                  <c:v>68</c:v>
                </c:pt>
                <c:pt idx="160">
                  <c:v>68</c:v>
                </c:pt>
                <c:pt idx="161">
                  <c:v>58</c:v>
                </c:pt>
                <c:pt idx="162">
                  <c:v>58</c:v>
                </c:pt>
                <c:pt idx="163">
                  <c:v>58</c:v>
                </c:pt>
                <c:pt idx="164">
                  <c:v>58</c:v>
                </c:pt>
                <c:pt idx="165">
                  <c:v>58</c:v>
                </c:pt>
                <c:pt idx="166">
                  <c:v>58</c:v>
                </c:pt>
                <c:pt idx="167">
                  <c:v>58</c:v>
                </c:pt>
                <c:pt idx="168">
                  <c:v>58</c:v>
                </c:pt>
                <c:pt idx="169">
                  <c:v>58</c:v>
                </c:pt>
                <c:pt idx="170">
                  <c:v>58</c:v>
                </c:pt>
                <c:pt idx="171">
                  <c:v>69</c:v>
                </c:pt>
                <c:pt idx="172">
                  <c:v>69</c:v>
                </c:pt>
                <c:pt idx="173">
                  <c:v>69</c:v>
                </c:pt>
                <c:pt idx="174">
                  <c:v>69</c:v>
                </c:pt>
                <c:pt idx="175">
                  <c:v>69</c:v>
                </c:pt>
                <c:pt idx="176">
                  <c:v>69</c:v>
                </c:pt>
                <c:pt idx="177">
                  <c:v>69</c:v>
                </c:pt>
                <c:pt idx="178">
                  <c:v>69</c:v>
                </c:pt>
                <c:pt idx="179">
                  <c:v>69</c:v>
                </c:pt>
                <c:pt idx="180">
                  <c:v>69</c:v>
                </c:pt>
                <c:pt idx="181">
                  <c:v>60</c:v>
                </c:pt>
                <c:pt idx="182">
                  <c:v>60</c:v>
                </c:pt>
                <c:pt idx="183">
                  <c:v>60</c:v>
                </c:pt>
                <c:pt idx="184">
                  <c:v>60</c:v>
                </c:pt>
                <c:pt idx="185">
                  <c:v>60</c:v>
                </c:pt>
                <c:pt idx="186">
                  <c:v>60</c:v>
                </c:pt>
                <c:pt idx="187">
                  <c:v>60</c:v>
                </c:pt>
                <c:pt idx="188">
                  <c:v>60</c:v>
                </c:pt>
                <c:pt idx="189">
                  <c:v>60</c:v>
                </c:pt>
                <c:pt idx="190">
                  <c:v>60</c:v>
                </c:pt>
                <c:pt idx="191">
                  <c:v>65</c:v>
                </c:pt>
                <c:pt idx="192">
                  <c:v>65</c:v>
                </c:pt>
              </c:numCache>
            </c:numRef>
          </c:val>
          <c:smooth val="0"/>
          <c:extLst>
            <c:ext xmlns:c16="http://schemas.microsoft.com/office/drawing/2014/chart" uri="{C3380CC4-5D6E-409C-BE32-E72D297353CC}">
              <c16:uniqueId val="{00000000-CE0D-486D-AAFE-2B1175F07B6D}"/>
            </c:ext>
          </c:extLst>
        </c:ser>
        <c:ser>
          <c:idx val="11"/>
          <c:order val="11"/>
          <c:spPr>
            <a:ln w="28575" cap="rnd">
              <a:solidFill>
                <a:schemeClr val="accent6">
                  <a:lumMod val="60000"/>
                </a:schemeClr>
              </a:solidFill>
              <a:round/>
            </a:ln>
            <a:effectLst/>
          </c:spPr>
          <c:marker>
            <c:symbol val="none"/>
          </c:marker>
          <c:cat>
            <c:strRef>
              <c:f>framerate!$D$2:$D$194</c:f>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f>framerate!$P$2:$P$194</c:f>
              <c:numCache>
                <c:formatCode>General</c:formatCode>
                <c:ptCount val="193"/>
                <c:pt idx="0">
                  <c:v>0</c:v>
                </c:pt>
                <c:pt idx="1">
                  <c:v>0</c:v>
                </c:pt>
                <c:pt idx="2">
                  <c:v>0</c:v>
                </c:pt>
                <c:pt idx="3">
                  <c:v>0</c:v>
                </c:pt>
                <c:pt idx="4">
                  <c:v>0</c:v>
                </c:pt>
                <c:pt idx="5">
                  <c:v>0</c:v>
                </c:pt>
                <c:pt idx="6">
                  <c:v>0</c:v>
                </c:pt>
                <c:pt idx="7">
                  <c:v>0</c:v>
                </c:pt>
                <c:pt idx="8">
                  <c:v>0</c:v>
                </c:pt>
                <c:pt idx="9">
                  <c:v>0</c:v>
                </c:pt>
                <c:pt idx="10">
                  <c:v>0</c:v>
                </c:pt>
                <c:pt idx="11">
                  <c:v>58</c:v>
                </c:pt>
                <c:pt idx="12">
                  <c:v>58</c:v>
                </c:pt>
                <c:pt idx="13">
                  <c:v>58</c:v>
                </c:pt>
                <c:pt idx="14">
                  <c:v>58</c:v>
                </c:pt>
                <c:pt idx="15">
                  <c:v>58</c:v>
                </c:pt>
                <c:pt idx="16">
                  <c:v>58</c:v>
                </c:pt>
                <c:pt idx="17">
                  <c:v>58</c:v>
                </c:pt>
                <c:pt idx="18">
                  <c:v>58</c:v>
                </c:pt>
                <c:pt idx="19">
                  <c:v>58</c:v>
                </c:pt>
                <c:pt idx="20">
                  <c:v>58</c:v>
                </c:pt>
                <c:pt idx="21">
                  <c:v>60</c:v>
                </c:pt>
                <c:pt idx="22">
                  <c:v>60</c:v>
                </c:pt>
                <c:pt idx="23">
                  <c:v>60</c:v>
                </c:pt>
                <c:pt idx="24">
                  <c:v>60</c:v>
                </c:pt>
                <c:pt idx="25">
                  <c:v>60</c:v>
                </c:pt>
                <c:pt idx="26">
                  <c:v>60</c:v>
                </c:pt>
                <c:pt idx="27">
                  <c:v>60</c:v>
                </c:pt>
                <c:pt idx="28">
                  <c:v>60</c:v>
                </c:pt>
                <c:pt idx="29">
                  <c:v>60</c:v>
                </c:pt>
                <c:pt idx="30">
                  <c:v>60</c:v>
                </c:pt>
                <c:pt idx="31">
                  <c:v>53</c:v>
                </c:pt>
                <c:pt idx="32">
                  <c:v>53</c:v>
                </c:pt>
                <c:pt idx="33">
                  <c:v>53</c:v>
                </c:pt>
                <c:pt idx="34">
                  <c:v>53</c:v>
                </c:pt>
                <c:pt idx="35">
                  <c:v>53</c:v>
                </c:pt>
                <c:pt idx="36">
                  <c:v>53</c:v>
                </c:pt>
                <c:pt idx="37">
                  <c:v>53</c:v>
                </c:pt>
                <c:pt idx="38">
                  <c:v>53</c:v>
                </c:pt>
                <c:pt idx="39">
                  <c:v>53</c:v>
                </c:pt>
                <c:pt idx="40">
                  <c:v>53</c:v>
                </c:pt>
                <c:pt idx="41">
                  <c:v>59</c:v>
                </c:pt>
                <c:pt idx="42">
                  <c:v>59</c:v>
                </c:pt>
                <c:pt idx="43">
                  <c:v>59</c:v>
                </c:pt>
                <c:pt idx="44">
                  <c:v>59</c:v>
                </c:pt>
                <c:pt idx="45">
                  <c:v>59</c:v>
                </c:pt>
                <c:pt idx="46">
                  <c:v>59</c:v>
                </c:pt>
                <c:pt idx="47">
                  <c:v>59</c:v>
                </c:pt>
                <c:pt idx="48">
                  <c:v>59</c:v>
                </c:pt>
                <c:pt idx="49">
                  <c:v>59</c:v>
                </c:pt>
                <c:pt idx="50">
                  <c:v>59</c:v>
                </c:pt>
                <c:pt idx="51">
                  <c:v>63</c:v>
                </c:pt>
                <c:pt idx="52">
                  <c:v>63</c:v>
                </c:pt>
                <c:pt idx="53">
                  <c:v>63</c:v>
                </c:pt>
                <c:pt idx="54">
                  <c:v>63</c:v>
                </c:pt>
                <c:pt idx="55">
                  <c:v>63</c:v>
                </c:pt>
                <c:pt idx="56">
                  <c:v>63</c:v>
                </c:pt>
                <c:pt idx="57">
                  <c:v>63</c:v>
                </c:pt>
                <c:pt idx="58">
                  <c:v>63</c:v>
                </c:pt>
                <c:pt idx="59">
                  <c:v>63</c:v>
                </c:pt>
                <c:pt idx="60">
                  <c:v>63</c:v>
                </c:pt>
                <c:pt idx="61">
                  <c:v>58</c:v>
                </c:pt>
                <c:pt idx="62">
                  <c:v>58</c:v>
                </c:pt>
                <c:pt idx="63">
                  <c:v>58</c:v>
                </c:pt>
                <c:pt idx="64">
                  <c:v>58</c:v>
                </c:pt>
                <c:pt idx="65">
                  <c:v>58</c:v>
                </c:pt>
                <c:pt idx="66">
                  <c:v>58</c:v>
                </c:pt>
                <c:pt idx="67">
                  <c:v>58</c:v>
                </c:pt>
                <c:pt idx="68">
                  <c:v>58</c:v>
                </c:pt>
                <c:pt idx="69">
                  <c:v>58</c:v>
                </c:pt>
                <c:pt idx="70">
                  <c:v>58</c:v>
                </c:pt>
                <c:pt idx="71">
                  <c:v>60</c:v>
                </c:pt>
                <c:pt idx="72">
                  <c:v>60</c:v>
                </c:pt>
                <c:pt idx="73">
                  <c:v>60</c:v>
                </c:pt>
                <c:pt idx="74">
                  <c:v>60</c:v>
                </c:pt>
                <c:pt idx="75">
                  <c:v>60</c:v>
                </c:pt>
                <c:pt idx="76">
                  <c:v>60</c:v>
                </c:pt>
                <c:pt idx="77">
                  <c:v>60</c:v>
                </c:pt>
                <c:pt idx="78">
                  <c:v>60</c:v>
                </c:pt>
                <c:pt idx="79">
                  <c:v>60</c:v>
                </c:pt>
                <c:pt idx="80">
                  <c:v>60</c:v>
                </c:pt>
                <c:pt idx="81">
                  <c:v>62</c:v>
                </c:pt>
                <c:pt idx="82">
                  <c:v>62</c:v>
                </c:pt>
                <c:pt idx="83">
                  <c:v>62</c:v>
                </c:pt>
                <c:pt idx="84">
                  <c:v>62</c:v>
                </c:pt>
                <c:pt idx="85">
                  <c:v>62</c:v>
                </c:pt>
                <c:pt idx="86">
                  <c:v>62</c:v>
                </c:pt>
                <c:pt idx="87">
                  <c:v>62</c:v>
                </c:pt>
                <c:pt idx="88">
                  <c:v>62</c:v>
                </c:pt>
                <c:pt idx="89">
                  <c:v>62</c:v>
                </c:pt>
                <c:pt idx="90">
                  <c:v>62</c:v>
                </c:pt>
                <c:pt idx="91">
                  <c:v>58</c:v>
                </c:pt>
                <c:pt idx="92">
                  <c:v>58</c:v>
                </c:pt>
                <c:pt idx="93">
                  <c:v>58</c:v>
                </c:pt>
                <c:pt idx="94">
                  <c:v>58</c:v>
                </c:pt>
                <c:pt idx="95">
                  <c:v>58</c:v>
                </c:pt>
                <c:pt idx="96">
                  <c:v>58</c:v>
                </c:pt>
                <c:pt idx="97">
                  <c:v>58</c:v>
                </c:pt>
                <c:pt idx="98">
                  <c:v>58</c:v>
                </c:pt>
                <c:pt idx="99">
                  <c:v>58</c:v>
                </c:pt>
                <c:pt idx="100">
                  <c:v>58</c:v>
                </c:pt>
                <c:pt idx="101">
                  <c:v>58</c:v>
                </c:pt>
                <c:pt idx="102">
                  <c:v>58</c:v>
                </c:pt>
                <c:pt idx="103">
                  <c:v>58</c:v>
                </c:pt>
                <c:pt idx="104">
                  <c:v>58</c:v>
                </c:pt>
                <c:pt idx="105">
                  <c:v>58</c:v>
                </c:pt>
                <c:pt idx="106">
                  <c:v>58</c:v>
                </c:pt>
                <c:pt idx="107">
                  <c:v>58</c:v>
                </c:pt>
                <c:pt idx="108">
                  <c:v>58</c:v>
                </c:pt>
                <c:pt idx="109">
                  <c:v>58</c:v>
                </c:pt>
                <c:pt idx="110">
                  <c:v>58</c:v>
                </c:pt>
                <c:pt idx="111">
                  <c:v>62</c:v>
                </c:pt>
                <c:pt idx="112">
                  <c:v>62</c:v>
                </c:pt>
                <c:pt idx="113">
                  <c:v>62</c:v>
                </c:pt>
                <c:pt idx="114">
                  <c:v>62</c:v>
                </c:pt>
                <c:pt idx="115">
                  <c:v>62</c:v>
                </c:pt>
                <c:pt idx="116">
                  <c:v>62</c:v>
                </c:pt>
                <c:pt idx="117">
                  <c:v>62</c:v>
                </c:pt>
                <c:pt idx="118">
                  <c:v>62</c:v>
                </c:pt>
                <c:pt idx="119">
                  <c:v>62</c:v>
                </c:pt>
                <c:pt idx="120">
                  <c:v>62</c:v>
                </c:pt>
                <c:pt idx="121">
                  <c:v>56</c:v>
                </c:pt>
                <c:pt idx="122">
                  <c:v>56</c:v>
                </c:pt>
                <c:pt idx="123">
                  <c:v>56</c:v>
                </c:pt>
                <c:pt idx="124">
                  <c:v>56</c:v>
                </c:pt>
                <c:pt idx="125">
                  <c:v>56</c:v>
                </c:pt>
                <c:pt idx="126">
                  <c:v>56</c:v>
                </c:pt>
                <c:pt idx="127">
                  <c:v>56</c:v>
                </c:pt>
                <c:pt idx="128">
                  <c:v>56</c:v>
                </c:pt>
                <c:pt idx="129">
                  <c:v>56</c:v>
                </c:pt>
                <c:pt idx="130">
                  <c:v>56</c:v>
                </c:pt>
                <c:pt idx="131">
                  <c:v>59</c:v>
                </c:pt>
                <c:pt idx="132">
                  <c:v>59</c:v>
                </c:pt>
                <c:pt idx="133">
                  <c:v>59</c:v>
                </c:pt>
                <c:pt idx="134">
                  <c:v>59</c:v>
                </c:pt>
                <c:pt idx="135">
                  <c:v>59</c:v>
                </c:pt>
                <c:pt idx="136">
                  <c:v>59</c:v>
                </c:pt>
                <c:pt idx="137">
                  <c:v>59</c:v>
                </c:pt>
                <c:pt idx="138">
                  <c:v>59</c:v>
                </c:pt>
                <c:pt idx="139">
                  <c:v>59</c:v>
                </c:pt>
                <c:pt idx="140">
                  <c:v>59</c:v>
                </c:pt>
                <c:pt idx="141">
                  <c:v>61</c:v>
                </c:pt>
                <c:pt idx="142">
                  <c:v>61</c:v>
                </c:pt>
                <c:pt idx="143">
                  <c:v>61</c:v>
                </c:pt>
                <c:pt idx="144">
                  <c:v>61</c:v>
                </c:pt>
                <c:pt idx="145">
                  <c:v>61</c:v>
                </c:pt>
                <c:pt idx="146">
                  <c:v>61</c:v>
                </c:pt>
                <c:pt idx="147">
                  <c:v>61</c:v>
                </c:pt>
                <c:pt idx="148">
                  <c:v>61</c:v>
                </c:pt>
                <c:pt idx="149">
                  <c:v>61</c:v>
                </c:pt>
                <c:pt idx="150">
                  <c:v>61</c:v>
                </c:pt>
                <c:pt idx="151">
                  <c:v>64</c:v>
                </c:pt>
                <c:pt idx="152">
                  <c:v>64</c:v>
                </c:pt>
                <c:pt idx="153">
                  <c:v>64</c:v>
                </c:pt>
                <c:pt idx="154">
                  <c:v>64</c:v>
                </c:pt>
                <c:pt idx="155">
                  <c:v>64</c:v>
                </c:pt>
                <c:pt idx="156">
                  <c:v>64</c:v>
                </c:pt>
                <c:pt idx="157">
                  <c:v>64</c:v>
                </c:pt>
                <c:pt idx="158">
                  <c:v>64</c:v>
                </c:pt>
                <c:pt idx="159">
                  <c:v>64</c:v>
                </c:pt>
                <c:pt idx="160">
                  <c:v>64</c:v>
                </c:pt>
                <c:pt idx="161">
                  <c:v>65</c:v>
                </c:pt>
                <c:pt idx="162">
                  <c:v>65</c:v>
                </c:pt>
                <c:pt idx="163">
                  <c:v>65</c:v>
                </c:pt>
                <c:pt idx="164">
                  <c:v>65</c:v>
                </c:pt>
                <c:pt idx="165">
                  <c:v>65</c:v>
                </c:pt>
                <c:pt idx="166">
                  <c:v>65</c:v>
                </c:pt>
                <c:pt idx="167">
                  <c:v>65</c:v>
                </c:pt>
                <c:pt idx="168">
                  <c:v>65</c:v>
                </c:pt>
                <c:pt idx="169">
                  <c:v>65</c:v>
                </c:pt>
                <c:pt idx="170">
                  <c:v>65</c:v>
                </c:pt>
                <c:pt idx="171">
                  <c:v>60</c:v>
                </c:pt>
                <c:pt idx="172">
                  <c:v>60</c:v>
                </c:pt>
                <c:pt idx="173">
                  <c:v>60</c:v>
                </c:pt>
                <c:pt idx="174">
                  <c:v>60</c:v>
                </c:pt>
                <c:pt idx="175">
                  <c:v>60</c:v>
                </c:pt>
                <c:pt idx="176">
                  <c:v>60</c:v>
                </c:pt>
                <c:pt idx="177">
                  <c:v>60</c:v>
                </c:pt>
                <c:pt idx="178">
                  <c:v>60</c:v>
                </c:pt>
                <c:pt idx="179">
                  <c:v>60</c:v>
                </c:pt>
                <c:pt idx="180">
                  <c:v>60</c:v>
                </c:pt>
                <c:pt idx="181">
                  <c:v>58</c:v>
                </c:pt>
                <c:pt idx="182">
                  <c:v>58</c:v>
                </c:pt>
                <c:pt idx="183">
                  <c:v>58</c:v>
                </c:pt>
                <c:pt idx="184">
                  <c:v>58</c:v>
                </c:pt>
                <c:pt idx="185">
                  <c:v>58</c:v>
                </c:pt>
                <c:pt idx="186">
                  <c:v>58</c:v>
                </c:pt>
                <c:pt idx="187">
                  <c:v>58</c:v>
                </c:pt>
                <c:pt idx="188">
                  <c:v>58</c:v>
                </c:pt>
                <c:pt idx="189">
                  <c:v>58</c:v>
                </c:pt>
                <c:pt idx="190">
                  <c:v>58</c:v>
                </c:pt>
                <c:pt idx="191">
                  <c:v>60</c:v>
                </c:pt>
                <c:pt idx="192">
                  <c:v>60</c:v>
                </c:pt>
              </c:numCache>
            </c:numRef>
          </c:val>
          <c:smooth val="0"/>
          <c:extLst>
            <c:ext xmlns:c16="http://schemas.microsoft.com/office/drawing/2014/chart" uri="{C3380CC4-5D6E-409C-BE32-E72D297353CC}">
              <c16:uniqueId val="{00000001-CE0D-486D-AAFE-2B1175F07B6D}"/>
            </c:ext>
          </c:extLst>
        </c:ser>
        <c:dLbls>
          <c:showLegendKey val="0"/>
          <c:showVal val="0"/>
          <c:showCatName val="0"/>
          <c:showSerName val="0"/>
          <c:showPercent val="0"/>
          <c:showBubbleSize val="0"/>
        </c:dLbls>
        <c:smooth val="0"/>
        <c:axId val="506354048"/>
        <c:axId val="50635437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strRef>
                    <c:extLst>
                      <c:ex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c:ext uri="{02D57815-91ED-43cb-92C2-25804820EDAC}">
                        <c15:formulaRef>
                          <c15:sqref>framerate!$E$2:$E$194</c15:sqref>
                        </c15:formulaRef>
                      </c:ext>
                    </c:extLst>
                    <c:numCache>
                      <c:formatCode>General</c:formatCode>
                      <c:ptCount val="193"/>
                      <c:pt idx="0">
                        <c:v>1</c:v>
                      </c:pt>
                      <c:pt idx="1">
                        <c:v>0</c:v>
                      </c:pt>
                      <c:pt idx="2">
                        <c:v>0</c:v>
                      </c:pt>
                      <c:pt idx="3">
                        <c:v>0</c:v>
                      </c:pt>
                      <c:pt idx="4">
                        <c:v>0</c:v>
                      </c:pt>
                      <c:pt idx="5">
                        <c:v>0</c:v>
                      </c:pt>
                      <c:pt idx="6">
                        <c:v>0</c:v>
                      </c:pt>
                      <c:pt idx="7">
                        <c:v>0</c:v>
                      </c:pt>
                      <c:pt idx="8">
                        <c:v>0</c:v>
                      </c:pt>
                      <c:pt idx="9">
                        <c:v>0</c:v>
                      </c:pt>
                      <c:pt idx="10">
                        <c:v>0</c:v>
                      </c:pt>
                      <c:pt idx="11">
                        <c:v>69</c:v>
                      </c:pt>
                      <c:pt idx="12">
                        <c:v>69</c:v>
                      </c:pt>
                      <c:pt idx="13">
                        <c:v>69</c:v>
                      </c:pt>
                      <c:pt idx="14">
                        <c:v>69</c:v>
                      </c:pt>
                      <c:pt idx="15">
                        <c:v>69</c:v>
                      </c:pt>
                      <c:pt idx="16">
                        <c:v>69</c:v>
                      </c:pt>
                      <c:pt idx="17">
                        <c:v>69</c:v>
                      </c:pt>
                      <c:pt idx="18">
                        <c:v>69</c:v>
                      </c:pt>
                      <c:pt idx="19">
                        <c:v>69</c:v>
                      </c:pt>
                      <c:pt idx="20">
                        <c:v>69</c:v>
                      </c:pt>
                      <c:pt idx="21">
                        <c:v>75</c:v>
                      </c:pt>
                      <c:pt idx="22">
                        <c:v>75</c:v>
                      </c:pt>
                      <c:pt idx="23">
                        <c:v>75</c:v>
                      </c:pt>
                      <c:pt idx="24">
                        <c:v>75</c:v>
                      </c:pt>
                      <c:pt idx="25">
                        <c:v>75</c:v>
                      </c:pt>
                      <c:pt idx="26">
                        <c:v>75</c:v>
                      </c:pt>
                      <c:pt idx="27">
                        <c:v>75</c:v>
                      </c:pt>
                      <c:pt idx="28">
                        <c:v>75</c:v>
                      </c:pt>
                      <c:pt idx="29">
                        <c:v>75</c:v>
                      </c:pt>
                      <c:pt idx="30">
                        <c:v>75</c:v>
                      </c:pt>
                      <c:pt idx="31">
                        <c:v>75</c:v>
                      </c:pt>
                      <c:pt idx="32">
                        <c:v>75</c:v>
                      </c:pt>
                      <c:pt idx="33">
                        <c:v>75</c:v>
                      </c:pt>
                      <c:pt idx="34">
                        <c:v>75</c:v>
                      </c:pt>
                      <c:pt idx="35">
                        <c:v>75</c:v>
                      </c:pt>
                      <c:pt idx="36">
                        <c:v>75</c:v>
                      </c:pt>
                      <c:pt idx="37">
                        <c:v>75</c:v>
                      </c:pt>
                      <c:pt idx="38">
                        <c:v>75</c:v>
                      </c:pt>
                      <c:pt idx="39">
                        <c:v>75</c:v>
                      </c:pt>
                      <c:pt idx="40">
                        <c:v>75</c:v>
                      </c:pt>
                      <c:pt idx="41">
                        <c:v>71</c:v>
                      </c:pt>
                      <c:pt idx="42">
                        <c:v>71</c:v>
                      </c:pt>
                      <c:pt idx="43">
                        <c:v>71</c:v>
                      </c:pt>
                      <c:pt idx="44">
                        <c:v>71</c:v>
                      </c:pt>
                      <c:pt idx="45">
                        <c:v>71</c:v>
                      </c:pt>
                      <c:pt idx="46">
                        <c:v>71</c:v>
                      </c:pt>
                      <c:pt idx="47">
                        <c:v>71</c:v>
                      </c:pt>
                      <c:pt idx="48">
                        <c:v>71</c:v>
                      </c:pt>
                      <c:pt idx="49">
                        <c:v>71</c:v>
                      </c:pt>
                      <c:pt idx="50">
                        <c:v>71</c:v>
                      </c:pt>
                      <c:pt idx="51">
                        <c:v>68</c:v>
                      </c:pt>
                      <c:pt idx="52">
                        <c:v>68</c:v>
                      </c:pt>
                      <c:pt idx="53">
                        <c:v>68</c:v>
                      </c:pt>
                      <c:pt idx="54">
                        <c:v>68</c:v>
                      </c:pt>
                      <c:pt idx="55">
                        <c:v>68</c:v>
                      </c:pt>
                      <c:pt idx="56">
                        <c:v>68</c:v>
                      </c:pt>
                      <c:pt idx="57">
                        <c:v>68</c:v>
                      </c:pt>
                      <c:pt idx="58">
                        <c:v>68</c:v>
                      </c:pt>
                      <c:pt idx="59">
                        <c:v>68</c:v>
                      </c:pt>
                      <c:pt idx="60">
                        <c:v>68</c:v>
                      </c:pt>
                      <c:pt idx="61">
                        <c:v>65</c:v>
                      </c:pt>
                      <c:pt idx="62">
                        <c:v>65</c:v>
                      </c:pt>
                      <c:pt idx="63">
                        <c:v>65</c:v>
                      </c:pt>
                      <c:pt idx="64">
                        <c:v>65</c:v>
                      </c:pt>
                      <c:pt idx="65">
                        <c:v>65</c:v>
                      </c:pt>
                      <c:pt idx="66">
                        <c:v>65</c:v>
                      </c:pt>
                      <c:pt idx="67">
                        <c:v>65</c:v>
                      </c:pt>
                      <c:pt idx="68">
                        <c:v>65</c:v>
                      </c:pt>
                      <c:pt idx="69">
                        <c:v>65</c:v>
                      </c:pt>
                      <c:pt idx="70">
                        <c:v>65</c:v>
                      </c:pt>
                      <c:pt idx="71">
                        <c:v>73</c:v>
                      </c:pt>
                      <c:pt idx="72">
                        <c:v>73</c:v>
                      </c:pt>
                      <c:pt idx="73">
                        <c:v>73</c:v>
                      </c:pt>
                      <c:pt idx="74">
                        <c:v>73</c:v>
                      </c:pt>
                      <c:pt idx="75">
                        <c:v>73</c:v>
                      </c:pt>
                      <c:pt idx="76">
                        <c:v>73</c:v>
                      </c:pt>
                      <c:pt idx="77">
                        <c:v>73</c:v>
                      </c:pt>
                      <c:pt idx="78">
                        <c:v>73</c:v>
                      </c:pt>
                      <c:pt idx="79">
                        <c:v>73</c:v>
                      </c:pt>
                      <c:pt idx="80">
                        <c:v>73</c:v>
                      </c:pt>
                      <c:pt idx="81">
                        <c:v>74</c:v>
                      </c:pt>
                      <c:pt idx="82">
                        <c:v>74</c:v>
                      </c:pt>
                      <c:pt idx="83">
                        <c:v>74</c:v>
                      </c:pt>
                      <c:pt idx="84">
                        <c:v>74</c:v>
                      </c:pt>
                      <c:pt idx="85">
                        <c:v>74</c:v>
                      </c:pt>
                      <c:pt idx="86">
                        <c:v>74</c:v>
                      </c:pt>
                      <c:pt idx="87">
                        <c:v>74</c:v>
                      </c:pt>
                      <c:pt idx="88">
                        <c:v>74</c:v>
                      </c:pt>
                      <c:pt idx="89">
                        <c:v>74</c:v>
                      </c:pt>
                      <c:pt idx="90">
                        <c:v>74</c:v>
                      </c:pt>
                      <c:pt idx="91">
                        <c:v>64</c:v>
                      </c:pt>
                      <c:pt idx="92">
                        <c:v>64</c:v>
                      </c:pt>
                      <c:pt idx="93">
                        <c:v>64</c:v>
                      </c:pt>
                      <c:pt idx="94">
                        <c:v>64</c:v>
                      </c:pt>
                      <c:pt idx="95">
                        <c:v>64</c:v>
                      </c:pt>
                      <c:pt idx="96">
                        <c:v>64</c:v>
                      </c:pt>
                      <c:pt idx="97">
                        <c:v>64</c:v>
                      </c:pt>
                      <c:pt idx="98">
                        <c:v>64</c:v>
                      </c:pt>
                      <c:pt idx="99">
                        <c:v>64</c:v>
                      </c:pt>
                      <c:pt idx="100">
                        <c:v>64</c:v>
                      </c:pt>
                      <c:pt idx="101">
                        <c:v>64</c:v>
                      </c:pt>
                    </c:numCache>
                  </c:numRef>
                </c:val>
                <c:smooth val="0"/>
                <c:extLst>
                  <c:ext xmlns:c16="http://schemas.microsoft.com/office/drawing/2014/chart" uri="{C3380CC4-5D6E-409C-BE32-E72D297353CC}">
                    <c16:uniqueId val="{00000002-CE0D-486D-AAFE-2B1175F07B6D}"/>
                  </c:ext>
                </c:extLst>
              </c15:ser>
            </c15:filteredLineSeries>
            <c15:filteredLineSeries>
              <c15:ser>
                <c:idx val="1"/>
                <c:order val="1"/>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framerate!$F$2:$F$194</c15:sqref>
                        </c15:formulaRef>
                      </c:ext>
                    </c:extLst>
                    <c:numCache>
                      <c:formatCode>General</c:formatCode>
                      <c:ptCount val="193"/>
                      <c:pt idx="0">
                        <c:v>2</c:v>
                      </c:pt>
                      <c:pt idx="1">
                        <c:v>0</c:v>
                      </c:pt>
                      <c:pt idx="2">
                        <c:v>0</c:v>
                      </c:pt>
                      <c:pt idx="3">
                        <c:v>0</c:v>
                      </c:pt>
                      <c:pt idx="4">
                        <c:v>0</c:v>
                      </c:pt>
                      <c:pt idx="5">
                        <c:v>0</c:v>
                      </c:pt>
                      <c:pt idx="6">
                        <c:v>0</c:v>
                      </c:pt>
                      <c:pt idx="7">
                        <c:v>0</c:v>
                      </c:pt>
                      <c:pt idx="8">
                        <c:v>0</c:v>
                      </c:pt>
                      <c:pt idx="9">
                        <c:v>0</c:v>
                      </c:pt>
                      <c:pt idx="10">
                        <c:v>0</c:v>
                      </c:pt>
                      <c:pt idx="11">
                        <c:v>62</c:v>
                      </c:pt>
                      <c:pt idx="12">
                        <c:v>62</c:v>
                      </c:pt>
                      <c:pt idx="13">
                        <c:v>62</c:v>
                      </c:pt>
                      <c:pt idx="14">
                        <c:v>62</c:v>
                      </c:pt>
                      <c:pt idx="15">
                        <c:v>62</c:v>
                      </c:pt>
                      <c:pt idx="16">
                        <c:v>62</c:v>
                      </c:pt>
                      <c:pt idx="17">
                        <c:v>62</c:v>
                      </c:pt>
                      <c:pt idx="18">
                        <c:v>62</c:v>
                      </c:pt>
                      <c:pt idx="19">
                        <c:v>62</c:v>
                      </c:pt>
                      <c:pt idx="20">
                        <c:v>62</c:v>
                      </c:pt>
                      <c:pt idx="21">
                        <c:v>72</c:v>
                      </c:pt>
                      <c:pt idx="22">
                        <c:v>72</c:v>
                      </c:pt>
                      <c:pt idx="23">
                        <c:v>72</c:v>
                      </c:pt>
                      <c:pt idx="24">
                        <c:v>72</c:v>
                      </c:pt>
                      <c:pt idx="25">
                        <c:v>72</c:v>
                      </c:pt>
                      <c:pt idx="26">
                        <c:v>72</c:v>
                      </c:pt>
                      <c:pt idx="27">
                        <c:v>72</c:v>
                      </c:pt>
                      <c:pt idx="28">
                        <c:v>72</c:v>
                      </c:pt>
                      <c:pt idx="29">
                        <c:v>72</c:v>
                      </c:pt>
                      <c:pt idx="30">
                        <c:v>72</c:v>
                      </c:pt>
                      <c:pt idx="31">
                        <c:v>68</c:v>
                      </c:pt>
                      <c:pt idx="32">
                        <c:v>68</c:v>
                      </c:pt>
                      <c:pt idx="33">
                        <c:v>68</c:v>
                      </c:pt>
                      <c:pt idx="34">
                        <c:v>68</c:v>
                      </c:pt>
                      <c:pt idx="35">
                        <c:v>68</c:v>
                      </c:pt>
                      <c:pt idx="36">
                        <c:v>68</c:v>
                      </c:pt>
                      <c:pt idx="37">
                        <c:v>68</c:v>
                      </c:pt>
                      <c:pt idx="38">
                        <c:v>68</c:v>
                      </c:pt>
                      <c:pt idx="39">
                        <c:v>68</c:v>
                      </c:pt>
                      <c:pt idx="40">
                        <c:v>68</c:v>
                      </c:pt>
                      <c:pt idx="41">
                        <c:v>73</c:v>
                      </c:pt>
                      <c:pt idx="42">
                        <c:v>73</c:v>
                      </c:pt>
                      <c:pt idx="43">
                        <c:v>73</c:v>
                      </c:pt>
                      <c:pt idx="44">
                        <c:v>73</c:v>
                      </c:pt>
                      <c:pt idx="45">
                        <c:v>73</c:v>
                      </c:pt>
                      <c:pt idx="46">
                        <c:v>73</c:v>
                      </c:pt>
                      <c:pt idx="47">
                        <c:v>73</c:v>
                      </c:pt>
                      <c:pt idx="48">
                        <c:v>73</c:v>
                      </c:pt>
                      <c:pt idx="49">
                        <c:v>73</c:v>
                      </c:pt>
                      <c:pt idx="50">
                        <c:v>73</c:v>
                      </c:pt>
                      <c:pt idx="51">
                        <c:v>67</c:v>
                      </c:pt>
                      <c:pt idx="52">
                        <c:v>67</c:v>
                      </c:pt>
                      <c:pt idx="53">
                        <c:v>67</c:v>
                      </c:pt>
                      <c:pt idx="54">
                        <c:v>67</c:v>
                      </c:pt>
                      <c:pt idx="55">
                        <c:v>67</c:v>
                      </c:pt>
                      <c:pt idx="56">
                        <c:v>67</c:v>
                      </c:pt>
                      <c:pt idx="57">
                        <c:v>67</c:v>
                      </c:pt>
                      <c:pt idx="58">
                        <c:v>67</c:v>
                      </c:pt>
                      <c:pt idx="59">
                        <c:v>67</c:v>
                      </c:pt>
                      <c:pt idx="60">
                        <c:v>67</c:v>
                      </c:pt>
                      <c:pt idx="61">
                        <c:v>62</c:v>
                      </c:pt>
                      <c:pt idx="62">
                        <c:v>62</c:v>
                      </c:pt>
                      <c:pt idx="63">
                        <c:v>62</c:v>
                      </c:pt>
                      <c:pt idx="64">
                        <c:v>62</c:v>
                      </c:pt>
                      <c:pt idx="65">
                        <c:v>62</c:v>
                      </c:pt>
                      <c:pt idx="66">
                        <c:v>62</c:v>
                      </c:pt>
                      <c:pt idx="67">
                        <c:v>62</c:v>
                      </c:pt>
                      <c:pt idx="68">
                        <c:v>62</c:v>
                      </c:pt>
                      <c:pt idx="69">
                        <c:v>62</c:v>
                      </c:pt>
                      <c:pt idx="70">
                        <c:v>62</c:v>
                      </c:pt>
                      <c:pt idx="71">
                        <c:v>75</c:v>
                      </c:pt>
                      <c:pt idx="72">
                        <c:v>75</c:v>
                      </c:pt>
                      <c:pt idx="73">
                        <c:v>75</c:v>
                      </c:pt>
                      <c:pt idx="74">
                        <c:v>75</c:v>
                      </c:pt>
                      <c:pt idx="75">
                        <c:v>75</c:v>
                      </c:pt>
                      <c:pt idx="76">
                        <c:v>75</c:v>
                      </c:pt>
                      <c:pt idx="77">
                        <c:v>75</c:v>
                      </c:pt>
                      <c:pt idx="78">
                        <c:v>75</c:v>
                      </c:pt>
                      <c:pt idx="79">
                        <c:v>75</c:v>
                      </c:pt>
                      <c:pt idx="80">
                        <c:v>75</c:v>
                      </c:pt>
                      <c:pt idx="81">
                        <c:v>71</c:v>
                      </c:pt>
                      <c:pt idx="82">
                        <c:v>71</c:v>
                      </c:pt>
                      <c:pt idx="83">
                        <c:v>71</c:v>
                      </c:pt>
                      <c:pt idx="84">
                        <c:v>71</c:v>
                      </c:pt>
                      <c:pt idx="85">
                        <c:v>71</c:v>
                      </c:pt>
                      <c:pt idx="86">
                        <c:v>71</c:v>
                      </c:pt>
                      <c:pt idx="87">
                        <c:v>71</c:v>
                      </c:pt>
                      <c:pt idx="88">
                        <c:v>71</c:v>
                      </c:pt>
                      <c:pt idx="89">
                        <c:v>71</c:v>
                      </c:pt>
                      <c:pt idx="90">
                        <c:v>71</c:v>
                      </c:pt>
                      <c:pt idx="91">
                        <c:v>74</c:v>
                      </c:pt>
                      <c:pt idx="92">
                        <c:v>74</c:v>
                      </c:pt>
                      <c:pt idx="93">
                        <c:v>74</c:v>
                      </c:pt>
                      <c:pt idx="94">
                        <c:v>74</c:v>
                      </c:pt>
                      <c:pt idx="95">
                        <c:v>74</c:v>
                      </c:pt>
                      <c:pt idx="96">
                        <c:v>74</c:v>
                      </c:pt>
                      <c:pt idx="97">
                        <c:v>74</c:v>
                      </c:pt>
                      <c:pt idx="98">
                        <c:v>74</c:v>
                      </c:pt>
                      <c:pt idx="99">
                        <c:v>74</c:v>
                      </c:pt>
                      <c:pt idx="100">
                        <c:v>74</c:v>
                      </c:pt>
                      <c:pt idx="101">
                        <c:v>68</c:v>
                      </c:pt>
                      <c:pt idx="102">
                        <c:v>68</c:v>
                      </c:pt>
                      <c:pt idx="103">
                        <c:v>68</c:v>
                      </c:pt>
                      <c:pt idx="104">
                        <c:v>68</c:v>
                      </c:pt>
                      <c:pt idx="105">
                        <c:v>68</c:v>
                      </c:pt>
                      <c:pt idx="106">
                        <c:v>68</c:v>
                      </c:pt>
                      <c:pt idx="107">
                        <c:v>68</c:v>
                      </c:pt>
                      <c:pt idx="108">
                        <c:v>68</c:v>
                      </c:pt>
                      <c:pt idx="109">
                        <c:v>68</c:v>
                      </c:pt>
                      <c:pt idx="110">
                        <c:v>68</c:v>
                      </c:pt>
                      <c:pt idx="111">
                        <c:v>71</c:v>
                      </c:pt>
                      <c:pt idx="112">
                        <c:v>71</c:v>
                      </c:pt>
                      <c:pt idx="113">
                        <c:v>71</c:v>
                      </c:pt>
                      <c:pt idx="114">
                        <c:v>71</c:v>
                      </c:pt>
                      <c:pt idx="115">
                        <c:v>71</c:v>
                      </c:pt>
                      <c:pt idx="116">
                        <c:v>71</c:v>
                      </c:pt>
                      <c:pt idx="117">
                        <c:v>71</c:v>
                      </c:pt>
                      <c:pt idx="118">
                        <c:v>71</c:v>
                      </c:pt>
                      <c:pt idx="119">
                        <c:v>71</c:v>
                      </c:pt>
                      <c:pt idx="120">
                        <c:v>71</c:v>
                      </c:pt>
                      <c:pt idx="121">
                        <c:v>68</c:v>
                      </c:pt>
                      <c:pt idx="122">
                        <c:v>68</c:v>
                      </c:pt>
                      <c:pt idx="123">
                        <c:v>68</c:v>
                      </c:pt>
                      <c:pt idx="124">
                        <c:v>68</c:v>
                      </c:pt>
                      <c:pt idx="125">
                        <c:v>68</c:v>
                      </c:pt>
                      <c:pt idx="126">
                        <c:v>68</c:v>
                      </c:pt>
                      <c:pt idx="127">
                        <c:v>68</c:v>
                      </c:pt>
                      <c:pt idx="128">
                        <c:v>68</c:v>
                      </c:pt>
                      <c:pt idx="129">
                        <c:v>68</c:v>
                      </c:pt>
                      <c:pt idx="130">
                        <c:v>68</c:v>
                      </c:pt>
                      <c:pt idx="131">
                        <c:v>68</c:v>
                      </c:pt>
                      <c:pt idx="132">
                        <c:v>68</c:v>
                      </c:pt>
                      <c:pt idx="133">
                        <c:v>68</c:v>
                      </c:pt>
                      <c:pt idx="134">
                        <c:v>68</c:v>
                      </c:pt>
                      <c:pt idx="135">
                        <c:v>68</c:v>
                      </c:pt>
                      <c:pt idx="136">
                        <c:v>68</c:v>
                      </c:pt>
                      <c:pt idx="137">
                        <c:v>68</c:v>
                      </c:pt>
                      <c:pt idx="138">
                        <c:v>68</c:v>
                      </c:pt>
                      <c:pt idx="139">
                        <c:v>68</c:v>
                      </c:pt>
                    </c:numCache>
                  </c:numRef>
                </c:val>
                <c:smooth val="0"/>
                <c:extLst xmlns:c15="http://schemas.microsoft.com/office/drawing/2012/chart">
                  <c:ext xmlns:c16="http://schemas.microsoft.com/office/drawing/2014/chart" uri="{C3380CC4-5D6E-409C-BE32-E72D297353CC}">
                    <c16:uniqueId val="{00000003-CE0D-486D-AAFE-2B1175F07B6D}"/>
                  </c:ext>
                </c:extLst>
              </c15:ser>
            </c15:filteredLineSeries>
            <c15:filteredLineSeries>
              <c15:ser>
                <c:idx val="2"/>
                <c:order val="2"/>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framerate!$G$2:$G$194</c15:sqref>
                        </c15:formulaRef>
                      </c:ext>
                    </c:extLst>
                    <c:numCache>
                      <c:formatCode>General</c:formatCode>
                      <c:ptCount val="193"/>
                      <c:pt idx="0">
                        <c:v>3</c:v>
                      </c:pt>
                      <c:pt idx="1">
                        <c:v>0</c:v>
                      </c:pt>
                      <c:pt idx="2">
                        <c:v>0</c:v>
                      </c:pt>
                      <c:pt idx="3">
                        <c:v>0</c:v>
                      </c:pt>
                      <c:pt idx="4">
                        <c:v>0</c:v>
                      </c:pt>
                      <c:pt idx="5">
                        <c:v>0</c:v>
                      </c:pt>
                      <c:pt idx="6">
                        <c:v>0</c:v>
                      </c:pt>
                      <c:pt idx="7">
                        <c:v>0</c:v>
                      </c:pt>
                      <c:pt idx="8">
                        <c:v>0</c:v>
                      </c:pt>
                      <c:pt idx="9">
                        <c:v>0</c:v>
                      </c:pt>
                      <c:pt idx="10">
                        <c:v>0</c:v>
                      </c:pt>
                      <c:pt idx="11">
                        <c:v>59</c:v>
                      </c:pt>
                      <c:pt idx="12">
                        <c:v>59</c:v>
                      </c:pt>
                      <c:pt idx="13">
                        <c:v>59</c:v>
                      </c:pt>
                      <c:pt idx="14">
                        <c:v>59</c:v>
                      </c:pt>
                      <c:pt idx="15">
                        <c:v>59</c:v>
                      </c:pt>
                      <c:pt idx="16">
                        <c:v>59</c:v>
                      </c:pt>
                      <c:pt idx="17">
                        <c:v>59</c:v>
                      </c:pt>
                      <c:pt idx="18">
                        <c:v>59</c:v>
                      </c:pt>
                      <c:pt idx="19">
                        <c:v>59</c:v>
                      </c:pt>
                      <c:pt idx="20">
                        <c:v>59</c:v>
                      </c:pt>
                      <c:pt idx="21">
                        <c:v>67</c:v>
                      </c:pt>
                      <c:pt idx="22">
                        <c:v>67</c:v>
                      </c:pt>
                      <c:pt idx="23">
                        <c:v>67</c:v>
                      </c:pt>
                      <c:pt idx="24">
                        <c:v>67</c:v>
                      </c:pt>
                      <c:pt idx="25">
                        <c:v>67</c:v>
                      </c:pt>
                      <c:pt idx="26">
                        <c:v>67</c:v>
                      </c:pt>
                      <c:pt idx="27">
                        <c:v>67</c:v>
                      </c:pt>
                      <c:pt idx="28">
                        <c:v>67</c:v>
                      </c:pt>
                      <c:pt idx="29">
                        <c:v>67</c:v>
                      </c:pt>
                      <c:pt idx="30">
                        <c:v>67</c:v>
                      </c:pt>
                      <c:pt idx="31">
                        <c:v>73</c:v>
                      </c:pt>
                      <c:pt idx="32">
                        <c:v>73</c:v>
                      </c:pt>
                      <c:pt idx="33">
                        <c:v>73</c:v>
                      </c:pt>
                      <c:pt idx="34">
                        <c:v>73</c:v>
                      </c:pt>
                      <c:pt idx="35">
                        <c:v>73</c:v>
                      </c:pt>
                      <c:pt idx="36">
                        <c:v>73</c:v>
                      </c:pt>
                      <c:pt idx="37">
                        <c:v>73</c:v>
                      </c:pt>
                      <c:pt idx="38">
                        <c:v>73</c:v>
                      </c:pt>
                      <c:pt idx="39">
                        <c:v>73</c:v>
                      </c:pt>
                      <c:pt idx="40">
                        <c:v>73</c:v>
                      </c:pt>
                      <c:pt idx="41">
                        <c:v>63</c:v>
                      </c:pt>
                      <c:pt idx="42">
                        <c:v>63</c:v>
                      </c:pt>
                      <c:pt idx="43">
                        <c:v>63</c:v>
                      </c:pt>
                      <c:pt idx="44">
                        <c:v>63</c:v>
                      </c:pt>
                      <c:pt idx="45">
                        <c:v>63</c:v>
                      </c:pt>
                      <c:pt idx="46">
                        <c:v>63</c:v>
                      </c:pt>
                      <c:pt idx="47">
                        <c:v>63</c:v>
                      </c:pt>
                      <c:pt idx="48">
                        <c:v>63</c:v>
                      </c:pt>
                      <c:pt idx="49">
                        <c:v>63</c:v>
                      </c:pt>
                      <c:pt idx="50">
                        <c:v>63</c:v>
                      </c:pt>
                      <c:pt idx="51">
                        <c:v>71</c:v>
                      </c:pt>
                      <c:pt idx="52">
                        <c:v>71</c:v>
                      </c:pt>
                      <c:pt idx="53">
                        <c:v>71</c:v>
                      </c:pt>
                      <c:pt idx="54">
                        <c:v>71</c:v>
                      </c:pt>
                      <c:pt idx="55">
                        <c:v>71</c:v>
                      </c:pt>
                      <c:pt idx="56">
                        <c:v>71</c:v>
                      </c:pt>
                      <c:pt idx="57">
                        <c:v>71</c:v>
                      </c:pt>
                      <c:pt idx="58">
                        <c:v>71</c:v>
                      </c:pt>
                      <c:pt idx="59">
                        <c:v>71</c:v>
                      </c:pt>
                      <c:pt idx="60">
                        <c:v>71</c:v>
                      </c:pt>
                      <c:pt idx="61">
                        <c:v>71</c:v>
                      </c:pt>
                      <c:pt idx="62">
                        <c:v>71</c:v>
                      </c:pt>
                      <c:pt idx="63">
                        <c:v>71</c:v>
                      </c:pt>
                      <c:pt idx="64">
                        <c:v>71</c:v>
                      </c:pt>
                      <c:pt idx="65">
                        <c:v>71</c:v>
                      </c:pt>
                      <c:pt idx="66">
                        <c:v>71</c:v>
                      </c:pt>
                      <c:pt idx="67">
                        <c:v>71</c:v>
                      </c:pt>
                      <c:pt idx="68">
                        <c:v>71</c:v>
                      </c:pt>
                      <c:pt idx="69">
                        <c:v>71</c:v>
                      </c:pt>
                      <c:pt idx="70">
                        <c:v>71</c:v>
                      </c:pt>
                      <c:pt idx="71">
                        <c:v>70</c:v>
                      </c:pt>
                      <c:pt idx="72">
                        <c:v>70</c:v>
                      </c:pt>
                      <c:pt idx="73">
                        <c:v>70</c:v>
                      </c:pt>
                      <c:pt idx="74">
                        <c:v>70</c:v>
                      </c:pt>
                      <c:pt idx="75">
                        <c:v>70</c:v>
                      </c:pt>
                      <c:pt idx="76">
                        <c:v>70</c:v>
                      </c:pt>
                      <c:pt idx="77">
                        <c:v>70</c:v>
                      </c:pt>
                      <c:pt idx="78">
                        <c:v>70</c:v>
                      </c:pt>
                      <c:pt idx="79">
                        <c:v>70</c:v>
                      </c:pt>
                      <c:pt idx="80">
                        <c:v>70</c:v>
                      </c:pt>
                      <c:pt idx="81">
                        <c:v>69</c:v>
                      </c:pt>
                      <c:pt idx="82">
                        <c:v>69</c:v>
                      </c:pt>
                      <c:pt idx="83">
                        <c:v>69</c:v>
                      </c:pt>
                      <c:pt idx="84">
                        <c:v>69</c:v>
                      </c:pt>
                      <c:pt idx="85">
                        <c:v>69</c:v>
                      </c:pt>
                      <c:pt idx="86">
                        <c:v>69</c:v>
                      </c:pt>
                      <c:pt idx="87">
                        <c:v>69</c:v>
                      </c:pt>
                      <c:pt idx="88">
                        <c:v>69</c:v>
                      </c:pt>
                      <c:pt idx="89">
                        <c:v>69</c:v>
                      </c:pt>
                      <c:pt idx="90">
                        <c:v>69</c:v>
                      </c:pt>
                      <c:pt idx="91">
                        <c:v>66</c:v>
                      </c:pt>
                      <c:pt idx="92">
                        <c:v>66</c:v>
                      </c:pt>
                      <c:pt idx="93">
                        <c:v>66</c:v>
                      </c:pt>
                      <c:pt idx="94">
                        <c:v>66</c:v>
                      </c:pt>
                      <c:pt idx="95">
                        <c:v>66</c:v>
                      </c:pt>
                      <c:pt idx="96">
                        <c:v>66</c:v>
                      </c:pt>
                      <c:pt idx="97">
                        <c:v>66</c:v>
                      </c:pt>
                      <c:pt idx="98">
                        <c:v>66</c:v>
                      </c:pt>
                      <c:pt idx="99">
                        <c:v>66</c:v>
                      </c:pt>
                      <c:pt idx="100">
                        <c:v>66</c:v>
                      </c:pt>
                      <c:pt idx="101">
                        <c:v>79</c:v>
                      </c:pt>
                      <c:pt idx="102">
                        <c:v>79</c:v>
                      </c:pt>
                      <c:pt idx="103">
                        <c:v>79</c:v>
                      </c:pt>
                      <c:pt idx="104">
                        <c:v>79</c:v>
                      </c:pt>
                      <c:pt idx="105">
                        <c:v>79</c:v>
                      </c:pt>
                      <c:pt idx="106">
                        <c:v>79</c:v>
                      </c:pt>
                      <c:pt idx="107">
                        <c:v>79</c:v>
                      </c:pt>
                      <c:pt idx="108">
                        <c:v>79</c:v>
                      </c:pt>
                      <c:pt idx="109">
                        <c:v>79</c:v>
                      </c:pt>
                      <c:pt idx="110">
                        <c:v>79</c:v>
                      </c:pt>
                      <c:pt idx="111">
                        <c:v>69</c:v>
                      </c:pt>
                      <c:pt idx="112">
                        <c:v>69</c:v>
                      </c:pt>
                      <c:pt idx="113">
                        <c:v>69</c:v>
                      </c:pt>
                      <c:pt idx="114">
                        <c:v>69</c:v>
                      </c:pt>
                      <c:pt idx="115">
                        <c:v>69</c:v>
                      </c:pt>
                      <c:pt idx="116">
                        <c:v>69</c:v>
                      </c:pt>
                      <c:pt idx="117">
                        <c:v>69</c:v>
                      </c:pt>
                      <c:pt idx="118">
                        <c:v>69</c:v>
                      </c:pt>
                      <c:pt idx="119">
                        <c:v>69</c:v>
                      </c:pt>
                      <c:pt idx="120">
                        <c:v>69</c:v>
                      </c:pt>
                      <c:pt idx="121">
                        <c:v>65</c:v>
                      </c:pt>
                      <c:pt idx="122">
                        <c:v>65</c:v>
                      </c:pt>
                      <c:pt idx="123">
                        <c:v>65</c:v>
                      </c:pt>
                      <c:pt idx="124">
                        <c:v>65</c:v>
                      </c:pt>
                      <c:pt idx="125">
                        <c:v>65</c:v>
                      </c:pt>
                      <c:pt idx="126">
                        <c:v>65</c:v>
                      </c:pt>
                      <c:pt idx="127">
                        <c:v>65</c:v>
                      </c:pt>
                      <c:pt idx="128">
                        <c:v>65</c:v>
                      </c:pt>
                      <c:pt idx="129">
                        <c:v>65</c:v>
                      </c:pt>
                      <c:pt idx="130">
                        <c:v>65</c:v>
                      </c:pt>
                      <c:pt idx="131">
                        <c:v>65</c:v>
                      </c:pt>
                      <c:pt idx="132">
                        <c:v>65</c:v>
                      </c:pt>
                      <c:pt idx="133">
                        <c:v>65</c:v>
                      </c:pt>
                      <c:pt idx="134">
                        <c:v>65</c:v>
                      </c:pt>
                      <c:pt idx="135">
                        <c:v>65</c:v>
                      </c:pt>
                      <c:pt idx="136">
                        <c:v>65</c:v>
                      </c:pt>
                      <c:pt idx="137">
                        <c:v>65</c:v>
                      </c:pt>
                      <c:pt idx="138">
                        <c:v>65</c:v>
                      </c:pt>
                      <c:pt idx="139">
                        <c:v>65</c:v>
                      </c:pt>
                      <c:pt idx="140">
                        <c:v>65</c:v>
                      </c:pt>
                      <c:pt idx="141">
                        <c:v>73</c:v>
                      </c:pt>
                      <c:pt idx="142">
                        <c:v>73</c:v>
                      </c:pt>
                      <c:pt idx="143">
                        <c:v>73</c:v>
                      </c:pt>
                      <c:pt idx="144">
                        <c:v>73</c:v>
                      </c:pt>
                      <c:pt idx="145">
                        <c:v>73</c:v>
                      </c:pt>
                      <c:pt idx="146">
                        <c:v>73</c:v>
                      </c:pt>
                      <c:pt idx="147">
                        <c:v>73</c:v>
                      </c:pt>
                      <c:pt idx="148">
                        <c:v>73</c:v>
                      </c:pt>
                      <c:pt idx="149">
                        <c:v>73</c:v>
                      </c:pt>
                    </c:numCache>
                  </c:numRef>
                </c:val>
                <c:smooth val="0"/>
                <c:extLst xmlns:c15="http://schemas.microsoft.com/office/drawing/2012/chart">
                  <c:ext xmlns:c16="http://schemas.microsoft.com/office/drawing/2014/chart" uri="{C3380CC4-5D6E-409C-BE32-E72D297353CC}">
                    <c16:uniqueId val="{00000004-CE0D-486D-AAFE-2B1175F07B6D}"/>
                  </c:ext>
                </c:extLst>
              </c15:ser>
            </c15:filteredLineSeries>
            <c15:filteredLineSeries>
              <c15:ser>
                <c:idx val="3"/>
                <c:order val="3"/>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framerate!$H$2:$H$194</c15:sqref>
                        </c15:formulaRef>
                      </c:ext>
                    </c:extLst>
                    <c:numCache>
                      <c:formatCode>General</c:formatCode>
                      <c:ptCount val="193"/>
                      <c:pt idx="0">
                        <c:v>4</c:v>
                      </c:pt>
                      <c:pt idx="1">
                        <c:v>0</c:v>
                      </c:pt>
                      <c:pt idx="2">
                        <c:v>0</c:v>
                      </c:pt>
                      <c:pt idx="3">
                        <c:v>0</c:v>
                      </c:pt>
                      <c:pt idx="4">
                        <c:v>0</c:v>
                      </c:pt>
                      <c:pt idx="5">
                        <c:v>0</c:v>
                      </c:pt>
                      <c:pt idx="6">
                        <c:v>0</c:v>
                      </c:pt>
                      <c:pt idx="7">
                        <c:v>0</c:v>
                      </c:pt>
                      <c:pt idx="8">
                        <c:v>0</c:v>
                      </c:pt>
                      <c:pt idx="9">
                        <c:v>0</c:v>
                      </c:pt>
                      <c:pt idx="10">
                        <c:v>0</c:v>
                      </c:pt>
                      <c:pt idx="11">
                        <c:v>65</c:v>
                      </c:pt>
                      <c:pt idx="12">
                        <c:v>65</c:v>
                      </c:pt>
                      <c:pt idx="13">
                        <c:v>65</c:v>
                      </c:pt>
                      <c:pt idx="14">
                        <c:v>65</c:v>
                      </c:pt>
                      <c:pt idx="15">
                        <c:v>65</c:v>
                      </c:pt>
                      <c:pt idx="16">
                        <c:v>65</c:v>
                      </c:pt>
                      <c:pt idx="17">
                        <c:v>65</c:v>
                      </c:pt>
                      <c:pt idx="18">
                        <c:v>65</c:v>
                      </c:pt>
                      <c:pt idx="19">
                        <c:v>65</c:v>
                      </c:pt>
                      <c:pt idx="20">
                        <c:v>65</c:v>
                      </c:pt>
                      <c:pt idx="21">
                        <c:v>60</c:v>
                      </c:pt>
                      <c:pt idx="22">
                        <c:v>60</c:v>
                      </c:pt>
                      <c:pt idx="23">
                        <c:v>60</c:v>
                      </c:pt>
                      <c:pt idx="24">
                        <c:v>60</c:v>
                      </c:pt>
                      <c:pt idx="25">
                        <c:v>60</c:v>
                      </c:pt>
                      <c:pt idx="26">
                        <c:v>60</c:v>
                      </c:pt>
                      <c:pt idx="27">
                        <c:v>60</c:v>
                      </c:pt>
                      <c:pt idx="28">
                        <c:v>60</c:v>
                      </c:pt>
                      <c:pt idx="29">
                        <c:v>60</c:v>
                      </c:pt>
                      <c:pt idx="30">
                        <c:v>60</c:v>
                      </c:pt>
                      <c:pt idx="31">
                        <c:v>62</c:v>
                      </c:pt>
                      <c:pt idx="32">
                        <c:v>62</c:v>
                      </c:pt>
                      <c:pt idx="33">
                        <c:v>62</c:v>
                      </c:pt>
                      <c:pt idx="34">
                        <c:v>62</c:v>
                      </c:pt>
                      <c:pt idx="35">
                        <c:v>62</c:v>
                      </c:pt>
                      <c:pt idx="36">
                        <c:v>62</c:v>
                      </c:pt>
                      <c:pt idx="37">
                        <c:v>62</c:v>
                      </c:pt>
                      <c:pt idx="38">
                        <c:v>62</c:v>
                      </c:pt>
                      <c:pt idx="39">
                        <c:v>62</c:v>
                      </c:pt>
                      <c:pt idx="40">
                        <c:v>62</c:v>
                      </c:pt>
                      <c:pt idx="41">
                        <c:v>68</c:v>
                      </c:pt>
                      <c:pt idx="42">
                        <c:v>68</c:v>
                      </c:pt>
                      <c:pt idx="43">
                        <c:v>68</c:v>
                      </c:pt>
                      <c:pt idx="44">
                        <c:v>68</c:v>
                      </c:pt>
                      <c:pt idx="45">
                        <c:v>68</c:v>
                      </c:pt>
                      <c:pt idx="46">
                        <c:v>68</c:v>
                      </c:pt>
                      <c:pt idx="47">
                        <c:v>68</c:v>
                      </c:pt>
                      <c:pt idx="48">
                        <c:v>68</c:v>
                      </c:pt>
                      <c:pt idx="49">
                        <c:v>68</c:v>
                      </c:pt>
                      <c:pt idx="50">
                        <c:v>68</c:v>
                      </c:pt>
                      <c:pt idx="51">
                        <c:v>61</c:v>
                      </c:pt>
                      <c:pt idx="52">
                        <c:v>61</c:v>
                      </c:pt>
                      <c:pt idx="53">
                        <c:v>61</c:v>
                      </c:pt>
                      <c:pt idx="54">
                        <c:v>61</c:v>
                      </c:pt>
                      <c:pt idx="55">
                        <c:v>61</c:v>
                      </c:pt>
                      <c:pt idx="56">
                        <c:v>61</c:v>
                      </c:pt>
                      <c:pt idx="57">
                        <c:v>61</c:v>
                      </c:pt>
                      <c:pt idx="58">
                        <c:v>61</c:v>
                      </c:pt>
                      <c:pt idx="59">
                        <c:v>61</c:v>
                      </c:pt>
                      <c:pt idx="60">
                        <c:v>61</c:v>
                      </c:pt>
                      <c:pt idx="61">
                        <c:v>64</c:v>
                      </c:pt>
                      <c:pt idx="62">
                        <c:v>64</c:v>
                      </c:pt>
                      <c:pt idx="63">
                        <c:v>64</c:v>
                      </c:pt>
                      <c:pt idx="64">
                        <c:v>64</c:v>
                      </c:pt>
                      <c:pt idx="65">
                        <c:v>64</c:v>
                      </c:pt>
                      <c:pt idx="66">
                        <c:v>64</c:v>
                      </c:pt>
                      <c:pt idx="67">
                        <c:v>64</c:v>
                      </c:pt>
                      <c:pt idx="68">
                        <c:v>64</c:v>
                      </c:pt>
                      <c:pt idx="69">
                        <c:v>64</c:v>
                      </c:pt>
                      <c:pt idx="70">
                        <c:v>64</c:v>
                      </c:pt>
                      <c:pt idx="71">
                        <c:v>61</c:v>
                      </c:pt>
                      <c:pt idx="72">
                        <c:v>61</c:v>
                      </c:pt>
                      <c:pt idx="73">
                        <c:v>61</c:v>
                      </c:pt>
                      <c:pt idx="74">
                        <c:v>61</c:v>
                      </c:pt>
                      <c:pt idx="75">
                        <c:v>61</c:v>
                      </c:pt>
                      <c:pt idx="76">
                        <c:v>61</c:v>
                      </c:pt>
                      <c:pt idx="77">
                        <c:v>61</c:v>
                      </c:pt>
                      <c:pt idx="78">
                        <c:v>61</c:v>
                      </c:pt>
                      <c:pt idx="79">
                        <c:v>61</c:v>
                      </c:pt>
                      <c:pt idx="80">
                        <c:v>61</c:v>
                      </c:pt>
                      <c:pt idx="81">
                        <c:v>66</c:v>
                      </c:pt>
                      <c:pt idx="82">
                        <c:v>66</c:v>
                      </c:pt>
                      <c:pt idx="83">
                        <c:v>66</c:v>
                      </c:pt>
                      <c:pt idx="84">
                        <c:v>66</c:v>
                      </c:pt>
                      <c:pt idx="85">
                        <c:v>66</c:v>
                      </c:pt>
                      <c:pt idx="86">
                        <c:v>66</c:v>
                      </c:pt>
                      <c:pt idx="87">
                        <c:v>66</c:v>
                      </c:pt>
                      <c:pt idx="88">
                        <c:v>66</c:v>
                      </c:pt>
                      <c:pt idx="89">
                        <c:v>66</c:v>
                      </c:pt>
                      <c:pt idx="90">
                        <c:v>66</c:v>
                      </c:pt>
                      <c:pt idx="91">
                        <c:v>63</c:v>
                      </c:pt>
                      <c:pt idx="92">
                        <c:v>63</c:v>
                      </c:pt>
                      <c:pt idx="93">
                        <c:v>63</c:v>
                      </c:pt>
                      <c:pt idx="94">
                        <c:v>63</c:v>
                      </c:pt>
                      <c:pt idx="95">
                        <c:v>63</c:v>
                      </c:pt>
                      <c:pt idx="96">
                        <c:v>63</c:v>
                      </c:pt>
                      <c:pt idx="97">
                        <c:v>63</c:v>
                      </c:pt>
                      <c:pt idx="98">
                        <c:v>63</c:v>
                      </c:pt>
                      <c:pt idx="99">
                        <c:v>63</c:v>
                      </c:pt>
                      <c:pt idx="100">
                        <c:v>63</c:v>
                      </c:pt>
                      <c:pt idx="101">
                        <c:v>67</c:v>
                      </c:pt>
                      <c:pt idx="102">
                        <c:v>67</c:v>
                      </c:pt>
                      <c:pt idx="103">
                        <c:v>67</c:v>
                      </c:pt>
                      <c:pt idx="104">
                        <c:v>67</c:v>
                      </c:pt>
                      <c:pt idx="105">
                        <c:v>67</c:v>
                      </c:pt>
                      <c:pt idx="106">
                        <c:v>67</c:v>
                      </c:pt>
                      <c:pt idx="107">
                        <c:v>67</c:v>
                      </c:pt>
                      <c:pt idx="108">
                        <c:v>67</c:v>
                      </c:pt>
                      <c:pt idx="109">
                        <c:v>67</c:v>
                      </c:pt>
                      <c:pt idx="110">
                        <c:v>67</c:v>
                      </c:pt>
                      <c:pt idx="111">
                        <c:v>62</c:v>
                      </c:pt>
                      <c:pt idx="112">
                        <c:v>62</c:v>
                      </c:pt>
                      <c:pt idx="113">
                        <c:v>62</c:v>
                      </c:pt>
                      <c:pt idx="114">
                        <c:v>62</c:v>
                      </c:pt>
                      <c:pt idx="115">
                        <c:v>62</c:v>
                      </c:pt>
                      <c:pt idx="116">
                        <c:v>62</c:v>
                      </c:pt>
                      <c:pt idx="117">
                        <c:v>62</c:v>
                      </c:pt>
                      <c:pt idx="118">
                        <c:v>62</c:v>
                      </c:pt>
                      <c:pt idx="119">
                        <c:v>62</c:v>
                      </c:pt>
                      <c:pt idx="120">
                        <c:v>62</c:v>
                      </c:pt>
                      <c:pt idx="121">
                        <c:v>71</c:v>
                      </c:pt>
                      <c:pt idx="122">
                        <c:v>71</c:v>
                      </c:pt>
                      <c:pt idx="123">
                        <c:v>71</c:v>
                      </c:pt>
                      <c:pt idx="124">
                        <c:v>71</c:v>
                      </c:pt>
                      <c:pt idx="125">
                        <c:v>71</c:v>
                      </c:pt>
                      <c:pt idx="126">
                        <c:v>71</c:v>
                      </c:pt>
                      <c:pt idx="127">
                        <c:v>71</c:v>
                      </c:pt>
                      <c:pt idx="128">
                        <c:v>71</c:v>
                      </c:pt>
                      <c:pt idx="129">
                        <c:v>71</c:v>
                      </c:pt>
                      <c:pt idx="130">
                        <c:v>71</c:v>
                      </c:pt>
                      <c:pt idx="131">
                        <c:v>71</c:v>
                      </c:pt>
                      <c:pt idx="132">
                        <c:v>71</c:v>
                      </c:pt>
                      <c:pt idx="133">
                        <c:v>71</c:v>
                      </c:pt>
                      <c:pt idx="134">
                        <c:v>71</c:v>
                      </c:pt>
                      <c:pt idx="135">
                        <c:v>71</c:v>
                      </c:pt>
                      <c:pt idx="136">
                        <c:v>71</c:v>
                      </c:pt>
                      <c:pt idx="137">
                        <c:v>71</c:v>
                      </c:pt>
                      <c:pt idx="138">
                        <c:v>71</c:v>
                      </c:pt>
                      <c:pt idx="139">
                        <c:v>71</c:v>
                      </c:pt>
                      <c:pt idx="140">
                        <c:v>71</c:v>
                      </c:pt>
                      <c:pt idx="141">
                        <c:v>66</c:v>
                      </c:pt>
                      <c:pt idx="142">
                        <c:v>66</c:v>
                      </c:pt>
                      <c:pt idx="143">
                        <c:v>66</c:v>
                      </c:pt>
                      <c:pt idx="144">
                        <c:v>66</c:v>
                      </c:pt>
                      <c:pt idx="145">
                        <c:v>66</c:v>
                      </c:pt>
                      <c:pt idx="146">
                        <c:v>66</c:v>
                      </c:pt>
                      <c:pt idx="147">
                        <c:v>66</c:v>
                      </c:pt>
                      <c:pt idx="148">
                        <c:v>66</c:v>
                      </c:pt>
                      <c:pt idx="149">
                        <c:v>66</c:v>
                      </c:pt>
                      <c:pt idx="150">
                        <c:v>66</c:v>
                      </c:pt>
                      <c:pt idx="151">
                        <c:v>63</c:v>
                      </c:pt>
                      <c:pt idx="152">
                        <c:v>63</c:v>
                      </c:pt>
                      <c:pt idx="153">
                        <c:v>63</c:v>
                      </c:pt>
                      <c:pt idx="154">
                        <c:v>63</c:v>
                      </c:pt>
                      <c:pt idx="155">
                        <c:v>63</c:v>
                      </c:pt>
                      <c:pt idx="156">
                        <c:v>63</c:v>
                      </c:pt>
                      <c:pt idx="157">
                        <c:v>63</c:v>
                      </c:pt>
                      <c:pt idx="158">
                        <c:v>63</c:v>
                      </c:pt>
                      <c:pt idx="159">
                        <c:v>63</c:v>
                      </c:pt>
                      <c:pt idx="160">
                        <c:v>63</c:v>
                      </c:pt>
                      <c:pt idx="161">
                        <c:v>69</c:v>
                      </c:pt>
                      <c:pt idx="162">
                        <c:v>69</c:v>
                      </c:pt>
                      <c:pt idx="163">
                        <c:v>69</c:v>
                      </c:pt>
                      <c:pt idx="164">
                        <c:v>69</c:v>
                      </c:pt>
                      <c:pt idx="165">
                        <c:v>69</c:v>
                      </c:pt>
                      <c:pt idx="166">
                        <c:v>69</c:v>
                      </c:pt>
                      <c:pt idx="167">
                        <c:v>69</c:v>
                      </c:pt>
                      <c:pt idx="168">
                        <c:v>69</c:v>
                      </c:pt>
                      <c:pt idx="169">
                        <c:v>69</c:v>
                      </c:pt>
                      <c:pt idx="170">
                        <c:v>69</c:v>
                      </c:pt>
                      <c:pt idx="171">
                        <c:v>65</c:v>
                      </c:pt>
                      <c:pt idx="172">
                        <c:v>65</c:v>
                      </c:pt>
                      <c:pt idx="173">
                        <c:v>65</c:v>
                      </c:pt>
                      <c:pt idx="174">
                        <c:v>65</c:v>
                      </c:pt>
                      <c:pt idx="175">
                        <c:v>65</c:v>
                      </c:pt>
                      <c:pt idx="176">
                        <c:v>65</c:v>
                      </c:pt>
                      <c:pt idx="177">
                        <c:v>65</c:v>
                      </c:pt>
                      <c:pt idx="178">
                        <c:v>65</c:v>
                      </c:pt>
                      <c:pt idx="179">
                        <c:v>65</c:v>
                      </c:pt>
                      <c:pt idx="180">
                        <c:v>65</c:v>
                      </c:pt>
                      <c:pt idx="181">
                        <c:v>66</c:v>
                      </c:pt>
                      <c:pt idx="182">
                        <c:v>66</c:v>
                      </c:pt>
                      <c:pt idx="183">
                        <c:v>66</c:v>
                      </c:pt>
                      <c:pt idx="184">
                        <c:v>66</c:v>
                      </c:pt>
                      <c:pt idx="185">
                        <c:v>66</c:v>
                      </c:pt>
                      <c:pt idx="186">
                        <c:v>66</c:v>
                      </c:pt>
                      <c:pt idx="187">
                        <c:v>66</c:v>
                      </c:pt>
                      <c:pt idx="188">
                        <c:v>66</c:v>
                      </c:pt>
                      <c:pt idx="189">
                        <c:v>66</c:v>
                      </c:pt>
                      <c:pt idx="190">
                        <c:v>66</c:v>
                      </c:pt>
                      <c:pt idx="191">
                        <c:v>62</c:v>
                      </c:pt>
                      <c:pt idx="192">
                        <c:v>62</c:v>
                      </c:pt>
                    </c:numCache>
                  </c:numRef>
                </c:val>
                <c:smooth val="0"/>
                <c:extLst xmlns:c15="http://schemas.microsoft.com/office/drawing/2012/chart">
                  <c:ext xmlns:c16="http://schemas.microsoft.com/office/drawing/2014/chart" uri="{C3380CC4-5D6E-409C-BE32-E72D297353CC}">
                    <c16:uniqueId val="{00000005-CE0D-486D-AAFE-2B1175F07B6D}"/>
                  </c:ext>
                </c:extLst>
              </c15:ser>
            </c15:filteredLineSeries>
            <c15:filteredLineSeries>
              <c15:ser>
                <c:idx val="4"/>
                <c:order val="4"/>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framerate!$I$2:$I$194</c15:sqref>
                        </c15:formulaRef>
                      </c:ext>
                    </c:extLst>
                    <c:numCache>
                      <c:formatCode>General</c:formatCode>
                      <c:ptCount val="193"/>
                      <c:pt idx="0">
                        <c:v>5</c:v>
                      </c:pt>
                      <c:pt idx="1">
                        <c:v>0</c:v>
                      </c:pt>
                      <c:pt idx="2">
                        <c:v>0</c:v>
                      </c:pt>
                      <c:pt idx="3">
                        <c:v>0</c:v>
                      </c:pt>
                      <c:pt idx="4">
                        <c:v>0</c:v>
                      </c:pt>
                      <c:pt idx="5">
                        <c:v>0</c:v>
                      </c:pt>
                      <c:pt idx="6">
                        <c:v>0</c:v>
                      </c:pt>
                      <c:pt idx="7">
                        <c:v>0</c:v>
                      </c:pt>
                      <c:pt idx="8">
                        <c:v>0</c:v>
                      </c:pt>
                      <c:pt idx="9">
                        <c:v>0</c:v>
                      </c:pt>
                      <c:pt idx="10">
                        <c:v>0</c:v>
                      </c:pt>
                      <c:pt idx="11">
                        <c:v>62</c:v>
                      </c:pt>
                      <c:pt idx="12">
                        <c:v>62</c:v>
                      </c:pt>
                      <c:pt idx="13">
                        <c:v>62</c:v>
                      </c:pt>
                      <c:pt idx="14">
                        <c:v>62</c:v>
                      </c:pt>
                      <c:pt idx="15">
                        <c:v>62</c:v>
                      </c:pt>
                      <c:pt idx="16">
                        <c:v>62</c:v>
                      </c:pt>
                      <c:pt idx="17">
                        <c:v>62</c:v>
                      </c:pt>
                      <c:pt idx="18">
                        <c:v>62</c:v>
                      </c:pt>
                      <c:pt idx="19">
                        <c:v>62</c:v>
                      </c:pt>
                      <c:pt idx="20">
                        <c:v>62</c:v>
                      </c:pt>
                      <c:pt idx="21">
                        <c:v>69</c:v>
                      </c:pt>
                      <c:pt idx="22">
                        <c:v>69</c:v>
                      </c:pt>
                      <c:pt idx="23">
                        <c:v>69</c:v>
                      </c:pt>
                      <c:pt idx="24">
                        <c:v>69</c:v>
                      </c:pt>
                      <c:pt idx="25">
                        <c:v>69</c:v>
                      </c:pt>
                      <c:pt idx="26">
                        <c:v>69</c:v>
                      </c:pt>
                      <c:pt idx="27">
                        <c:v>69</c:v>
                      </c:pt>
                      <c:pt idx="28">
                        <c:v>69</c:v>
                      </c:pt>
                      <c:pt idx="29">
                        <c:v>69</c:v>
                      </c:pt>
                      <c:pt idx="30">
                        <c:v>69</c:v>
                      </c:pt>
                      <c:pt idx="31">
                        <c:v>64</c:v>
                      </c:pt>
                      <c:pt idx="32">
                        <c:v>64</c:v>
                      </c:pt>
                      <c:pt idx="33">
                        <c:v>64</c:v>
                      </c:pt>
                      <c:pt idx="34">
                        <c:v>64</c:v>
                      </c:pt>
                      <c:pt idx="35">
                        <c:v>64</c:v>
                      </c:pt>
                      <c:pt idx="36">
                        <c:v>64</c:v>
                      </c:pt>
                      <c:pt idx="37">
                        <c:v>64</c:v>
                      </c:pt>
                      <c:pt idx="38">
                        <c:v>64</c:v>
                      </c:pt>
                      <c:pt idx="39">
                        <c:v>64</c:v>
                      </c:pt>
                      <c:pt idx="40">
                        <c:v>64</c:v>
                      </c:pt>
                      <c:pt idx="41">
                        <c:v>75</c:v>
                      </c:pt>
                      <c:pt idx="42">
                        <c:v>75</c:v>
                      </c:pt>
                      <c:pt idx="43">
                        <c:v>75</c:v>
                      </c:pt>
                      <c:pt idx="44">
                        <c:v>75</c:v>
                      </c:pt>
                      <c:pt idx="45">
                        <c:v>75</c:v>
                      </c:pt>
                      <c:pt idx="46">
                        <c:v>75</c:v>
                      </c:pt>
                      <c:pt idx="47">
                        <c:v>75</c:v>
                      </c:pt>
                      <c:pt idx="48">
                        <c:v>75</c:v>
                      </c:pt>
                      <c:pt idx="49">
                        <c:v>75</c:v>
                      </c:pt>
                      <c:pt idx="50">
                        <c:v>75</c:v>
                      </c:pt>
                      <c:pt idx="51">
                        <c:v>68</c:v>
                      </c:pt>
                      <c:pt idx="52">
                        <c:v>68</c:v>
                      </c:pt>
                      <c:pt idx="53">
                        <c:v>68</c:v>
                      </c:pt>
                      <c:pt idx="54">
                        <c:v>68</c:v>
                      </c:pt>
                      <c:pt idx="55">
                        <c:v>68</c:v>
                      </c:pt>
                      <c:pt idx="56">
                        <c:v>68</c:v>
                      </c:pt>
                      <c:pt idx="57">
                        <c:v>68</c:v>
                      </c:pt>
                      <c:pt idx="58">
                        <c:v>68</c:v>
                      </c:pt>
                      <c:pt idx="59">
                        <c:v>68</c:v>
                      </c:pt>
                      <c:pt idx="60">
                        <c:v>68</c:v>
                      </c:pt>
                      <c:pt idx="61">
                        <c:v>60</c:v>
                      </c:pt>
                      <c:pt idx="62">
                        <c:v>60</c:v>
                      </c:pt>
                      <c:pt idx="63">
                        <c:v>60</c:v>
                      </c:pt>
                      <c:pt idx="64">
                        <c:v>60</c:v>
                      </c:pt>
                      <c:pt idx="65">
                        <c:v>60</c:v>
                      </c:pt>
                      <c:pt idx="66">
                        <c:v>60</c:v>
                      </c:pt>
                      <c:pt idx="67">
                        <c:v>60</c:v>
                      </c:pt>
                      <c:pt idx="68">
                        <c:v>60</c:v>
                      </c:pt>
                      <c:pt idx="69">
                        <c:v>60</c:v>
                      </c:pt>
                      <c:pt idx="70">
                        <c:v>60</c:v>
                      </c:pt>
                      <c:pt idx="71">
                        <c:v>68</c:v>
                      </c:pt>
                      <c:pt idx="72">
                        <c:v>68</c:v>
                      </c:pt>
                      <c:pt idx="73">
                        <c:v>68</c:v>
                      </c:pt>
                      <c:pt idx="74">
                        <c:v>68</c:v>
                      </c:pt>
                      <c:pt idx="75">
                        <c:v>68</c:v>
                      </c:pt>
                      <c:pt idx="76">
                        <c:v>68</c:v>
                      </c:pt>
                      <c:pt idx="77">
                        <c:v>68</c:v>
                      </c:pt>
                      <c:pt idx="78">
                        <c:v>68</c:v>
                      </c:pt>
                      <c:pt idx="79">
                        <c:v>68</c:v>
                      </c:pt>
                      <c:pt idx="80">
                        <c:v>68</c:v>
                      </c:pt>
                      <c:pt idx="81">
                        <c:v>68</c:v>
                      </c:pt>
                      <c:pt idx="82">
                        <c:v>68</c:v>
                      </c:pt>
                      <c:pt idx="83">
                        <c:v>68</c:v>
                      </c:pt>
                      <c:pt idx="84">
                        <c:v>68</c:v>
                      </c:pt>
                      <c:pt idx="85">
                        <c:v>68</c:v>
                      </c:pt>
                      <c:pt idx="86">
                        <c:v>68</c:v>
                      </c:pt>
                      <c:pt idx="87">
                        <c:v>68</c:v>
                      </c:pt>
                      <c:pt idx="88">
                        <c:v>68</c:v>
                      </c:pt>
                      <c:pt idx="89">
                        <c:v>68</c:v>
                      </c:pt>
                      <c:pt idx="90">
                        <c:v>68</c:v>
                      </c:pt>
                      <c:pt idx="91">
                        <c:v>68</c:v>
                      </c:pt>
                      <c:pt idx="92">
                        <c:v>68</c:v>
                      </c:pt>
                      <c:pt idx="93">
                        <c:v>68</c:v>
                      </c:pt>
                      <c:pt idx="94">
                        <c:v>68</c:v>
                      </c:pt>
                      <c:pt idx="95">
                        <c:v>68</c:v>
                      </c:pt>
                      <c:pt idx="96">
                        <c:v>68</c:v>
                      </c:pt>
                      <c:pt idx="97">
                        <c:v>68</c:v>
                      </c:pt>
                      <c:pt idx="98">
                        <c:v>68</c:v>
                      </c:pt>
                      <c:pt idx="99">
                        <c:v>68</c:v>
                      </c:pt>
                      <c:pt idx="100">
                        <c:v>68</c:v>
                      </c:pt>
                      <c:pt idx="101">
                        <c:v>58</c:v>
                      </c:pt>
                      <c:pt idx="102">
                        <c:v>58</c:v>
                      </c:pt>
                      <c:pt idx="103">
                        <c:v>58</c:v>
                      </c:pt>
                      <c:pt idx="104">
                        <c:v>58</c:v>
                      </c:pt>
                      <c:pt idx="105">
                        <c:v>58</c:v>
                      </c:pt>
                      <c:pt idx="106">
                        <c:v>58</c:v>
                      </c:pt>
                      <c:pt idx="107">
                        <c:v>58</c:v>
                      </c:pt>
                      <c:pt idx="108">
                        <c:v>58</c:v>
                      </c:pt>
                      <c:pt idx="109">
                        <c:v>58</c:v>
                      </c:pt>
                      <c:pt idx="110">
                        <c:v>58</c:v>
                      </c:pt>
                      <c:pt idx="111">
                        <c:v>62</c:v>
                      </c:pt>
                      <c:pt idx="112">
                        <c:v>62</c:v>
                      </c:pt>
                      <c:pt idx="113">
                        <c:v>62</c:v>
                      </c:pt>
                      <c:pt idx="114">
                        <c:v>62</c:v>
                      </c:pt>
                      <c:pt idx="115">
                        <c:v>62</c:v>
                      </c:pt>
                      <c:pt idx="116">
                        <c:v>62</c:v>
                      </c:pt>
                      <c:pt idx="117">
                        <c:v>62</c:v>
                      </c:pt>
                      <c:pt idx="118">
                        <c:v>62</c:v>
                      </c:pt>
                      <c:pt idx="119">
                        <c:v>62</c:v>
                      </c:pt>
                      <c:pt idx="120">
                        <c:v>62</c:v>
                      </c:pt>
                      <c:pt idx="121">
                        <c:v>69</c:v>
                      </c:pt>
                      <c:pt idx="122">
                        <c:v>69</c:v>
                      </c:pt>
                      <c:pt idx="123">
                        <c:v>69</c:v>
                      </c:pt>
                      <c:pt idx="124">
                        <c:v>69</c:v>
                      </c:pt>
                      <c:pt idx="125">
                        <c:v>69</c:v>
                      </c:pt>
                      <c:pt idx="126">
                        <c:v>69</c:v>
                      </c:pt>
                      <c:pt idx="127">
                        <c:v>69</c:v>
                      </c:pt>
                      <c:pt idx="128">
                        <c:v>69</c:v>
                      </c:pt>
                      <c:pt idx="129">
                        <c:v>69</c:v>
                      </c:pt>
                      <c:pt idx="130">
                        <c:v>69</c:v>
                      </c:pt>
                      <c:pt idx="131">
                        <c:v>76</c:v>
                      </c:pt>
                      <c:pt idx="132">
                        <c:v>76</c:v>
                      </c:pt>
                      <c:pt idx="133">
                        <c:v>76</c:v>
                      </c:pt>
                      <c:pt idx="134">
                        <c:v>76</c:v>
                      </c:pt>
                      <c:pt idx="135">
                        <c:v>76</c:v>
                      </c:pt>
                      <c:pt idx="136">
                        <c:v>76</c:v>
                      </c:pt>
                      <c:pt idx="137">
                        <c:v>76</c:v>
                      </c:pt>
                      <c:pt idx="138">
                        <c:v>76</c:v>
                      </c:pt>
                      <c:pt idx="139">
                        <c:v>76</c:v>
                      </c:pt>
                      <c:pt idx="140">
                        <c:v>76</c:v>
                      </c:pt>
                      <c:pt idx="141">
                        <c:v>65</c:v>
                      </c:pt>
                      <c:pt idx="142">
                        <c:v>65</c:v>
                      </c:pt>
                      <c:pt idx="143">
                        <c:v>65</c:v>
                      </c:pt>
                      <c:pt idx="144">
                        <c:v>65</c:v>
                      </c:pt>
                      <c:pt idx="145">
                        <c:v>65</c:v>
                      </c:pt>
                      <c:pt idx="146">
                        <c:v>65</c:v>
                      </c:pt>
                      <c:pt idx="147">
                        <c:v>65</c:v>
                      </c:pt>
                      <c:pt idx="148">
                        <c:v>65</c:v>
                      </c:pt>
                      <c:pt idx="149">
                        <c:v>65</c:v>
                      </c:pt>
                      <c:pt idx="150">
                        <c:v>65</c:v>
                      </c:pt>
                      <c:pt idx="151">
                        <c:v>69</c:v>
                      </c:pt>
                      <c:pt idx="152">
                        <c:v>69</c:v>
                      </c:pt>
                      <c:pt idx="153">
                        <c:v>69</c:v>
                      </c:pt>
                      <c:pt idx="154">
                        <c:v>69</c:v>
                      </c:pt>
                      <c:pt idx="155">
                        <c:v>69</c:v>
                      </c:pt>
                      <c:pt idx="156">
                        <c:v>69</c:v>
                      </c:pt>
                      <c:pt idx="157">
                        <c:v>69</c:v>
                      </c:pt>
                      <c:pt idx="158">
                        <c:v>69</c:v>
                      </c:pt>
                      <c:pt idx="159">
                        <c:v>69</c:v>
                      </c:pt>
                      <c:pt idx="160">
                        <c:v>69</c:v>
                      </c:pt>
                      <c:pt idx="161">
                        <c:v>59</c:v>
                      </c:pt>
                      <c:pt idx="162">
                        <c:v>59</c:v>
                      </c:pt>
                      <c:pt idx="163">
                        <c:v>59</c:v>
                      </c:pt>
                      <c:pt idx="164">
                        <c:v>59</c:v>
                      </c:pt>
                      <c:pt idx="165">
                        <c:v>59</c:v>
                      </c:pt>
                      <c:pt idx="166">
                        <c:v>59</c:v>
                      </c:pt>
                      <c:pt idx="167">
                        <c:v>59</c:v>
                      </c:pt>
                      <c:pt idx="168">
                        <c:v>59</c:v>
                      </c:pt>
                      <c:pt idx="169">
                        <c:v>59</c:v>
                      </c:pt>
                      <c:pt idx="170">
                        <c:v>59</c:v>
                      </c:pt>
                      <c:pt idx="171">
                        <c:v>68</c:v>
                      </c:pt>
                      <c:pt idx="172">
                        <c:v>68</c:v>
                      </c:pt>
                      <c:pt idx="173">
                        <c:v>68</c:v>
                      </c:pt>
                      <c:pt idx="174">
                        <c:v>68</c:v>
                      </c:pt>
                      <c:pt idx="175">
                        <c:v>68</c:v>
                      </c:pt>
                      <c:pt idx="176">
                        <c:v>68</c:v>
                      </c:pt>
                      <c:pt idx="177">
                        <c:v>68</c:v>
                      </c:pt>
                      <c:pt idx="178">
                        <c:v>68</c:v>
                      </c:pt>
                      <c:pt idx="179">
                        <c:v>68</c:v>
                      </c:pt>
                      <c:pt idx="180">
                        <c:v>68</c:v>
                      </c:pt>
                      <c:pt idx="181">
                        <c:v>65</c:v>
                      </c:pt>
                      <c:pt idx="182">
                        <c:v>65</c:v>
                      </c:pt>
                      <c:pt idx="183">
                        <c:v>65</c:v>
                      </c:pt>
                      <c:pt idx="184">
                        <c:v>65</c:v>
                      </c:pt>
                      <c:pt idx="185">
                        <c:v>65</c:v>
                      </c:pt>
                      <c:pt idx="186">
                        <c:v>65</c:v>
                      </c:pt>
                      <c:pt idx="187">
                        <c:v>65</c:v>
                      </c:pt>
                      <c:pt idx="188">
                        <c:v>65</c:v>
                      </c:pt>
                      <c:pt idx="189">
                        <c:v>65</c:v>
                      </c:pt>
                      <c:pt idx="190">
                        <c:v>65</c:v>
                      </c:pt>
                      <c:pt idx="191">
                        <c:v>75</c:v>
                      </c:pt>
                      <c:pt idx="192">
                        <c:v>75</c:v>
                      </c:pt>
                    </c:numCache>
                  </c:numRef>
                </c:val>
                <c:smooth val="0"/>
                <c:extLst xmlns:c15="http://schemas.microsoft.com/office/drawing/2012/chart">
                  <c:ext xmlns:c16="http://schemas.microsoft.com/office/drawing/2014/chart" uri="{C3380CC4-5D6E-409C-BE32-E72D297353CC}">
                    <c16:uniqueId val="{00000006-CE0D-486D-AAFE-2B1175F07B6D}"/>
                  </c:ext>
                </c:extLst>
              </c15:ser>
            </c15:filteredLineSeries>
            <c15:filteredLineSeries>
              <c15:ser>
                <c:idx val="5"/>
                <c:order val="5"/>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framerate!$J$2:$J$194</c15:sqref>
                        </c15:formulaRef>
                      </c:ext>
                    </c:extLst>
                    <c:numCache>
                      <c:formatCode>General</c:formatCode>
                      <c:ptCount val="193"/>
                      <c:pt idx="0">
                        <c:v>6</c:v>
                      </c:pt>
                      <c:pt idx="1">
                        <c:v>0</c:v>
                      </c:pt>
                      <c:pt idx="2">
                        <c:v>0</c:v>
                      </c:pt>
                      <c:pt idx="3">
                        <c:v>0</c:v>
                      </c:pt>
                      <c:pt idx="4">
                        <c:v>0</c:v>
                      </c:pt>
                      <c:pt idx="5">
                        <c:v>0</c:v>
                      </c:pt>
                      <c:pt idx="6">
                        <c:v>0</c:v>
                      </c:pt>
                      <c:pt idx="7">
                        <c:v>0</c:v>
                      </c:pt>
                      <c:pt idx="8">
                        <c:v>0</c:v>
                      </c:pt>
                      <c:pt idx="9">
                        <c:v>0</c:v>
                      </c:pt>
                      <c:pt idx="10">
                        <c:v>0</c:v>
                      </c:pt>
                      <c:pt idx="11">
                        <c:v>57</c:v>
                      </c:pt>
                      <c:pt idx="12">
                        <c:v>57</c:v>
                      </c:pt>
                      <c:pt idx="13">
                        <c:v>57</c:v>
                      </c:pt>
                      <c:pt idx="14">
                        <c:v>57</c:v>
                      </c:pt>
                      <c:pt idx="15">
                        <c:v>57</c:v>
                      </c:pt>
                      <c:pt idx="16">
                        <c:v>57</c:v>
                      </c:pt>
                      <c:pt idx="17">
                        <c:v>57</c:v>
                      </c:pt>
                      <c:pt idx="18">
                        <c:v>57</c:v>
                      </c:pt>
                      <c:pt idx="19">
                        <c:v>57</c:v>
                      </c:pt>
                      <c:pt idx="20">
                        <c:v>57</c:v>
                      </c:pt>
                      <c:pt idx="21">
                        <c:v>62</c:v>
                      </c:pt>
                      <c:pt idx="22">
                        <c:v>62</c:v>
                      </c:pt>
                      <c:pt idx="23">
                        <c:v>62</c:v>
                      </c:pt>
                      <c:pt idx="24">
                        <c:v>62</c:v>
                      </c:pt>
                      <c:pt idx="25">
                        <c:v>62</c:v>
                      </c:pt>
                      <c:pt idx="26">
                        <c:v>62</c:v>
                      </c:pt>
                      <c:pt idx="27">
                        <c:v>62</c:v>
                      </c:pt>
                      <c:pt idx="28">
                        <c:v>62</c:v>
                      </c:pt>
                      <c:pt idx="29">
                        <c:v>62</c:v>
                      </c:pt>
                      <c:pt idx="30">
                        <c:v>62</c:v>
                      </c:pt>
                      <c:pt idx="31">
                        <c:v>64</c:v>
                      </c:pt>
                      <c:pt idx="32">
                        <c:v>64</c:v>
                      </c:pt>
                      <c:pt idx="33">
                        <c:v>64</c:v>
                      </c:pt>
                      <c:pt idx="34">
                        <c:v>64</c:v>
                      </c:pt>
                      <c:pt idx="35">
                        <c:v>64</c:v>
                      </c:pt>
                      <c:pt idx="36">
                        <c:v>64</c:v>
                      </c:pt>
                      <c:pt idx="37">
                        <c:v>64</c:v>
                      </c:pt>
                      <c:pt idx="38">
                        <c:v>64</c:v>
                      </c:pt>
                      <c:pt idx="39">
                        <c:v>64</c:v>
                      </c:pt>
                      <c:pt idx="40">
                        <c:v>64</c:v>
                      </c:pt>
                      <c:pt idx="41">
                        <c:v>65</c:v>
                      </c:pt>
                      <c:pt idx="42">
                        <c:v>65</c:v>
                      </c:pt>
                      <c:pt idx="43">
                        <c:v>65</c:v>
                      </c:pt>
                      <c:pt idx="44">
                        <c:v>65</c:v>
                      </c:pt>
                      <c:pt idx="45">
                        <c:v>65</c:v>
                      </c:pt>
                      <c:pt idx="46">
                        <c:v>65</c:v>
                      </c:pt>
                      <c:pt idx="47">
                        <c:v>65</c:v>
                      </c:pt>
                      <c:pt idx="48">
                        <c:v>65</c:v>
                      </c:pt>
                      <c:pt idx="49">
                        <c:v>65</c:v>
                      </c:pt>
                      <c:pt idx="50">
                        <c:v>65</c:v>
                      </c:pt>
                      <c:pt idx="51">
                        <c:v>62</c:v>
                      </c:pt>
                      <c:pt idx="52">
                        <c:v>62</c:v>
                      </c:pt>
                      <c:pt idx="53">
                        <c:v>62</c:v>
                      </c:pt>
                      <c:pt idx="54">
                        <c:v>62</c:v>
                      </c:pt>
                      <c:pt idx="55">
                        <c:v>62</c:v>
                      </c:pt>
                      <c:pt idx="56">
                        <c:v>62</c:v>
                      </c:pt>
                      <c:pt idx="57">
                        <c:v>62</c:v>
                      </c:pt>
                      <c:pt idx="58">
                        <c:v>62</c:v>
                      </c:pt>
                      <c:pt idx="59">
                        <c:v>62</c:v>
                      </c:pt>
                      <c:pt idx="60">
                        <c:v>62</c:v>
                      </c:pt>
                      <c:pt idx="61">
                        <c:v>64</c:v>
                      </c:pt>
                      <c:pt idx="62">
                        <c:v>64</c:v>
                      </c:pt>
                      <c:pt idx="63">
                        <c:v>64</c:v>
                      </c:pt>
                      <c:pt idx="64">
                        <c:v>64</c:v>
                      </c:pt>
                      <c:pt idx="65">
                        <c:v>64</c:v>
                      </c:pt>
                      <c:pt idx="66">
                        <c:v>64</c:v>
                      </c:pt>
                      <c:pt idx="67">
                        <c:v>64</c:v>
                      </c:pt>
                      <c:pt idx="68">
                        <c:v>64</c:v>
                      </c:pt>
                      <c:pt idx="69">
                        <c:v>64</c:v>
                      </c:pt>
                      <c:pt idx="70">
                        <c:v>64</c:v>
                      </c:pt>
                      <c:pt idx="71">
                        <c:v>60</c:v>
                      </c:pt>
                      <c:pt idx="72">
                        <c:v>60</c:v>
                      </c:pt>
                      <c:pt idx="73">
                        <c:v>60</c:v>
                      </c:pt>
                      <c:pt idx="74">
                        <c:v>60</c:v>
                      </c:pt>
                      <c:pt idx="75">
                        <c:v>60</c:v>
                      </c:pt>
                      <c:pt idx="76">
                        <c:v>60</c:v>
                      </c:pt>
                      <c:pt idx="77">
                        <c:v>60</c:v>
                      </c:pt>
                      <c:pt idx="78">
                        <c:v>60</c:v>
                      </c:pt>
                      <c:pt idx="79">
                        <c:v>60</c:v>
                      </c:pt>
                      <c:pt idx="80">
                        <c:v>60</c:v>
                      </c:pt>
                      <c:pt idx="81">
                        <c:v>65</c:v>
                      </c:pt>
                      <c:pt idx="82">
                        <c:v>65</c:v>
                      </c:pt>
                      <c:pt idx="83">
                        <c:v>65</c:v>
                      </c:pt>
                      <c:pt idx="84">
                        <c:v>65</c:v>
                      </c:pt>
                      <c:pt idx="85">
                        <c:v>65</c:v>
                      </c:pt>
                      <c:pt idx="86">
                        <c:v>65</c:v>
                      </c:pt>
                      <c:pt idx="87">
                        <c:v>65</c:v>
                      </c:pt>
                      <c:pt idx="88">
                        <c:v>65</c:v>
                      </c:pt>
                      <c:pt idx="89">
                        <c:v>65</c:v>
                      </c:pt>
                      <c:pt idx="90">
                        <c:v>65</c:v>
                      </c:pt>
                      <c:pt idx="91">
                        <c:v>64</c:v>
                      </c:pt>
                      <c:pt idx="92">
                        <c:v>64</c:v>
                      </c:pt>
                      <c:pt idx="93">
                        <c:v>64</c:v>
                      </c:pt>
                      <c:pt idx="94">
                        <c:v>64</c:v>
                      </c:pt>
                      <c:pt idx="95">
                        <c:v>64</c:v>
                      </c:pt>
                      <c:pt idx="96">
                        <c:v>64</c:v>
                      </c:pt>
                      <c:pt idx="97">
                        <c:v>64</c:v>
                      </c:pt>
                      <c:pt idx="98">
                        <c:v>64</c:v>
                      </c:pt>
                      <c:pt idx="99">
                        <c:v>64</c:v>
                      </c:pt>
                      <c:pt idx="100">
                        <c:v>64</c:v>
                      </c:pt>
                      <c:pt idx="101">
                        <c:v>59</c:v>
                      </c:pt>
                      <c:pt idx="102">
                        <c:v>59</c:v>
                      </c:pt>
                      <c:pt idx="103">
                        <c:v>59</c:v>
                      </c:pt>
                      <c:pt idx="104">
                        <c:v>59</c:v>
                      </c:pt>
                      <c:pt idx="105">
                        <c:v>59</c:v>
                      </c:pt>
                      <c:pt idx="106">
                        <c:v>59</c:v>
                      </c:pt>
                      <c:pt idx="107">
                        <c:v>59</c:v>
                      </c:pt>
                      <c:pt idx="108">
                        <c:v>59</c:v>
                      </c:pt>
                      <c:pt idx="109">
                        <c:v>59</c:v>
                      </c:pt>
                      <c:pt idx="110">
                        <c:v>59</c:v>
                      </c:pt>
                      <c:pt idx="111">
                        <c:v>62</c:v>
                      </c:pt>
                      <c:pt idx="112">
                        <c:v>62</c:v>
                      </c:pt>
                      <c:pt idx="113">
                        <c:v>62</c:v>
                      </c:pt>
                      <c:pt idx="114">
                        <c:v>62</c:v>
                      </c:pt>
                      <c:pt idx="115">
                        <c:v>62</c:v>
                      </c:pt>
                      <c:pt idx="116">
                        <c:v>62</c:v>
                      </c:pt>
                      <c:pt idx="117">
                        <c:v>62</c:v>
                      </c:pt>
                      <c:pt idx="118">
                        <c:v>62</c:v>
                      </c:pt>
                      <c:pt idx="119">
                        <c:v>62</c:v>
                      </c:pt>
                      <c:pt idx="120">
                        <c:v>62</c:v>
                      </c:pt>
                      <c:pt idx="121">
                        <c:v>64</c:v>
                      </c:pt>
                      <c:pt idx="122">
                        <c:v>64</c:v>
                      </c:pt>
                      <c:pt idx="123">
                        <c:v>64</c:v>
                      </c:pt>
                      <c:pt idx="124">
                        <c:v>64</c:v>
                      </c:pt>
                      <c:pt idx="125">
                        <c:v>64</c:v>
                      </c:pt>
                      <c:pt idx="126">
                        <c:v>64</c:v>
                      </c:pt>
                      <c:pt idx="127">
                        <c:v>64</c:v>
                      </c:pt>
                      <c:pt idx="128">
                        <c:v>64</c:v>
                      </c:pt>
                      <c:pt idx="129">
                        <c:v>64</c:v>
                      </c:pt>
                      <c:pt idx="130">
                        <c:v>64</c:v>
                      </c:pt>
                      <c:pt idx="131">
                        <c:v>64</c:v>
                      </c:pt>
                      <c:pt idx="132">
                        <c:v>64</c:v>
                      </c:pt>
                      <c:pt idx="133">
                        <c:v>64</c:v>
                      </c:pt>
                      <c:pt idx="134">
                        <c:v>64</c:v>
                      </c:pt>
                      <c:pt idx="135">
                        <c:v>64</c:v>
                      </c:pt>
                      <c:pt idx="136">
                        <c:v>64</c:v>
                      </c:pt>
                      <c:pt idx="137">
                        <c:v>64</c:v>
                      </c:pt>
                      <c:pt idx="138">
                        <c:v>64</c:v>
                      </c:pt>
                      <c:pt idx="139">
                        <c:v>64</c:v>
                      </c:pt>
                      <c:pt idx="140">
                        <c:v>64</c:v>
                      </c:pt>
                      <c:pt idx="141">
                        <c:v>62</c:v>
                      </c:pt>
                      <c:pt idx="142">
                        <c:v>62</c:v>
                      </c:pt>
                      <c:pt idx="143">
                        <c:v>62</c:v>
                      </c:pt>
                      <c:pt idx="144">
                        <c:v>62</c:v>
                      </c:pt>
                      <c:pt idx="145">
                        <c:v>62</c:v>
                      </c:pt>
                      <c:pt idx="146">
                        <c:v>62</c:v>
                      </c:pt>
                      <c:pt idx="147">
                        <c:v>62</c:v>
                      </c:pt>
                      <c:pt idx="148">
                        <c:v>62</c:v>
                      </c:pt>
                      <c:pt idx="149">
                        <c:v>62</c:v>
                      </c:pt>
                      <c:pt idx="150">
                        <c:v>62</c:v>
                      </c:pt>
                      <c:pt idx="151">
                        <c:v>64</c:v>
                      </c:pt>
                      <c:pt idx="152">
                        <c:v>64</c:v>
                      </c:pt>
                      <c:pt idx="153">
                        <c:v>64</c:v>
                      </c:pt>
                      <c:pt idx="154">
                        <c:v>64</c:v>
                      </c:pt>
                      <c:pt idx="155">
                        <c:v>64</c:v>
                      </c:pt>
                      <c:pt idx="156">
                        <c:v>64</c:v>
                      </c:pt>
                      <c:pt idx="157">
                        <c:v>64</c:v>
                      </c:pt>
                      <c:pt idx="158">
                        <c:v>64</c:v>
                      </c:pt>
                      <c:pt idx="159">
                        <c:v>64</c:v>
                      </c:pt>
                      <c:pt idx="160">
                        <c:v>64</c:v>
                      </c:pt>
                      <c:pt idx="161">
                        <c:v>66</c:v>
                      </c:pt>
                      <c:pt idx="162">
                        <c:v>66</c:v>
                      </c:pt>
                      <c:pt idx="163">
                        <c:v>66</c:v>
                      </c:pt>
                      <c:pt idx="164">
                        <c:v>66</c:v>
                      </c:pt>
                      <c:pt idx="165">
                        <c:v>66</c:v>
                      </c:pt>
                      <c:pt idx="166">
                        <c:v>66</c:v>
                      </c:pt>
                      <c:pt idx="167">
                        <c:v>66</c:v>
                      </c:pt>
                      <c:pt idx="168">
                        <c:v>66</c:v>
                      </c:pt>
                      <c:pt idx="169">
                        <c:v>66</c:v>
                      </c:pt>
                      <c:pt idx="170">
                        <c:v>66</c:v>
                      </c:pt>
                      <c:pt idx="171">
                        <c:v>60</c:v>
                      </c:pt>
                      <c:pt idx="172">
                        <c:v>60</c:v>
                      </c:pt>
                      <c:pt idx="173">
                        <c:v>60</c:v>
                      </c:pt>
                      <c:pt idx="174">
                        <c:v>60</c:v>
                      </c:pt>
                      <c:pt idx="175">
                        <c:v>60</c:v>
                      </c:pt>
                      <c:pt idx="176">
                        <c:v>60</c:v>
                      </c:pt>
                      <c:pt idx="177">
                        <c:v>60</c:v>
                      </c:pt>
                      <c:pt idx="178">
                        <c:v>60</c:v>
                      </c:pt>
                      <c:pt idx="179">
                        <c:v>60</c:v>
                      </c:pt>
                      <c:pt idx="180">
                        <c:v>60</c:v>
                      </c:pt>
                      <c:pt idx="181">
                        <c:v>59</c:v>
                      </c:pt>
                      <c:pt idx="182">
                        <c:v>59</c:v>
                      </c:pt>
                      <c:pt idx="183">
                        <c:v>59</c:v>
                      </c:pt>
                      <c:pt idx="184">
                        <c:v>59</c:v>
                      </c:pt>
                      <c:pt idx="185">
                        <c:v>59</c:v>
                      </c:pt>
                      <c:pt idx="186">
                        <c:v>59</c:v>
                      </c:pt>
                      <c:pt idx="187">
                        <c:v>59</c:v>
                      </c:pt>
                      <c:pt idx="188">
                        <c:v>59</c:v>
                      </c:pt>
                      <c:pt idx="189">
                        <c:v>59</c:v>
                      </c:pt>
                      <c:pt idx="190">
                        <c:v>59</c:v>
                      </c:pt>
                      <c:pt idx="191">
                        <c:v>65</c:v>
                      </c:pt>
                      <c:pt idx="192">
                        <c:v>65</c:v>
                      </c:pt>
                    </c:numCache>
                  </c:numRef>
                </c:val>
                <c:smooth val="0"/>
                <c:extLst xmlns:c15="http://schemas.microsoft.com/office/drawing/2012/chart">
                  <c:ext xmlns:c16="http://schemas.microsoft.com/office/drawing/2014/chart" uri="{C3380CC4-5D6E-409C-BE32-E72D297353CC}">
                    <c16:uniqueId val="{00000007-CE0D-486D-AAFE-2B1175F07B6D}"/>
                  </c:ext>
                </c:extLst>
              </c15:ser>
            </c15:filteredLineSeries>
            <c15:filteredLineSeries>
              <c15:ser>
                <c:idx val="6"/>
                <c:order val="6"/>
                <c:spPr>
                  <a:ln w="28575" cap="rnd">
                    <a:solidFill>
                      <a:schemeClr val="accent1">
                        <a:lumMod val="60000"/>
                      </a:schemeClr>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framerate!$K$2:$K$194</c15:sqref>
                        </c15:formulaRef>
                      </c:ext>
                    </c:extLst>
                    <c:numCache>
                      <c:formatCode>General</c:formatCode>
                      <c:ptCount val="193"/>
                      <c:pt idx="0">
                        <c:v>7</c:v>
                      </c:pt>
                      <c:pt idx="1">
                        <c:v>0</c:v>
                      </c:pt>
                      <c:pt idx="2">
                        <c:v>0</c:v>
                      </c:pt>
                      <c:pt idx="3">
                        <c:v>0</c:v>
                      </c:pt>
                      <c:pt idx="4">
                        <c:v>0</c:v>
                      </c:pt>
                      <c:pt idx="5">
                        <c:v>0</c:v>
                      </c:pt>
                      <c:pt idx="6">
                        <c:v>0</c:v>
                      </c:pt>
                      <c:pt idx="7">
                        <c:v>0</c:v>
                      </c:pt>
                      <c:pt idx="8">
                        <c:v>0</c:v>
                      </c:pt>
                      <c:pt idx="9">
                        <c:v>0</c:v>
                      </c:pt>
                      <c:pt idx="10">
                        <c:v>0</c:v>
                      </c:pt>
                      <c:pt idx="11">
                        <c:v>62</c:v>
                      </c:pt>
                      <c:pt idx="12">
                        <c:v>62</c:v>
                      </c:pt>
                      <c:pt idx="13">
                        <c:v>62</c:v>
                      </c:pt>
                      <c:pt idx="14">
                        <c:v>62</c:v>
                      </c:pt>
                      <c:pt idx="15">
                        <c:v>62</c:v>
                      </c:pt>
                      <c:pt idx="16">
                        <c:v>62</c:v>
                      </c:pt>
                      <c:pt idx="17">
                        <c:v>62</c:v>
                      </c:pt>
                      <c:pt idx="18">
                        <c:v>62</c:v>
                      </c:pt>
                      <c:pt idx="19">
                        <c:v>62</c:v>
                      </c:pt>
                      <c:pt idx="20">
                        <c:v>62</c:v>
                      </c:pt>
                      <c:pt idx="21">
                        <c:v>64</c:v>
                      </c:pt>
                      <c:pt idx="22">
                        <c:v>64</c:v>
                      </c:pt>
                      <c:pt idx="23">
                        <c:v>64</c:v>
                      </c:pt>
                      <c:pt idx="24">
                        <c:v>64</c:v>
                      </c:pt>
                      <c:pt idx="25">
                        <c:v>64</c:v>
                      </c:pt>
                      <c:pt idx="26">
                        <c:v>64</c:v>
                      </c:pt>
                      <c:pt idx="27">
                        <c:v>64</c:v>
                      </c:pt>
                      <c:pt idx="28">
                        <c:v>64</c:v>
                      </c:pt>
                      <c:pt idx="29">
                        <c:v>64</c:v>
                      </c:pt>
                      <c:pt idx="30">
                        <c:v>64</c:v>
                      </c:pt>
                      <c:pt idx="31">
                        <c:v>60</c:v>
                      </c:pt>
                      <c:pt idx="32">
                        <c:v>60</c:v>
                      </c:pt>
                      <c:pt idx="33">
                        <c:v>60</c:v>
                      </c:pt>
                      <c:pt idx="34">
                        <c:v>60</c:v>
                      </c:pt>
                      <c:pt idx="35">
                        <c:v>60</c:v>
                      </c:pt>
                      <c:pt idx="36">
                        <c:v>60</c:v>
                      </c:pt>
                      <c:pt idx="37">
                        <c:v>60</c:v>
                      </c:pt>
                      <c:pt idx="38">
                        <c:v>60</c:v>
                      </c:pt>
                      <c:pt idx="39">
                        <c:v>60</c:v>
                      </c:pt>
                      <c:pt idx="40">
                        <c:v>60</c:v>
                      </c:pt>
                      <c:pt idx="41">
                        <c:v>59</c:v>
                      </c:pt>
                      <c:pt idx="42">
                        <c:v>59</c:v>
                      </c:pt>
                      <c:pt idx="43">
                        <c:v>59</c:v>
                      </c:pt>
                      <c:pt idx="44">
                        <c:v>59</c:v>
                      </c:pt>
                      <c:pt idx="45">
                        <c:v>59</c:v>
                      </c:pt>
                      <c:pt idx="46">
                        <c:v>59</c:v>
                      </c:pt>
                      <c:pt idx="47">
                        <c:v>59</c:v>
                      </c:pt>
                      <c:pt idx="48">
                        <c:v>59</c:v>
                      </c:pt>
                      <c:pt idx="49">
                        <c:v>59</c:v>
                      </c:pt>
                      <c:pt idx="50">
                        <c:v>59</c:v>
                      </c:pt>
                      <c:pt idx="51">
                        <c:v>56</c:v>
                      </c:pt>
                      <c:pt idx="52">
                        <c:v>56</c:v>
                      </c:pt>
                      <c:pt idx="53">
                        <c:v>56</c:v>
                      </c:pt>
                      <c:pt idx="54">
                        <c:v>56</c:v>
                      </c:pt>
                      <c:pt idx="55">
                        <c:v>56</c:v>
                      </c:pt>
                      <c:pt idx="56">
                        <c:v>56</c:v>
                      </c:pt>
                      <c:pt idx="57">
                        <c:v>56</c:v>
                      </c:pt>
                      <c:pt idx="58">
                        <c:v>56</c:v>
                      </c:pt>
                      <c:pt idx="59">
                        <c:v>56</c:v>
                      </c:pt>
                      <c:pt idx="60">
                        <c:v>56</c:v>
                      </c:pt>
                      <c:pt idx="61">
                        <c:v>60</c:v>
                      </c:pt>
                      <c:pt idx="62">
                        <c:v>60</c:v>
                      </c:pt>
                      <c:pt idx="63">
                        <c:v>60</c:v>
                      </c:pt>
                      <c:pt idx="64">
                        <c:v>60</c:v>
                      </c:pt>
                      <c:pt idx="65">
                        <c:v>60</c:v>
                      </c:pt>
                      <c:pt idx="66">
                        <c:v>60</c:v>
                      </c:pt>
                      <c:pt idx="67">
                        <c:v>60</c:v>
                      </c:pt>
                      <c:pt idx="68">
                        <c:v>60</c:v>
                      </c:pt>
                      <c:pt idx="69">
                        <c:v>60</c:v>
                      </c:pt>
                      <c:pt idx="70">
                        <c:v>60</c:v>
                      </c:pt>
                      <c:pt idx="71">
                        <c:v>68</c:v>
                      </c:pt>
                      <c:pt idx="72">
                        <c:v>68</c:v>
                      </c:pt>
                      <c:pt idx="73">
                        <c:v>68</c:v>
                      </c:pt>
                      <c:pt idx="74">
                        <c:v>68</c:v>
                      </c:pt>
                      <c:pt idx="75">
                        <c:v>68</c:v>
                      </c:pt>
                      <c:pt idx="76">
                        <c:v>68</c:v>
                      </c:pt>
                      <c:pt idx="77">
                        <c:v>68</c:v>
                      </c:pt>
                      <c:pt idx="78">
                        <c:v>68</c:v>
                      </c:pt>
                      <c:pt idx="79">
                        <c:v>68</c:v>
                      </c:pt>
                      <c:pt idx="80">
                        <c:v>68</c:v>
                      </c:pt>
                      <c:pt idx="81">
                        <c:v>63</c:v>
                      </c:pt>
                      <c:pt idx="82">
                        <c:v>63</c:v>
                      </c:pt>
                      <c:pt idx="83">
                        <c:v>63</c:v>
                      </c:pt>
                      <c:pt idx="84">
                        <c:v>63</c:v>
                      </c:pt>
                      <c:pt idx="85">
                        <c:v>63</c:v>
                      </c:pt>
                      <c:pt idx="86">
                        <c:v>63</c:v>
                      </c:pt>
                      <c:pt idx="87">
                        <c:v>63</c:v>
                      </c:pt>
                      <c:pt idx="88">
                        <c:v>63</c:v>
                      </c:pt>
                      <c:pt idx="89">
                        <c:v>63</c:v>
                      </c:pt>
                      <c:pt idx="90">
                        <c:v>63</c:v>
                      </c:pt>
                      <c:pt idx="91">
                        <c:v>62</c:v>
                      </c:pt>
                      <c:pt idx="92">
                        <c:v>62</c:v>
                      </c:pt>
                      <c:pt idx="93">
                        <c:v>62</c:v>
                      </c:pt>
                      <c:pt idx="94">
                        <c:v>62</c:v>
                      </c:pt>
                      <c:pt idx="95">
                        <c:v>62</c:v>
                      </c:pt>
                      <c:pt idx="96">
                        <c:v>62</c:v>
                      </c:pt>
                      <c:pt idx="97">
                        <c:v>62</c:v>
                      </c:pt>
                      <c:pt idx="98">
                        <c:v>62</c:v>
                      </c:pt>
                      <c:pt idx="99">
                        <c:v>62</c:v>
                      </c:pt>
                      <c:pt idx="100">
                        <c:v>62</c:v>
                      </c:pt>
                      <c:pt idx="101">
                        <c:v>57</c:v>
                      </c:pt>
                      <c:pt idx="102">
                        <c:v>57</c:v>
                      </c:pt>
                      <c:pt idx="103">
                        <c:v>57</c:v>
                      </c:pt>
                      <c:pt idx="104">
                        <c:v>57</c:v>
                      </c:pt>
                      <c:pt idx="105">
                        <c:v>57</c:v>
                      </c:pt>
                      <c:pt idx="106">
                        <c:v>57</c:v>
                      </c:pt>
                      <c:pt idx="107">
                        <c:v>57</c:v>
                      </c:pt>
                      <c:pt idx="108">
                        <c:v>57</c:v>
                      </c:pt>
                      <c:pt idx="109">
                        <c:v>57</c:v>
                      </c:pt>
                      <c:pt idx="110">
                        <c:v>57</c:v>
                      </c:pt>
                      <c:pt idx="111">
                        <c:v>64</c:v>
                      </c:pt>
                      <c:pt idx="112">
                        <c:v>64</c:v>
                      </c:pt>
                      <c:pt idx="113">
                        <c:v>64</c:v>
                      </c:pt>
                      <c:pt idx="114">
                        <c:v>64</c:v>
                      </c:pt>
                      <c:pt idx="115">
                        <c:v>64</c:v>
                      </c:pt>
                      <c:pt idx="116">
                        <c:v>64</c:v>
                      </c:pt>
                      <c:pt idx="117">
                        <c:v>64</c:v>
                      </c:pt>
                      <c:pt idx="118">
                        <c:v>64</c:v>
                      </c:pt>
                      <c:pt idx="119">
                        <c:v>64</c:v>
                      </c:pt>
                      <c:pt idx="120">
                        <c:v>64</c:v>
                      </c:pt>
                      <c:pt idx="121">
                        <c:v>65</c:v>
                      </c:pt>
                      <c:pt idx="122">
                        <c:v>65</c:v>
                      </c:pt>
                      <c:pt idx="123">
                        <c:v>65</c:v>
                      </c:pt>
                      <c:pt idx="124">
                        <c:v>65</c:v>
                      </c:pt>
                      <c:pt idx="125">
                        <c:v>65</c:v>
                      </c:pt>
                      <c:pt idx="126">
                        <c:v>65</c:v>
                      </c:pt>
                      <c:pt idx="127">
                        <c:v>65</c:v>
                      </c:pt>
                      <c:pt idx="128">
                        <c:v>65</c:v>
                      </c:pt>
                      <c:pt idx="129">
                        <c:v>65</c:v>
                      </c:pt>
                      <c:pt idx="130">
                        <c:v>65</c:v>
                      </c:pt>
                      <c:pt idx="131">
                        <c:v>64</c:v>
                      </c:pt>
                      <c:pt idx="132">
                        <c:v>64</c:v>
                      </c:pt>
                      <c:pt idx="133">
                        <c:v>64</c:v>
                      </c:pt>
                      <c:pt idx="134">
                        <c:v>64</c:v>
                      </c:pt>
                      <c:pt idx="135">
                        <c:v>64</c:v>
                      </c:pt>
                      <c:pt idx="136">
                        <c:v>64</c:v>
                      </c:pt>
                      <c:pt idx="137">
                        <c:v>64</c:v>
                      </c:pt>
                      <c:pt idx="138">
                        <c:v>64</c:v>
                      </c:pt>
                      <c:pt idx="139">
                        <c:v>64</c:v>
                      </c:pt>
                      <c:pt idx="140">
                        <c:v>64</c:v>
                      </c:pt>
                      <c:pt idx="141">
                        <c:v>63</c:v>
                      </c:pt>
                      <c:pt idx="142">
                        <c:v>63</c:v>
                      </c:pt>
                      <c:pt idx="143">
                        <c:v>63</c:v>
                      </c:pt>
                      <c:pt idx="144">
                        <c:v>63</c:v>
                      </c:pt>
                      <c:pt idx="145">
                        <c:v>63</c:v>
                      </c:pt>
                      <c:pt idx="146">
                        <c:v>63</c:v>
                      </c:pt>
                      <c:pt idx="147">
                        <c:v>63</c:v>
                      </c:pt>
                      <c:pt idx="148">
                        <c:v>63</c:v>
                      </c:pt>
                      <c:pt idx="149">
                        <c:v>63</c:v>
                      </c:pt>
                      <c:pt idx="150">
                        <c:v>63</c:v>
                      </c:pt>
                      <c:pt idx="151">
                        <c:v>66</c:v>
                      </c:pt>
                      <c:pt idx="152">
                        <c:v>66</c:v>
                      </c:pt>
                      <c:pt idx="153">
                        <c:v>66</c:v>
                      </c:pt>
                      <c:pt idx="154">
                        <c:v>66</c:v>
                      </c:pt>
                      <c:pt idx="155">
                        <c:v>66</c:v>
                      </c:pt>
                      <c:pt idx="156">
                        <c:v>66</c:v>
                      </c:pt>
                      <c:pt idx="157">
                        <c:v>66</c:v>
                      </c:pt>
                      <c:pt idx="158">
                        <c:v>66</c:v>
                      </c:pt>
                      <c:pt idx="159">
                        <c:v>66</c:v>
                      </c:pt>
                      <c:pt idx="160">
                        <c:v>66</c:v>
                      </c:pt>
                      <c:pt idx="161">
                        <c:v>59</c:v>
                      </c:pt>
                      <c:pt idx="162">
                        <c:v>59</c:v>
                      </c:pt>
                      <c:pt idx="163">
                        <c:v>59</c:v>
                      </c:pt>
                      <c:pt idx="164">
                        <c:v>59</c:v>
                      </c:pt>
                      <c:pt idx="165">
                        <c:v>59</c:v>
                      </c:pt>
                      <c:pt idx="166">
                        <c:v>59</c:v>
                      </c:pt>
                      <c:pt idx="167">
                        <c:v>59</c:v>
                      </c:pt>
                      <c:pt idx="168">
                        <c:v>59</c:v>
                      </c:pt>
                      <c:pt idx="169">
                        <c:v>59</c:v>
                      </c:pt>
                      <c:pt idx="170">
                        <c:v>59</c:v>
                      </c:pt>
                      <c:pt idx="171">
                        <c:v>67</c:v>
                      </c:pt>
                      <c:pt idx="172">
                        <c:v>67</c:v>
                      </c:pt>
                      <c:pt idx="173">
                        <c:v>67</c:v>
                      </c:pt>
                      <c:pt idx="174">
                        <c:v>67</c:v>
                      </c:pt>
                      <c:pt idx="175">
                        <c:v>67</c:v>
                      </c:pt>
                      <c:pt idx="176">
                        <c:v>67</c:v>
                      </c:pt>
                      <c:pt idx="177">
                        <c:v>67</c:v>
                      </c:pt>
                      <c:pt idx="178">
                        <c:v>67</c:v>
                      </c:pt>
                      <c:pt idx="179">
                        <c:v>67</c:v>
                      </c:pt>
                      <c:pt idx="180">
                        <c:v>67</c:v>
                      </c:pt>
                      <c:pt idx="181">
                        <c:v>65</c:v>
                      </c:pt>
                      <c:pt idx="182">
                        <c:v>65</c:v>
                      </c:pt>
                      <c:pt idx="183">
                        <c:v>65</c:v>
                      </c:pt>
                      <c:pt idx="184">
                        <c:v>65</c:v>
                      </c:pt>
                      <c:pt idx="185">
                        <c:v>65</c:v>
                      </c:pt>
                      <c:pt idx="186">
                        <c:v>65</c:v>
                      </c:pt>
                      <c:pt idx="187">
                        <c:v>65</c:v>
                      </c:pt>
                      <c:pt idx="188">
                        <c:v>65</c:v>
                      </c:pt>
                      <c:pt idx="189">
                        <c:v>65</c:v>
                      </c:pt>
                      <c:pt idx="190">
                        <c:v>65</c:v>
                      </c:pt>
                      <c:pt idx="191">
                        <c:v>59</c:v>
                      </c:pt>
                      <c:pt idx="192">
                        <c:v>59</c:v>
                      </c:pt>
                    </c:numCache>
                  </c:numRef>
                </c:val>
                <c:smooth val="0"/>
                <c:extLst xmlns:c15="http://schemas.microsoft.com/office/drawing/2012/chart">
                  <c:ext xmlns:c16="http://schemas.microsoft.com/office/drawing/2014/chart" uri="{C3380CC4-5D6E-409C-BE32-E72D297353CC}">
                    <c16:uniqueId val="{00000008-CE0D-486D-AAFE-2B1175F07B6D}"/>
                  </c:ext>
                </c:extLst>
              </c15:ser>
            </c15:filteredLineSeries>
            <c15:filteredLineSeries>
              <c15:ser>
                <c:idx val="7"/>
                <c:order val="7"/>
                <c:spPr>
                  <a:ln w="28575" cap="rnd">
                    <a:solidFill>
                      <a:schemeClr val="accent2">
                        <a:lumMod val="60000"/>
                      </a:schemeClr>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framerate!$L$2:$L$194</c15:sqref>
                        </c15:formulaRef>
                      </c:ext>
                    </c:extLst>
                    <c:numCache>
                      <c:formatCode>General</c:formatCode>
                      <c:ptCount val="193"/>
                      <c:pt idx="0">
                        <c:v>8</c:v>
                      </c:pt>
                      <c:pt idx="1">
                        <c:v>0</c:v>
                      </c:pt>
                      <c:pt idx="2">
                        <c:v>0</c:v>
                      </c:pt>
                      <c:pt idx="3">
                        <c:v>0</c:v>
                      </c:pt>
                      <c:pt idx="4">
                        <c:v>0</c:v>
                      </c:pt>
                      <c:pt idx="5">
                        <c:v>0</c:v>
                      </c:pt>
                      <c:pt idx="6">
                        <c:v>0</c:v>
                      </c:pt>
                      <c:pt idx="7">
                        <c:v>0</c:v>
                      </c:pt>
                      <c:pt idx="8">
                        <c:v>0</c:v>
                      </c:pt>
                      <c:pt idx="9">
                        <c:v>0</c:v>
                      </c:pt>
                      <c:pt idx="10">
                        <c:v>0</c:v>
                      </c:pt>
                      <c:pt idx="11">
                        <c:v>58</c:v>
                      </c:pt>
                      <c:pt idx="12">
                        <c:v>58</c:v>
                      </c:pt>
                      <c:pt idx="13">
                        <c:v>58</c:v>
                      </c:pt>
                      <c:pt idx="14">
                        <c:v>58</c:v>
                      </c:pt>
                      <c:pt idx="15">
                        <c:v>58</c:v>
                      </c:pt>
                      <c:pt idx="16">
                        <c:v>58</c:v>
                      </c:pt>
                      <c:pt idx="17">
                        <c:v>58</c:v>
                      </c:pt>
                      <c:pt idx="18">
                        <c:v>58</c:v>
                      </c:pt>
                      <c:pt idx="19">
                        <c:v>58</c:v>
                      </c:pt>
                      <c:pt idx="20">
                        <c:v>58</c:v>
                      </c:pt>
                      <c:pt idx="21">
                        <c:v>58</c:v>
                      </c:pt>
                      <c:pt idx="22">
                        <c:v>58</c:v>
                      </c:pt>
                      <c:pt idx="23">
                        <c:v>58</c:v>
                      </c:pt>
                      <c:pt idx="24">
                        <c:v>58</c:v>
                      </c:pt>
                      <c:pt idx="25">
                        <c:v>58</c:v>
                      </c:pt>
                      <c:pt idx="26">
                        <c:v>58</c:v>
                      </c:pt>
                      <c:pt idx="27">
                        <c:v>58</c:v>
                      </c:pt>
                      <c:pt idx="28">
                        <c:v>58</c:v>
                      </c:pt>
                      <c:pt idx="29">
                        <c:v>58</c:v>
                      </c:pt>
                      <c:pt idx="30">
                        <c:v>58</c:v>
                      </c:pt>
                      <c:pt idx="31">
                        <c:v>61</c:v>
                      </c:pt>
                      <c:pt idx="32">
                        <c:v>61</c:v>
                      </c:pt>
                      <c:pt idx="33">
                        <c:v>61</c:v>
                      </c:pt>
                      <c:pt idx="34">
                        <c:v>61</c:v>
                      </c:pt>
                      <c:pt idx="35">
                        <c:v>61</c:v>
                      </c:pt>
                      <c:pt idx="36">
                        <c:v>61</c:v>
                      </c:pt>
                      <c:pt idx="37">
                        <c:v>61</c:v>
                      </c:pt>
                      <c:pt idx="38">
                        <c:v>61</c:v>
                      </c:pt>
                      <c:pt idx="39">
                        <c:v>61</c:v>
                      </c:pt>
                      <c:pt idx="40">
                        <c:v>61</c:v>
                      </c:pt>
                      <c:pt idx="41">
                        <c:v>65</c:v>
                      </c:pt>
                      <c:pt idx="42">
                        <c:v>65</c:v>
                      </c:pt>
                      <c:pt idx="43">
                        <c:v>65</c:v>
                      </c:pt>
                      <c:pt idx="44">
                        <c:v>65</c:v>
                      </c:pt>
                      <c:pt idx="45">
                        <c:v>65</c:v>
                      </c:pt>
                      <c:pt idx="46">
                        <c:v>65</c:v>
                      </c:pt>
                      <c:pt idx="47">
                        <c:v>65</c:v>
                      </c:pt>
                      <c:pt idx="48">
                        <c:v>65</c:v>
                      </c:pt>
                      <c:pt idx="49">
                        <c:v>65</c:v>
                      </c:pt>
                      <c:pt idx="50">
                        <c:v>65</c:v>
                      </c:pt>
                      <c:pt idx="51">
                        <c:v>55</c:v>
                      </c:pt>
                      <c:pt idx="52">
                        <c:v>55</c:v>
                      </c:pt>
                      <c:pt idx="53">
                        <c:v>55</c:v>
                      </c:pt>
                      <c:pt idx="54">
                        <c:v>55</c:v>
                      </c:pt>
                      <c:pt idx="55">
                        <c:v>55</c:v>
                      </c:pt>
                      <c:pt idx="56">
                        <c:v>55</c:v>
                      </c:pt>
                      <c:pt idx="57">
                        <c:v>55</c:v>
                      </c:pt>
                      <c:pt idx="58">
                        <c:v>55</c:v>
                      </c:pt>
                      <c:pt idx="59">
                        <c:v>55</c:v>
                      </c:pt>
                      <c:pt idx="60">
                        <c:v>55</c:v>
                      </c:pt>
                      <c:pt idx="61">
                        <c:v>68</c:v>
                      </c:pt>
                      <c:pt idx="62">
                        <c:v>68</c:v>
                      </c:pt>
                      <c:pt idx="63">
                        <c:v>68</c:v>
                      </c:pt>
                      <c:pt idx="64">
                        <c:v>68</c:v>
                      </c:pt>
                      <c:pt idx="65">
                        <c:v>68</c:v>
                      </c:pt>
                      <c:pt idx="66">
                        <c:v>68</c:v>
                      </c:pt>
                      <c:pt idx="67">
                        <c:v>68</c:v>
                      </c:pt>
                      <c:pt idx="68">
                        <c:v>68</c:v>
                      </c:pt>
                      <c:pt idx="69">
                        <c:v>68</c:v>
                      </c:pt>
                      <c:pt idx="70">
                        <c:v>68</c:v>
                      </c:pt>
                      <c:pt idx="71">
                        <c:v>67</c:v>
                      </c:pt>
                      <c:pt idx="72">
                        <c:v>67</c:v>
                      </c:pt>
                      <c:pt idx="73">
                        <c:v>67</c:v>
                      </c:pt>
                      <c:pt idx="74">
                        <c:v>67</c:v>
                      </c:pt>
                      <c:pt idx="75">
                        <c:v>67</c:v>
                      </c:pt>
                      <c:pt idx="76">
                        <c:v>67</c:v>
                      </c:pt>
                      <c:pt idx="77">
                        <c:v>67</c:v>
                      </c:pt>
                      <c:pt idx="78">
                        <c:v>67</c:v>
                      </c:pt>
                      <c:pt idx="79">
                        <c:v>67</c:v>
                      </c:pt>
                      <c:pt idx="80">
                        <c:v>67</c:v>
                      </c:pt>
                      <c:pt idx="81">
                        <c:v>68</c:v>
                      </c:pt>
                      <c:pt idx="82">
                        <c:v>68</c:v>
                      </c:pt>
                      <c:pt idx="83">
                        <c:v>68</c:v>
                      </c:pt>
                      <c:pt idx="84">
                        <c:v>68</c:v>
                      </c:pt>
                      <c:pt idx="85">
                        <c:v>68</c:v>
                      </c:pt>
                      <c:pt idx="86">
                        <c:v>68</c:v>
                      </c:pt>
                      <c:pt idx="87">
                        <c:v>68</c:v>
                      </c:pt>
                      <c:pt idx="88">
                        <c:v>68</c:v>
                      </c:pt>
                      <c:pt idx="89">
                        <c:v>68</c:v>
                      </c:pt>
                      <c:pt idx="90">
                        <c:v>68</c:v>
                      </c:pt>
                      <c:pt idx="91">
                        <c:v>59</c:v>
                      </c:pt>
                      <c:pt idx="92">
                        <c:v>59</c:v>
                      </c:pt>
                      <c:pt idx="93">
                        <c:v>59</c:v>
                      </c:pt>
                      <c:pt idx="94">
                        <c:v>59</c:v>
                      </c:pt>
                      <c:pt idx="95">
                        <c:v>59</c:v>
                      </c:pt>
                      <c:pt idx="96">
                        <c:v>59</c:v>
                      </c:pt>
                      <c:pt idx="97">
                        <c:v>59</c:v>
                      </c:pt>
                      <c:pt idx="98">
                        <c:v>59</c:v>
                      </c:pt>
                      <c:pt idx="99">
                        <c:v>59</c:v>
                      </c:pt>
                      <c:pt idx="100">
                        <c:v>59</c:v>
                      </c:pt>
                      <c:pt idx="101">
                        <c:v>64</c:v>
                      </c:pt>
                      <c:pt idx="102">
                        <c:v>64</c:v>
                      </c:pt>
                      <c:pt idx="103">
                        <c:v>64</c:v>
                      </c:pt>
                      <c:pt idx="104">
                        <c:v>64</c:v>
                      </c:pt>
                      <c:pt idx="105">
                        <c:v>64</c:v>
                      </c:pt>
                      <c:pt idx="106">
                        <c:v>64</c:v>
                      </c:pt>
                      <c:pt idx="107">
                        <c:v>64</c:v>
                      </c:pt>
                      <c:pt idx="108">
                        <c:v>64</c:v>
                      </c:pt>
                      <c:pt idx="109">
                        <c:v>64</c:v>
                      </c:pt>
                      <c:pt idx="110">
                        <c:v>64</c:v>
                      </c:pt>
                      <c:pt idx="111">
                        <c:v>59</c:v>
                      </c:pt>
                      <c:pt idx="112">
                        <c:v>59</c:v>
                      </c:pt>
                      <c:pt idx="113">
                        <c:v>59</c:v>
                      </c:pt>
                      <c:pt idx="114">
                        <c:v>59</c:v>
                      </c:pt>
                      <c:pt idx="115">
                        <c:v>59</c:v>
                      </c:pt>
                      <c:pt idx="116">
                        <c:v>59</c:v>
                      </c:pt>
                      <c:pt idx="117">
                        <c:v>59</c:v>
                      </c:pt>
                      <c:pt idx="118">
                        <c:v>59</c:v>
                      </c:pt>
                      <c:pt idx="119">
                        <c:v>59</c:v>
                      </c:pt>
                      <c:pt idx="120">
                        <c:v>59</c:v>
                      </c:pt>
                      <c:pt idx="121">
                        <c:v>65</c:v>
                      </c:pt>
                      <c:pt idx="122">
                        <c:v>65</c:v>
                      </c:pt>
                      <c:pt idx="123">
                        <c:v>65</c:v>
                      </c:pt>
                      <c:pt idx="124">
                        <c:v>65</c:v>
                      </c:pt>
                      <c:pt idx="125">
                        <c:v>65</c:v>
                      </c:pt>
                      <c:pt idx="126">
                        <c:v>65</c:v>
                      </c:pt>
                      <c:pt idx="127">
                        <c:v>65</c:v>
                      </c:pt>
                      <c:pt idx="128">
                        <c:v>65</c:v>
                      </c:pt>
                      <c:pt idx="129">
                        <c:v>65</c:v>
                      </c:pt>
                      <c:pt idx="130">
                        <c:v>65</c:v>
                      </c:pt>
                      <c:pt idx="131">
                        <c:v>65</c:v>
                      </c:pt>
                      <c:pt idx="132">
                        <c:v>65</c:v>
                      </c:pt>
                      <c:pt idx="133">
                        <c:v>65</c:v>
                      </c:pt>
                      <c:pt idx="134">
                        <c:v>65</c:v>
                      </c:pt>
                      <c:pt idx="135">
                        <c:v>65</c:v>
                      </c:pt>
                      <c:pt idx="136">
                        <c:v>65</c:v>
                      </c:pt>
                      <c:pt idx="137">
                        <c:v>65</c:v>
                      </c:pt>
                      <c:pt idx="138">
                        <c:v>65</c:v>
                      </c:pt>
                      <c:pt idx="139">
                        <c:v>65</c:v>
                      </c:pt>
                      <c:pt idx="140">
                        <c:v>65</c:v>
                      </c:pt>
                      <c:pt idx="141">
                        <c:v>59</c:v>
                      </c:pt>
                      <c:pt idx="142">
                        <c:v>59</c:v>
                      </c:pt>
                      <c:pt idx="143">
                        <c:v>59</c:v>
                      </c:pt>
                      <c:pt idx="144">
                        <c:v>59</c:v>
                      </c:pt>
                      <c:pt idx="145">
                        <c:v>59</c:v>
                      </c:pt>
                      <c:pt idx="146">
                        <c:v>59</c:v>
                      </c:pt>
                      <c:pt idx="147">
                        <c:v>59</c:v>
                      </c:pt>
                      <c:pt idx="148">
                        <c:v>59</c:v>
                      </c:pt>
                      <c:pt idx="149">
                        <c:v>59</c:v>
                      </c:pt>
                      <c:pt idx="150">
                        <c:v>59</c:v>
                      </c:pt>
                      <c:pt idx="151">
                        <c:v>62</c:v>
                      </c:pt>
                      <c:pt idx="152">
                        <c:v>62</c:v>
                      </c:pt>
                      <c:pt idx="153">
                        <c:v>62</c:v>
                      </c:pt>
                      <c:pt idx="154">
                        <c:v>62</c:v>
                      </c:pt>
                      <c:pt idx="155">
                        <c:v>62</c:v>
                      </c:pt>
                      <c:pt idx="156">
                        <c:v>62</c:v>
                      </c:pt>
                      <c:pt idx="157">
                        <c:v>62</c:v>
                      </c:pt>
                      <c:pt idx="158">
                        <c:v>62</c:v>
                      </c:pt>
                      <c:pt idx="159">
                        <c:v>62</c:v>
                      </c:pt>
                      <c:pt idx="160">
                        <c:v>62</c:v>
                      </c:pt>
                      <c:pt idx="161">
                        <c:v>66</c:v>
                      </c:pt>
                      <c:pt idx="162">
                        <c:v>66</c:v>
                      </c:pt>
                      <c:pt idx="163">
                        <c:v>66</c:v>
                      </c:pt>
                      <c:pt idx="164">
                        <c:v>66</c:v>
                      </c:pt>
                      <c:pt idx="165">
                        <c:v>66</c:v>
                      </c:pt>
                      <c:pt idx="166">
                        <c:v>66</c:v>
                      </c:pt>
                      <c:pt idx="167">
                        <c:v>66</c:v>
                      </c:pt>
                      <c:pt idx="168">
                        <c:v>66</c:v>
                      </c:pt>
                      <c:pt idx="169">
                        <c:v>66</c:v>
                      </c:pt>
                      <c:pt idx="170">
                        <c:v>66</c:v>
                      </c:pt>
                      <c:pt idx="171">
                        <c:v>65</c:v>
                      </c:pt>
                      <c:pt idx="172">
                        <c:v>65</c:v>
                      </c:pt>
                      <c:pt idx="173">
                        <c:v>65</c:v>
                      </c:pt>
                      <c:pt idx="174">
                        <c:v>65</c:v>
                      </c:pt>
                      <c:pt idx="175">
                        <c:v>65</c:v>
                      </c:pt>
                      <c:pt idx="176">
                        <c:v>65</c:v>
                      </c:pt>
                      <c:pt idx="177">
                        <c:v>65</c:v>
                      </c:pt>
                      <c:pt idx="178">
                        <c:v>65</c:v>
                      </c:pt>
                      <c:pt idx="179">
                        <c:v>65</c:v>
                      </c:pt>
                      <c:pt idx="180">
                        <c:v>65</c:v>
                      </c:pt>
                      <c:pt idx="181">
                        <c:v>62</c:v>
                      </c:pt>
                      <c:pt idx="182">
                        <c:v>62</c:v>
                      </c:pt>
                      <c:pt idx="183">
                        <c:v>62</c:v>
                      </c:pt>
                      <c:pt idx="184">
                        <c:v>62</c:v>
                      </c:pt>
                      <c:pt idx="185">
                        <c:v>62</c:v>
                      </c:pt>
                      <c:pt idx="186">
                        <c:v>62</c:v>
                      </c:pt>
                      <c:pt idx="187">
                        <c:v>62</c:v>
                      </c:pt>
                      <c:pt idx="188">
                        <c:v>62</c:v>
                      </c:pt>
                      <c:pt idx="189">
                        <c:v>62</c:v>
                      </c:pt>
                      <c:pt idx="190">
                        <c:v>62</c:v>
                      </c:pt>
                      <c:pt idx="191">
                        <c:v>62</c:v>
                      </c:pt>
                      <c:pt idx="192">
                        <c:v>62</c:v>
                      </c:pt>
                    </c:numCache>
                  </c:numRef>
                </c:val>
                <c:smooth val="0"/>
                <c:extLst xmlns:c15="http://schemas.microsoft.com/office/drawing/2012/chart">
                  <c:ext xmlns:c16="http://schemas.microsoft.com/office/drawing/2014/chart" uri="{C3380CC4-5D6E-409C-BE32-E72D297353CC}">
                    <c16:uniqueId val="{00000009-CE0D-486D-AAFE-2B1175F07B6D}"/>
                  </c:ext>
                </c:extLst>
              </c15:ser>
            </c15:filteredLineSeries>
            <c15:filteredLineSeries>
              <c15:ser>
                <c:idx val="8"/>
                <c:order val="8"/>
                <c:spPr>
                  <a:ln w="28575" cap="rnd">
                    <a:solidFill>
                      <a:schemeClr val="accent3">
                        <a:lumMod val="60000"/>
                      </a:schemeClr>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framerate!$M$2:$M$194</c15:sqref>
                        </c15:formulaRef>
                      </c:ext>
                    </c:extLst>
                    <c:numCache>
                      <c:formatCode>General</c:formatCode>
                      <c:ptCount val="193"/>
                      <c:pt idx="0">
                        <c:v>9</c:v>
                      </c:pt>
                      <c:pt idx="1">
                        <c:v>0</c:v>
                      </c:pt>
                      <c:pt idx="2">
                        <c:v>0</c:v>
                      </c:pt>
                      <c:pt idx="3">
                        <c:v>0</c:v>
                      </c:pt>
                      <c:pt idx="4">
                        <c:v>0</c:v>
                      </c:pt>
                      <c:pt idx="5">
                        <c:v>0</c:v>
                      </c:pt>
                      <c:pt idx="6">
                        <c:v>0</c:v>
                      </c:pt>
                      <c:pt idx="7">
                        <c:v>0</c:v>
                      </c:pt>
                      <c:pt idx="8">
                        <c:v>0</c:v>
                      </c:pt>
                      <c:pt idx="9">
                        <c:v>0</c:v>
                      </c:pt>
                      <c:pt idx="10">
                        <c:v>0</c:v>
                      </c:pt>
                      <c:pt idx="11">
                        <c:v>63</c:v>
                      </c:pt>
                      <c:pt idx="12">
                        <c:v>63</c:v>
                      </c:pt>
                      <c:pt idx="13">
                        <c:v>63</c:v>
                      </c:pt>
                      <c:pt idx="14">
                        <c:v>63</c:v>
                      </c:pt>
                      <c:pt idx="15">
                        <c:v>63</c:v>
                      </c:pt>
                      <c:pt idx="16">
                        <c:v>63</c:v>
                      </c:pt>
                      <c:pt idx="17">
                        <c:v>63</c:v>
                      </c:pt>
                      <c:pt idx="18">
                        <c:v>63</c:v>
                      </c:pt>
                      <c:pt idx="19">
                        <c:v>63</c:v>
                      </c:pt>
                      <c:pt idx="20">
                        <c:v>63</c:v>
                      </c:pt>
                      <c:pt idx="21">
                        <c:v>61</c:v>
                      </c:pt>
                      <c:pt idx="22">
                        <c:v>61</c:v>
                      </c:pt>
                      <c:pt idx="23">
                        <c:v>61</c:v>
                      </c:pt>
                      <c:pt idx="24">
                        <c:v>61</c:v>
                      </c:pt>
                      <c:pt idx="25">
                        <c:v>61</c:v>
                      </c:pt>
                      <c:pt idx="26">
                        <c:v>61</c:v>
                      </c:pt>
                      <c:pt idx="27">
                        <c:v>61</c:v>
                      </c:pt>
                      <c:pt idx="28">
                        <c:v>61</c:v>
                      </c:pt>
                      <c:pt idx="29">
                        <c:v>61</c:v>
                      </c:pt>
                      <c:pt idx="30">
                        <c:v>61</c:v>
                      </c:pt>
                      <c:pt idx="31">
                        <c:v>78</c:v>
                      </c:pt>
                      <c:pt idx="32">
                        <c:v>78</c:v>
                      </c:pt>
                      <c:pt idx="33">
                        <c:v>78</c:v>
                      </c:pt>
                      <c:pt idx="34">
                        <c:v>78</c:v>
                      </c:pt>
                      <c:pt idx="35">
                        <c:v>78</c:v>
                      </c:pt>
                      <c:pt idx="36">
                        <c:v>78</c:v>
                      </c:pt>
                      <c:pt idx="37">
                        <c:v>78</c:v>
                      </c:pt>
                      <c:pt idx="38">
                        <c:v>78</c:v>
                      </c:pt>
                      <c:pt idx="39">
                        <c:v>78</c:v>
                      </c:pt>
                      <c:pt idx="40">
                        <c:v>78</c:v>
                      </c:pt>
                      <c:pt idx="41">
                        <c:v>65</c:v>
                      </c:pt>
                      <c:pt idx="42">
                        <c:v>65</c:v>
                      </c:pt>
                      <c:pt idx="43">
                        <c:v>65</c:v>
                      </c:pt>
                      <c:pt idx="44">
                        <c:v>65</c:v>
                      </c:pt>
                      <c:pt idx="45">
                        <c:v>65</c:v>
                      </c:pt>
                      <c:pt idx="46">
                        <c:v>65</c:v>
                      </c:pt>
                      <c:pt idx="47">
                        <c:v>65</c:v>
                      </c:pt>
                      <c:pt idx="48">
                        <c:v>65</c:v>
                      </c:pt>
                      <c:pt idx="49">
                        <c:v>65</c:v>
                      </c:pt>
                      <c:pt idx="50">
                        <c:v>65</c:v>
                      </c:pt>
                      <c:pt idx="51">
                        <c:v>60</c:v>
                      </c:pt>
                      <c:pt idx="52">
                        <c:v>60</c:v>
                      </c:pt>
                      <c:pt idx="53">
                        <c:v>60</c:v>
                      </c:pt>
                      <c:pt idx="54">
                        <c:v>60</c:v>
                      </c:pt>
                      <c:pt idx="55">
                        <c:v>60</c:v>
                      </c:pt>
                      <c:pt idx="56">
                        <c:v>60</c:v>
                      </c:pt>
                      <c:pt idx="57">
                        <c:v>60</c:v>
                      </c:pt>
                      <c:pt idx="58">
                        <c:v>60</c:v>
                      </c:pt>
                      <c:pt idx="59">
                        <c:v>60</c:v>
                      </c:pt>
                      <c:pt idx="60">
                        <c:v>60</c:v>
                      </c:pt>
                      <c:pt idx="61">
                        <c:v>71</c:v>
                      </c:pt>
                      <c:pt idx="62">
                        <c:v>71</c:v>
                      </c:pt>
                      <c:pt idx="63">
                        <c:v>71</c:v>
                      </c:pt>
                      <c:pt idx="64">
                        <c:v>71</c:v>
                      </c:pt>
                      <c:pt idx="65">
                        <c:v>71</c:v>
                      </c:pt>
                      <c:pt idx="66">
                        <c:v>71</c:v>
                      </c:pt>
                      <c:pt idx="67">
                        <c:v>71</c:v>
                      </c:pt>
                      <c:pt idx="68">
                        <c:v>71</c:v>
                      </c:pt>
                      <c:pt idx="69">
                        <c:v>71</c:v>
                      </c:pt>
                      <c:pt idx="70">
                        <c:v>71</c:v>
                      </c:pt>
                      <c:pt idx="71">
                        <c:v>70</c:v>
                      </c:pt>
                      <c:pt idx="72">
                        <c:v>70</c:v>
                      </c:pt>
                      <c:pt idx="73">
                        <c:v>70</c:v>
                      </c:pt>
                      <c:pt idx="74">
                        <c:v>70</c:v>
                      </c:pt>
                      <c:pt idx="75">
                        <c:v>70</c:v>
                      </c:pt>
                      <c:pt idx="76">
                        <c:v>70</c:v>
                      </c:pt>
                      <c:pt idx="77">
                        <c:v>70</c:v>
                      </c:pt>
                      <c:pt idx="78">
                        <c:v>70</c:v>
                      </c:pt>
                      <c:pt idx="79">
                        <c:v>70</c:v>
                      </c:pt>
                      <c:pt idx="80">
                        <c:v>70</c:v>
                      </c:pt>
                      <c:pt idx="81">
                        <c:v>63</c:v>
                      </c:pt>
                      <c:pt idx="82">
                        <c:v>63</c:v>
                      </c:pt>
                      <c:pt idx="83">
                        <c:v>63</c:v>
                      </c:pt>
                      <c:pt idx="84">
                        <c:v>63</c:v>
                      </c:pt>
                      <c:pt idx="85">
                        <c:v>63</c:v>
                      </c:pt>
                      <c:pt idx="86">
                        <c:v>63</c:v>
                      </c:pt>
                      <c:pt idx="87">
                        <c:v>63</c:v>
                      </c:pt>
                      <c:pt idx="88">
                        <c:v>63</c:v>
                      </c:pt>
                      <c:pt idx="89">
                        <c:v>63</c:v>
                      </c:pt>
                      <c:pt idx="90">
                        <c:v>63</c:v>
                      </c:pt>
                      <c:pt idx="91">
                        <c:v>64</c:v>
                      </c:pt>
                      <c:pt idx="92">
                        <c:v>64</c:v>
                      </c:pt>
                      <c:pt idx="93">
                        <c:v>64</c:v>
                      </c:pt>
                      <c:pt idx="94">
                        <c:v>64</c:v>
                      </c:pt>
                      <c:pt idx="95">
                        <c:v>64</c:v>
                      </c:pt>
                      <c:pt idx="96">
                        <c:v>64</c:v>
                      </c:pt>
                      <c:pt idx="97">
                        <c:v>64</c:v>
                      </c:pt>
                      <c:pt idx="98">
                        <c:v>64</c:v>
                      </c:pt>
                      <c:pt idx="99">
                        <c:v>64</c:v>
                      </c:pt>
                      <c:pt idx="100">
                        <c:v>64</c:v>
                      </c:pt>
                      <c:pt idx="101">
                        <c:v>73</c:v>
                      </c:pt>
                      <c:pt idx="102">
                        <c:v>73</c:v>
                      </c:pt>
                      <c:pt idx="103">
                        <c:v>73</c:v>
                      </c:pt>
                      <c:pt idx="104">
                        <c:v>73</c:v>
                      </c:pt>
                      <c:pt idx="105">
                        <c:v>73</c:v>
                      </c:pt>
                      <c:pt idx="106">
                        <c:v>73</c:v>
                      </c:pt>
                      <c:pt idx="107">
                        <c:v>73</c:v>
                      </c:pt>
                      <c:pt idx="108">
                        <c:v>73</c:v>
                      </c:pt>
                      <c:pt idx="109">
                        <c:v>73</c:v>
                      </c:pt>
                      <c:pt idx="110">
                        <c:v>73</c:v>
                      </c:pt>
                      <c:pt idx="111">
                        <c:v>66</c:v>
                      </c:pt>
                      <c:pt idx="112">
                        <c:v>66</c:v>
                      </c:pt>
                      <c:pt idx="113">
                        <c:v>66</c:v>
                      </c:pt>
                      <c:pt idx="114">
                        <c:v>66</c:v>
                      </c:pt>
                      <c:pt idx="115">
                        <c:v>66</c:v>
                      </c:pt>
                      <c:pt idx="116">
                        <c:v>66</c:v>
                      </c:pt>
                      <c:pt idx="117">
                        <c:v>66</c:v>
                      </c:pt>
                      <c:pt idx="118">
                        <c:v>66</c:v>
                      </c:pt>
                      <c:pt idx="119">
                        <c:v>66</c:v>
                      </c:pt>
                      <c:pt idx="120">
                        <c:v>66</c:v>
                      </c:pt>
                      <c:pt idx="121">
                        <c:v>72</c:v>
                      </c:pt>
                      <c:pt idx="122">
                        <c:v>72</c:v>
                      </c:pt>
                      <c:pt idx="123">
                        <c:v>72</c:v>
                      </c:pt>
                      <c:pt idx="124">
                        <c:v>72</c:v>
                      </c:pt>
                      <c:pt idx="125">
                        <c:v>72</c:v>
                      </c:pt>
                      <c:pt idx="126">
                        <c:v>72</c:v>
                      </c:pt>
                      <c:pt idx="127">
                        <c:v>72</c:v>
                      </c:pt>
                      <c:pt idx="128">
                        <c:v>72</c:v>
                      </c:pt>
                      <c:pt idx="129">
                        <c:v>72</c:v>
                      </c:pt>
                      <c:pt idx="130">
                        <c:v>72</c:v>
                      </c:pt>
                      <c:pt idx="131">
                        <c:v>67</c:v>
                      </c:pt>
                      <c:pt idx="132">
                        <c:v>67</c:v>
                      </c:pt>
                      <c:pt idx="133">
                        <c:v>67</c:v>
                      </c:pt>
                      <c:pt idx="134">
                        <c:v>67</c:v>
                      </c:pt>
                      <c:pt idx="135">
                        <c:v>67</c:v>
                      </c:pt>
                      <c:pt idx="136">
                        <c:v>67</c:v>
                      </c:pt>
                      <c:pt idx="137">
                        <c:v>67</c:v>
                      </c:pt>
                      <c:pt idx="138">
                        <c:v>67</c:v>
                      </c:pt>
                      <c:pt idx="139">
                        <c:v>67</c:v>
                      </c:pt>
                      <c:pt idx="140">
                        <c:v>67</c:v>
                      </c:pt>
                      <c:pt idx="141">
                        <c:v>66</c:v>
                      </c:pt>
                      <c:pt idx="142">
                        <c:v>66</c:v>
                      </c:pt>
                      <c:pt idx="143">
                        <c:v>66</c:v>
                      </c:pt>
                      <c:pt idx="144">
                        <c:v>66</c:v>
                      </c:pt>
                      <c:pt idx="145">
                        <c:v>66</c:v>
                      </c:pt>
                      <c:pt idx="146">
                        <c:v>66</c:v>
                      </c:pt>
                      <c:pt idx="147">
                        <c:v>66</c:v>
                      </c:pt>
                      <c:pt idx="148">
                        <c:v>66</c:v>
                      </c:pt>
                      <c:pt idx="149">
                        <c:v>66</c:v>
                      </c:pt>
                      <c:pt idx="150">
                        <c:v>66</c:v>
                      </c:pt>
                      <c:pt idx="151">
                        <c:v>67</c:v>
                      </c:pt>
                      <c:pt idx="152">
                        <c:v>67</c:v>
                      </c:pt>
                      <c:pt idx="153">
                        <c:v>67</c:v>
                      </c:pt>
                      <c:pt idx="154">
                        <c:v>67</c:v>
                      </c:pt>
                      <c:pt idx="155">
                        <c:v>67</c:v>
                      </c:pt>
                      <c:pt idx="156">
                        <c:v>67</c:v>
                      </c:pt>
                      <c:pt idx="157">
                        <c:v>67</c:v>
                      </c:pt>
                      <c:pt idx="158">
                        <c:v>67</c:v>
                      </c:pt>
                      <c:pt idx="159">
                        <c:v>67</c:v>
                      </c:pt>
                      <c:pt idx="160">
                        <c:v>67</c:v>
                      </c:pt>
                      <c:pt idx="161">
                        <c:v>74</c:v>
                      </c:pt>
                      <c:pt idx="162">
                        <c:v>74</c:v>
                      </c:pt>
                      <c:pt idx="163">
                        <c:v>74</c:v>
                      </c:pt>
                      <c:pt idx="164">
                        <c:v>74</c:v>
                      </c:pt>
                      <c:pt idx="165">
                        <c:v>74</c:v>
                      </c:pt>
                      <c:pt idx="166">
                        <c:v>74</c:v>
                      </c:pt>
                      <c:pt idx="167">
                        <c:v>74</c:v>
                      </c:pt>
                      <c:pt idx="168">
                        <c:v>74</c:v>
                      </c:pt>
                      <c:pt idx="169">
                        <c:v>74</c:v>
                      </c:pt>
                      <c:pt idx="170">
                        <c:v>74</c:v>
                      </c:pt>
                      <c:pt idx="171">
                        <c:v>68</c:v>
                      </c:pt>
                      <c:pt idx="172">
                        <c:v>68</c:v>
                      </c:pt>
                      <c:pt idx="173">
                        <c:v>68</c:v>
                      </c:pt>
                      <c:pt idx="174">
                        <c:v>68</c:v>
                      </c:pt>
                      <c:pt idx="175">
                        <c:v>68</c:v>
                      </c:pt>
                      <c:pt idx="176">
                        <c:v>68</c:v>
                      </c:pt>
                      <c:pt idx="177">
                        <c:v>68</c:v>
                      </c:pt>
                      <c:pt idx="178">
                        <c:v>68</c:v>
                      </c:pt>
                      <c:pt idx="179">
                        <c:v>68</c:v>
                      </c:pt>
                      <c:pt idx="180">
                        <c:v>68</c:v>
                      </c:pt>
                      <c:pt idx="181">
                        <c:v>66</c:v>
                      </c:pt>
                      <c:pt idx="182">
                        <c:v>66</c:v>
                      </c:pt>
                      <c:pt idx="183">
                        <c:v>66</c:v>
                      </c:pt>
                      <c:pt idx="184">
                        <c:v>66</c:v>
                      </c:pt>
                      <c:pt idx="185">
                        <c:v>66</c:v>
                      </c:pt>
                      <c:pt idx="186">
                        <c:v>66</c:v>
                      </c:pt>
                      <c:pt idx="187">
                        <c:v>66</c:v>
                      </c:pt>
                      <c:pt idx="188">
                        <c:v>66</c:v>
                      </c:pt>
                      <c:pt idx="189">
                        <c:v>66</c:v>
                      </c:pt>
                      <c:pt idx="190">
                        <c:v>66</c:v>
                      </c:pt>
                      <c:pt idx="191">
                        <c:v>70</c:v>
                      </c:pt>
                      <c:pt idx="192">
                        <c:v>70</c:v>
                      </c:pt>
                    </c:numCache>
                  </c:numRef>
                </c:val>
                <c:smooth val="0"/>
                <c:extLst xmlns:c15="http://schemas.microsoft.com/office/drawing/2012/chart">
                  <c:ext xmlns:c16="http://schemas.microsoft.com/office/drawing/2014/chart" uri="{C3380CC4-5D6E-409C-BE32-E72D297353CC}">
                    <c16:uniqueId val="{0000000A-CE0D-486D-AAFE-2B1175F07B6D}"/>
                  </c:ext>
                </c:extLst>
              </c15:ser>
            </c15:filteredLineSeries>
            <c15:filteredLineSeries>
              <c15:ser>
                <c:idx val="10"/>
                <c:order val="10"/>
                <c:spPr>
                  <a:ln w="28575" cap="rnd">
                    <a:solidFill>
                      <a:schemeClr val="accent5">
                        <a:lumMod val="60000"/>
                      </a:schemeClr>
                    </a:solidFill>
                    <a:round/>
                  </a:ln>
                  <a:effectLst/>
                </c:spPr>
                <c:marker>
                  <c:symbol val="none"/>
                </c:marker>
                <c:cat>
                  <c:strRef>
                    <c:extLst xmlns:c15="http://schemas.microsoft.com/office/drawing/2012/chart">
                      <c:ext xmlns:c15="http://schemas.microsoft.com/office/drawing/2012/chart" uri="{02D57815-91ED-43cb-92C2-25804820EDAC}">
                        <c15:formulaRef>
                          <c15:sqref>framerate!$D$2:$D$194</c15:sqref>
                        </c15:formulaRef>
                      </c:ext>
                    </c:extLst>
                    <c:strCache>
                      <c:ptCount val="193"/>
                      <c:pt idx="0">
                        <c:v>frame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strCache>
                  </c:strRef>
                </c:cat>
                <c:val>
                  <c:numRef>
                    <c:extLst xmlns:c15="http://schemas.microsoft.com/office/drawing/2012/chart">
                      <c:ext xmlns:c15="http://schemas.microsoft.com/office/drawing/2012/chart" uri="{02D57815-91ED-43cb-92C2-25804820EDAC}">
                        <c15:formulaRef>
                          <c15:sqref>framerate!$O$2:$O$194</c15:sqref>
                        </c15:formulaRef>
                      </c:ext>
                    </c:extLst>
                    <c:numCache>
                      <c:formatCode>General</c:formatCode>
                      <c:ptCount val="193"/>
                      <c:pt idx="0">
                        <c:v>11</c:v>
                      </c:pt>
                      <c:pt idx="1">
                        <c:v>0</c:v>
                      </c:pt>
                      <c:pt idx="2">
                        <c:v>0</c:v>
                      </c:pt>
                      <c:pt idx="3">
                        <c:v>0</c:v>
                      </c:pt>
                      <c:pt idx="4">
                        <c:v>0</c:v>
                      </c:pt>
                      <c:pt idx="5">
                        <c:v>0</c:v>
                      </c:pt>
                      <c:pt idx="6">
                        <c:v>0</c:v>
                      </c:pt>
                      <c:pt idx="7">
                        <c:v>0</c:v>
                      </c:pt>
                      <c:pt idx="8">
                        <c:v>0</c:v>
                      </c:pt>
                      <c:pt idx="9">
                        <c:v>0</c:v>
                      </c:pt>
                      <c:pt idx="10">
                        <c:v>0</c:v>
                      </c:pt>
                      <c:pt idx="11">
                        <c:v>64</c:v>
                      </c:pt>
                      <c:pt idx="12">
                        <c:v>64</c:v>
                      </c:pt>
                      <c:pt idx="13">
                        <c:v>64</c:v>
                      </c:pt>
                      <c:pt idx="14">
                        <c:v>64</c:v>
                      </c:pt>
                      <c:pt idx="15">
                        <c:v>64</c:v>
                      </c:pt>
                      <c:pt idx="16">
                        <c:v>64</c:v>
                      </c:pt>
                      <c:pt idx="17">
                        <c:v>64</c:v>
                      </c:pt>
                      <c:pt idx="18">
                        <c:v>64</c:v>
                      </c:pt>
                      <c:pt idx="19">
                        <c:v>64</c:v>
                      </c:pt>
                      <c:pt idx="20">
                        <c:v>64</c:v>
                      </c:pt>
                      <c:pt idx="21">
                        <c:v>60</c:v>
                      </c:pt>
                      <c:pt idx="22">
                        <c:v>60</c:v>
                      </c:pt>
                      <c:pt idx="23">
                        <c:v>60</c:v>
                      </c:pt>
                      <c:pt idx="24">
                        <c:v>60</c:v>
                      </c:pt>
                      <c:pt idx="25">
                        <c:v>60</c:v>
                      </c:pt>
                      <c:pt idx="26">
                        <c:v>60</c:v>
                      </c:pt>
                      <c:pt idx="27">
                        <c:v>60</c:v>
                      </c:pt>
                      <c:pt idx="28">
                        <c:v>60</c:v>
                      </c:pt>
                      <c:pt idx="29">
                        <c:v>60</c:v>
                      </c:pt>
                      <c:pt idx="30">
                        <c:v>60</c:v>
                      </c:pt>
                      <c:pt idx="31">
                        <c:v>68</c:v>
                      </c:pt>
                      <c:pt idx="32">
                        <c:v>68</c:v>
                      </c:pt>
                      <c:pt idx="33">
                        <c:v>68</c:v>
                      </c:pt>
                      <c:pt idx="34">
                        <c:v>68</c:v>
                      </c:pt>
                      <c:pt idx="35">
                        <c:v>68</c:v>
                      </c:pt>
                      <c:pt idx="36">
                        <c:v>68</c:v>
                      </c:pt>
                      <c:pt idx="37">
                        <c:v>68</c:v>
                      </c:pt>
                      <c:pt idx="38">
                        <c:v>68</c:v>
                      </c:pt>
                      <c:pt idx="39">
                        <c:v>68</c:v>
                      </c:pt>
                      <c:pt idx="40">
                        <c:v>68</c:v>
                      </c:pt>
                      <c:pt idx="41">
                        <c:v>63</c:v>
                      </c:pt>
                      <c:pt idx="42">
                        <c:v>63</c:v>
                      </c:pt>
                      <c:pt idx="43">
                        <c:v>63</c:v>
                      </c:pt>
                      <c:pt idx="44">
                        <c:v>63</c:v>
                      </c:pt>
                      <c:pt idx="45">
                        <c:v>63</c:v>
                      </c:pt>
                      <c:pt idx="46">
                        <c:v>63</c:v>
                      </c:pt>
                      <c:pt idx="47">
                        <c:v>63</c:v>
                      </c:pt>
                      <c:pt idx="48">
                        <c:v>63</c:v>
                      </c:pt>
                      <c:pt idx="49">
                        <c:v>63</c:v>
                      </c:pt>
                      <c:pt idx="50">
                        <c:v>63</c:v>
                      </c:pt>
                      <c:pt idx="51">
                        <c:v>70</c:v>
                      </c:pt>
                      <c:pt idx="52">
                        <c:v>70</c:v>
                      </c:pt>
                      <c:pt idx="53">
                        <c:v>70</c:v>
                      </c:pt>
                      <c:pt idx="54">
                        <c:v>70</c:v>
                      </c:pt>
                      <c:pt idx="55">
                        <c:v>70</c:v>
                      </c:pt>
                      <c:pt idx="56">
                        <c:v>70</c:v>
                      </c:pt>
                      <c:pt idx="57">
                        <c:v>70</c:v>
                      </c:pt>
                      <c:pt idx="58">
                        <c:v>70</c:v>
                      </c:pt>
                      <c:pt idx="59">
                        <c:v>70</c:v>
                      </c:pt>
                      <c:pt idx="60">
                        <c:v>70</c:v>
                      </c:pt>
                      <c:pt idx="61">
                        <c:v>64</c:v>
                      </c:pt>
                      <c:pt idx="62">
                        <c:v>64</c:v>
                      </c:pt>
                      <c:pt idx="63">
                        <c:v>64</c:v>
                      </c:pt>
                      <c:pt idx="64">
                        <c:v>64</c:v>
                      </c:pt>
                      <c:pt idx="65">
                        <c:v>64</c:v>
                      </c:pt>
                      <c:pt idx="66">
                        <c:v>64</c:v>
                      </c:pt>
                      <c:pt idx="67">
                        <c:v>64</c:v>
                      </c:pt>
                      <c:pt idx="68">
                        <c:v>64</c:v>
                      </c:pt>
                      <c:pt idx="69">
                        <c:v>64</c:v>
                      </c:pt>
                      <c:pt idx="70">
                        <c:v>64</c:v>
                      </c:pt>
                      <c:pt idx="71">
                        <c:v>67</c:v>
                      </c:pt>
                      <c:pt idx="72">
                        <c:v>67</c:v>
                      </c:pt>
                      <c:pt idx="73">
                        <c:v>67</c:v>
                      </c:pt>
                      <c:pt idx="74">
                        <c:v>67</c:v>
                      </c:pt>
                      <c:pt idx="75">
                        <c:v>67</c:v>
                      </c:pt>
                      <c:pt idx="76">
                        <c:v>67</c:v>
                      </c:pt>
                      <c:pt idx="77">
                        <c:v>67</c:v>
                      </c:pt>
                      <c:pt idx="78">
                        <c:v>67</c:v>
                      </c:pt>
                      <c:pt idx="79">
                        <c:v>67</c:v>
                      </c:pt>
                      <c:pt idx="80">
                        <c:v>67</c:v>
                      </c:pt>
                      <c:pt idx="81">
                        <c:v>69</c:v>
                      </c:pt>
                      <c:pt idx="82">
                        <c:v>69</c:v>
                      </c:pt>
                      <c:pt idx="83">
                        <c:v>69</c:v>
                      </c:pt>
                      <c:pt idx="84">
                        <c:v>69</c:v>
                      </c:pt>
                      <c:pt idx="85">
                        <c:v>69</c:v>
                      </c:pt>
                      <c:pt idx="86">
                        <c:v>69</c:v>
                      </c:pt>
                      <c:pt idx="87">
                        <c:v>69</c:v>
                      </c:pt>
                      <c:pt idx="88">
                        <c:v>69</c:v>
                      </c:pt>
                      <c:pt idx="89">
                        <c:v>69</c:v>
                      </c:pt>
                      <c:pt idx="90">
                        <c:v>69</c:v>
                      </c:pt>
                      <c:pt idx="91">
                        <c:v>67</c:v>
                      </c:pt>
                      <c:pt idx="92">
                        <c:v>67</c:v>
                      </c:pt>
                      <c:pt idx="93">
                        <c:v>67</c:v>
                      </c:pt>
                      <c:pt idx="94">
                        <c:v>67</c:v>
                      </c:pt>
                      <c:pt idx="95">
                        <c:v>67</c:v>
                      </c:pt>
                      <c:pt idx="96">
                        <c:v>67</c:v>
                      </c:pt>
                      <c:pt idx="97">
                        <c:v>67</c:v>
                      </c:pt>
                      <c:pt idx="98">
                        <c:v>67</c:v>
                      </c:pt>
                      <c:pt idx="99">
                        <c:v>67</c:v>
                      </c:pt>
                      <c:pt idx="100">
                        <c:v>67</c:v>
                      </c:pt>
                      <c:pt idx="101">
                        <c:v>67</c:v>
                      </c:pt>
                      <c:pt idx="102">
                        <c:v>67</c:v>
                      </c:pt>
                      <c:pt idx="103">
                        <c:v>67</c:v>
                      </c:pt>
                      <c:pt idx="104">
                        <c:v>67</c:v>
                      </c:pt>
                      <c:pt idx="105">
                        <c:v>67</c:v>
                      </c:pt>
                      <c:pt idx="106">
                        <c:v>67</c:v>
                      </c:pt>
                      <c:pt idx="107">
                        <c:v>67</c:v>
                      </c:pt>
                      <c:pt idx="108">
                        <c:v>67</c:v>
                      </c:pt>
                      <c:pt idx="109">
                        <c:v>67</c:v>
                      </c:pt>
                      <c:pt idx="110">
                        <c:v>67</c:v>
                      </c:pt>
                      <c:pt idx="111">
                        <c:v>68</c:v>
                      </c:pt>
                      <c:pt idx="112">
                        <c:v>68</c:v>
                      </c:pt>
                      <c:pt idx="113">
                        <c:v>68</c:v>
                      </c:pt>
                      <c:pt idx="114">
                        <c:v>68</c:v>
                      </c:pt>
                      <c:pt idx="115">
                        <c:v>68</c:v>
                      </c:pt>
                      <c:pt idx="116">
                        <c:v>68</c:v>
                      </c:pt>
                      <c:pt idx="117">
                        <c:v>68</c:v>
                      </c:pt>
                      <c:pt idx="118">
                        <c:v>68</c:v>
                      </c:pt>
                      <c:pt idx="119">
                        <c:v>68</c:v>
                      </c:pt>
                      <c:pt idx="120">
                        <c:v>68</c:v>
                      </c:pt>
                      <c:pt idx="121">
                        <c:v>72</c:v>
                      </c:pt>
                      <c:pt idx="122">
                        <c:v>72</c:v>
                      </c:pt>
                      <c:pt idx="123">
                        <c:v>72</c:v>
                      </c:pt>
                      <c:pt idx="124">
                        <c:v>72</c:v>
                      </c:pt>
                      <c:pt idx="125">
                        <c:v>72</c:v>
                      </c:pt>
                      <c:pt idx="126">
                        <c:v>72</c:v>
                      </c:pt>
                      <c:pt idx="127">
                        <c:v>72</c:v>
                      </c:pt>
                      <c:pt idx="128">
                        <c:v>72</c:v>
                      </c:pt>
                      <c:pt idx="129">
                        <c:v>72</c:v>
                      </c:pt>
                      <c:pt idx="130">
                        <c:v>72</c:v>
                      </c:pt>
                      <c:pt idx="131">
                        <c:v>64</c:v>
                      </c:pt>
                      <c:pt idx="132">
                        <c:v>64</c:v>
                      </c:pt>
                      <c:pt idx="133">
                        <c:v>64</c:v>
                      </c:pt>
                      <c:pt idx="134">
                        <c:v>64</c:v>
                      </c:pt>
                      <c:pt idx="135">
                        <c:v>64</c:v>
                      </c:pt>
                      <c:pt idx="136">
                        <c:v>64</c:v>
                      </c:pt>
                      <c:pt idx="137">
                        <c:v>64</c:v>
                      </c:pt>
                      <c:pt idx="138">
                        <c:v>64</c:v>
                      </c:pt>
                      <c:pt idx="139">
                        <c:v>64</c:v>
                      </c:pt>
                      <c:pt idx="140">
                        <c:v>64</c:v>
                      </c:pt>
                      <c:pt idx="141">
                        <c:v>71</c:v>
                      </c:pt>
                      <c:pt idx="142">
                        <c:v>71</c:v>
                      </c:pt>
                      <c:pt idx="143">
                        <c:v>71</c:v>
                      </c:pt>
                      <c:pt idx="144">
                        <c:v>71</c:v>
                      </c:pt>
                      <c:pt idx="145">
                        <c:v>71</c:v>
                      </c:pt>
                      <c:pt idx="146">
                        <c:v>71</c:v>
                      </c:pt>
                      <c:pt idx="147">
                        <c:v>71</c:v>
                      </c:pt>
                      <c:pt idx="148">
                        <c:v>71</c:v>
                      </c:pt>
                      <c:pt idx="149">
                        <c:v>71</c:v>
                      </c:pt>
                      <c:pt idx="150">
                        <c:v>71</c:v>
                      </c:pt>
                      <c:pt idx="151">
                        <c:v>68</c:v>
                      </c:pt>
                      <c:pt idx="152">
                        <c:v>68</c:v>
                      </c:pt>
                      <c:pt idx="153">
                        <c:v>68</c:v>
                      </c:pt>
                      <c:pt idx="154">
                        <c:v>68</c:v>
                      </c:pt>
                      <c:pt idx="155">
                        <c:v>68</c:v>
                      </c:pt>
                      <c:pt idx="156">
                        <c:v>68</c:v>
                      </c:pt>
                      <c:pt idx="157">
                        <c:v>68</c:v>
                      </c:pt>
                      <c:pt idx="158">
                        <c:v>68</c:v>
                      </c:pt>
                      <c:pt idx="159">
                        <c:v>68</c:v>
                      </c:pt>
                      <c:pt idx="160">
                        <c:v>68</c:v>
                      </c:pt>
                      <c:pt idx="161">
                        <c:v>58</c:v>
                      </c:pt>
                      <c:pt idx="162">
                        <c:v>58</c:v>
                      </c:pt>
                      <c:pt idx="163">
                        <c:v>58</c:v>
                      </c:pt>
                      <c:pt idx="164">
                        <c:v>58</c:v>
                      </c:pt>
                      <c:pt idx="165">
                        <c:v>58</c:v>
                      </c:pt>
                      <c:pt idx="166">
                        <c:v>58</c:v>
                      </c:pt>
                      <c:pt idx="167">
                        <c:v>58</c:v>
                      </c:pt>
                      <c:pt idx="168">
                        <c:v>58</c:v>
                      </c:pt>
                      <c:pt idx="169">
                        <c:v>58</c:v>
                      </c:pt>
                      <c:pt idx="170">
                        <c:v>58</c:v>
                      </c:pt>
                      <c:pt idx="171">
                        <c:v>69</c:v>
                      </c:pt>
                      <c:pt idx="172">
                        <c:v>69</c:v>
                      </c:pt>
                      <c:pt idx="173">
                        <c:v>69</c:v>
                      </c:pt>
                      <c:pt idx="174">
                        <c:v>69</c:v>
                      </c:pt>
                      <c:pt idx="175">
                        <c:v>69</c:v>
                      </c:pt>
                      <c:pt idx="176">
                        <c:v>69</c:v>
                      </c:pt>
                      <c:pt idx="177">
                        <c:v>69</c:v>
                      </c:pt>
                      <c:pt idx="178">
                        <c:v>69</c:v>
                      </c:pt>
                      <c:pt idx="179">
                        <c:v>69</c:v>
                      </c:pt>
                      <c:pt idx="180">
                        <c:v>69</c:v>
                      </c:pt>
                      <c:pt idx="181">
                        <c:v>60</c:v>
                      </c:pt>
                      <c:pt idx="182">
                        <c:v>60</c:v>
                      </c:pt>
                      <c:pt idx="183">
                        <c:v>60</c:v>
                      </c:pt>
                      <c:pt idx="184">
                        <c:v>60</c:v>
                      </c:pt>
                      <c:pt idx="185">
                        <c:v>60</c:v>
                      </c:pt>
                      <c:pt idx="186">
                        <c:v>60</c:v>
                      </c:pt>
                      <c:pt idx="187">
                        <c:v>60</c:v>
                      </c:pt>
                      <c:pt idx="188">
                        <c:v>60</c:v>
                      </c:pt>
                      <c:pt idx="189">
                        <c:v>60</c:v>
                      </c:pt>
                      <c:pt idx="190">
                        <c:v>60</c:v>
                      </c:pt>
                      <c:pt idx="191">
                        <c:v>65</c:v>
                      </c:pt>
                      <c:pt idx="192">
                        <c:v>65</c:v>
                      </c:pt>
                    </c:numCache>
                  </c:numRef>
                </c:val>
                <c:smooth val="0"/>
                <c:extLst xmlns:c15="http://schemas.microsoft.com/office/drawing/2012/chart">
                  <c:ext xmlns:c16="http://schemas.microsoft.com/office/drawing/2014/chart" uri="{C3380CC4-5D6E-409C-BE32-E72D297353CC}">
                    <c16:uniqueId val="{0000000B-CE0D-486D-AAFE-2B1175F07B6D}"/>
                  </c:ext>
                </c:extLst>
              </c15:ser>
            </c15:filteredLineSeries>
          </c:ext>
        </c:extLst>
      </c:lineChart>
      <c:catAx>
        <c:axId val="506354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54376"/>
        <c:crosses val="autoZero"/>
        <c:auto val="1"/>
        <c:lblAlgn val="ctr"/>
        <c:lblOffset val="100"/>
        <c:noMultiLvlLbl val="0"/>
      </c:catAx>
      <c:valAx>
        <c:axId val="506354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540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494BF-4A98-42D4-B912-C4AB3FB3E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227</Pages>
  <Words>37762</Words>
  <Characters>215246</Characters>
  <Application>Microsoft Office Word</Application>
  <DocSecurity>0</DocSecurity>
  <Lines>1793</Lines>
  <Paragraphs>505</Paragraphs>
  <ScaleCrop>false</ScaleCrop>
  <HeadingPairs>
    <vt:vector size="2" baseType="variant">
      <vt:variant>
        <vt:lpstr>Title</vt:lpstr>
      </vt:variant>
      <vt:variant>
        <vt:i4>1</vt:i4>
      </vt:variant>
    </vt:vector>
  </HeadingPairs>
  <TitlesOfParts>
    <vt:vector size="1" baseType="lpstr">
      <vt:lpstr>Bridge builder</vt:lpstr>
    </vt:vector>
  </TitlesOfParts>
  <Company>Highdown School and Sixth Form Centre</Company>
  <LinksUpToDate>false</LinksUpToDate>
  <CharactersWithSpaces>252503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 builder</dc:title>
  <dc:subject/>
  <dc:creator>Kiran DARJI</dc:creator>
  <cp:keywords/>
  <dc:description/>
  <cp:lastModifiedBy>Kiran DARJI</cp:lastModifiedBy>
  <cp:revision>17</cp:revision>
  <cp:lastPrinted>2019-05-08T10:37:00Z</cp:lastPrinted>
  <dcterms:created xsi:type="dcterms:W3CDTF">2019-04-04T16:08:00Z</dcterms:created>
  <dcterms:modified xsi:type="dcterms:W3CDTF">2019-05-08T12:12:00Z</dcterms:modified>
</cp:coreProperties>
</file>